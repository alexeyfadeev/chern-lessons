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67AC" w:rsidRDefault="001667AC" w:rsidP="001667AC">
      <w:pPr>
        <w:pStyle w:val="1"/>
      </w:pPr>
      <w:r>
        <w:rPr>
          <w:lang w:val="en-US"/>
        </w:rPr>
        <w:t>ASP</w:t>
      </w:r>
      <w:r w:rsidRPr="007E57DA">
        <w:t>.</w:t>
      </w:r>
      <w:r>
        <w:rPr>
          <w:lang w:val="en-US"/>
        </w:rPr>
        <w:t>NET</w:t>
      </w:r>
      <w:r w:rsidRPr="007E57DA">
        <w:t xml:space="preserve"> </w:t>
      </w:r>
      <w:r>
        <w:rPr>
          <w:lang w:val="en-US"/>
        </w:rPr>
        <w:t>MVC</w:t>
      </w:r>
      <w:r w:rsidRPr="007E57DA">
        <w:t xml:space="preserve"> </w:t>
      </w:r>
    </w:p>
    <w:p w:rsidR="001B447B" w:rsidRPr="00822B17" w:rsidRDefault="001B447B" w:rsidP="001B447B">
      <w:pPr>
        <w:pStyle w:val="2"/>
      </w:pPr>
      <w:r>
        <w:t>Урок 0. Вступление.</w:t>
      </w:r>
    </w:p>
    <w:p w:rsidR="001B447B" w:rsidRPr="00822B17" w:rsidRDefault="00F417B2" w:rsidP="001B447B">
      <w:r>
        <w:t>Я</w:t>
      </w:r>
      <w:r w:rsidR="00AA6E49">
        <w:t xml:space="preserve"> пишу сайты на</w:t>
      </w:r>
      <w:r w:rsidR="001B447B">
        <w:t xml:space="preserve"> </w:t>
      </w:r>
      <w:r w:rsidR="001B447B">
        <w:rPr>
          <w:lang w:val="en-US"/>
        </w:rPr>
        <w:t>asp</w:t>
      </w:r>
      <w:r w:rsidR="001B447B" w:rsidRPr="001B447B">
        <w:t>.</w:t>
      </w:r>
      <w:r w:rsidR="001B447B">
        <w:rPr>
          <w:lang w:val="en-US"/>
        </w:rPr>
        <w:t>net</w:t>
      </w:r>
      <w:r w:rsidR="001B447B" w:rsidRPr="001B447B">
        <w:t xml:space="preserve"> </w:t>
      </w:r>
      <w:r w:rsidR="001B447B">
        <w:rPr>
          <w:lang w:val="en-US"/>
        </w:rPr>
        <w:t>mvc</w:t>
      </w:r>
      <w:r w:rsidR="001B447B" w:rsidRPr="001B447B">
        <w:t>.</w:t>
      </w:r>
      <w:r w:rsidRPr="00F417B2">
        <w:t xml:space="preserve"> </w:t>
      </w:r>
      <w:r>
        <w:t>В этих 16 главах я хочу рассказать, как я это делаю. Это некий учебник-справочник всех тех знаний</w:t>
      </w:r>
      <w:r w:rsidR="00F62028">
        <w:t>, которые я накопил</w:t>
      </w:r>
      <w:r>
        <w:t xml:space="preserve"> в течение трех лет. </w:t>
      </w:r>
    </w:p>
    <w:p w:rsidR="00F417B2" w:rsidRPr="00F417B2" w:rsidRDefault="00F417B2" w:rsidP="00F417B2">
      <w:pPr>
        <w:pStyle w:val="3"/>
      </w:pPr>
      <w:r>
        <w:t xml:space="preserve">Почему именно </w:t>
      </w:r>
      <w:r>
        <w:rPr>
          <w:lang w:val="en-US"/>
        </w:rPr>
        <w:t>asp</w:t>
      </w:r>
      <w:r w:rsidRPr="00F417B2">
        <w:t>.</w:t>
      </w:r>
      <w:r>
        <w:rPr>
          <w:lang w:val="en-US"/>
        </w:rPr>
        <w:t>net</w:t>
      </w:r>
      <w:r w:rsidRPr="00F417B2">
        <w:t xml:space="preserve"> </w:t>
      </w:r>
      <w:r>
        <w:rPr>
          <w:lang w:val="en-US"/>
        </w:rPr>
        <w:t>mvc</w:t>
      </w:r>
    </w:p>
    <w:p w:rsidR="00B23A40" w:rsidRDefault="00B23A40" w:rsidP="00B23A40">
      <w:r>
        <w:rPr>
          <w:lang w:val="en-US"/>
        </w:rPr>
        <w:t>ASP</w:t>
      </w:r>
      <w:r w:rsidRPr="0052151E">
        <w:t>.</w:t>
      </w:r>
      <w:r>
        <w:rPr>
          <w:lang w:val="en-US"/>
        </w:rPr>
        <w:t>NET</w:t>
      </w:r>
      <w:r w:rsidRPr="0052151E">
        <w:t xml:space="preserve"> </w:t>
      </w:r>
      <w:r>
        <w:rPr>
          <w:lang w:val="en-US"/>
        </w:rPr>
        <w:t>MVC</w:t>
      </w:r>
      <w:r w:rsidRPr="0052151E">
        <w:t xml:space="preserve"> </w:t>
      </w:r>
      <w:r w:rsidR="0052151E">
        <w:t>я люблю потому что:</w:t>
      </w:r>
    </w:p>
    <w:p w:rsidR="0052151E" w:rsidRDefault="0052151E" w:rsidP="002037CD">
      <w:pPr>
        <w:pStyle w:val="a6"/>
        <w:numPr>
          <w:ilvl w:val="0"/>
          <w:numId w:val="83"/>
        </w:numPr>
      </w:pPr>
      <w:r>
        <w:t xml:space="preserve">Это </w:t>
      </w:r>
      <w:r w:rsidRPr="0052151E">
        <w:t>.</w:t>
      </w:r>
      <w:r>
        <w:rPr>
          <w:lang w:val="en-US"/>
        </w:rPr>
        <w:t>net</w:t>
      </w:r>
      <w:r w:rsidRPr="0052151E">
        <w:t xml:space="preserve">. </w:t>
      </w:r>
      <w:r>
        <w:t xml:space="preserve">Я знаю </w:t>
      </w:r>
      <w:r w:rsidRPr="0052151E">
        <w:t>.</w:t>
      </w:r>
      <w:r>
        <w:rPr>
          <w:lang w:val="en-US"/>
        </w:rPr>
        <w:t>net</w:t>
      </w:r>
      <w:r w:rsidR="008E65BE">
        <w:t xml:space="preserve"> и С</w:t>
      </w:r>
      <w:r w:rsidR="008E65BE" w:rsidRPr="008E65BE">
        <w:t>#.</w:t>
      </w:r>
    </w:p>
    <w:p w:rsidR="00F52C88" w:rsidRDefault="0052151E" w:rsidP="002037CD">
      <w:pPr>
        <w:pStyle w:val="a6"/>
        <w:numPr>
          <w:ilvl w:val="0"/>
          <w:numId w:val="82"/>
        </w:numPr>
      </w:pPr>
      <w:r>
        <w:t xml:space="preserve">Это компилируемый код. </w:t>
      </w:r>
    </w:p>
    <w:p w:rsidR="0052151E" w:rsidRDefault="0052151E" w:rsidP="002037CD">
      <w:pPr>
        <w:pStyle w:val="a6"/>
        <w:numPr>
          <w:ilvl w:val="0"/>
          <w:numId w:val="82"/>
        </w:numPr>
      </w:pPr>
      <w:r>
        <w:t>Это</w:t>
      </w:r>
      <w:r w:rsidRPr="0052151E">
        <w:t xml:space="preserve"> </w:t>
      </w:r>
      <w:r>
        <w:t>не</w:t>
      </w:r>
      <w:r w:rsidRPr="0052151E">
        <w:t xml:space="preserve"> </w:t>
      </w:r>
      <w:r w:rsidR="008E65BE">
        <w:rPr>
          <w:lang w:val="en-US"/>
        </w:rPr>
        <w:t>ASP</w:t>
      </w:r>
      <w:r w:rsidRPr="0052151E">
        <w:t>.</w:t>
      </w:r>
      <w:r w:rsidR="008E65BE">
        <w:rPr>
          <w:lang w:val="en-US"/>
        </w:rPr>
        <w:t>NET</w:t>
      </w:r>
      <w:r w:rsidRPr="0052151E">
        <w:t xml:space="preserve"> </w:t>
      </w:r>
      <w:r w:rsidR="00765CD2">
        <w:rPr>
          <w:lang w:val="en-US"/>
        </w:rPr>
        <w:t>WebForms</w:t>
      </w:r>
      <w:r>
        <w:t xml:space="preserve">, я </w:t>
      </w:r>
      <w:r w:rsidR="008E65BE">
        <w:t xml:space="preserve">работаю с </w:t>
      </w:r>
      <w:r w:rsidRPr="00F52C88">
        <w:rPr>
          <w:lang w:val="en-US"/>
        </w:rPr>
        <w:t>html</w:t>
      </w:r>
      <w:r w:rsidR="00F2260E">
        <w:t>-код</w:t>
      </w:r>
      <w:r w:rsidR="008E65BE">
        <w:t>ом</w:t>
      </w:r>
      <w:r w:rsidR="00F2260E">
        <w:t>.</w:t>
      </w:r>
    </w:p>
    <w:p w:rsidR="0052151E" w:rsidRDefault="0052151E" w:rsidP="002037CD">
      <w:pPr>
        <w:pStyle w:val="a6"/>
        <w:numPr>
          <w:ilvl w:val="0"/>
          <w:numId w:val="82"/>
        </w:numPr>
      </w:pPr>
      <w:r>
        <w:t xml:space="preserve">Используется </w:t>
      </w:r>
      <w:r>
        <w:rPr>
          <w:lang w:val="en-US"/>
        </w:rPr>
        <w:t>MVC-</w:t>
      </w:r>
      <w:r>
        <w:t>паттерн</w:t>
      </w:r>
      <w:r w:rsidR="00F2260E">
        <w:t>.</w:t>
      </w:r>
    </w:p>
    <w:p w:rsidR="0052151E" w:rsidRDefault="0052151E" w:rsidP="002037CD">
      <w:pPr>
        <w:pStyle w:val="a6"/>
        <w:numPr>
          <w:ilvl w:val="0"/>
          <w:numId w:val="82"/>
        </w:numPr>
      </w:pPr>
      <w:r>
        <w:rPr>
          <w:lang w:val="en-US"/>
        </w:rPr>
        <w:t>Visual</w:t>
      </w:r>
      <w:r w:rsidRPr="0052151E">
        <w:t xml:space="preserve"> </w:t>
      </w:r>
      <w:r>
        <w:rPr>
          <w:lang w:val="en-US"/>
        </w:rPr>
        <w:t>Studio</w:t>
      </w:r>
      <w:r w:rsidRPr="0052151E">
        <w:t xml:space="preserve"> </w:t>
      </w:r>
      <w:r>
        <w:t xml:space="preserve">– самое популярное средство разработки, в котором есть </w:t>
      </w:r>
      <w:r>
        <w:rPr>
          <w:lang w:val="en-US"/>
        </w:rPr>
        <w:t>IntelliSense</w:t>
      </w:r>
      <w:r w:rsidR="00C0652B">
        <w:t xml:space="preserve"> (что это? Очень краткое определение)</w:t>
      </w:r>
      <w:r w:rsidRPr="0052151E">
        <w:t>.</w:t>
      </w:r>
      <w:r>
        <w:t xml:space="preserve"> </w:t>
      </w:r>
    </w:p>
    <w:p w:rsidR="0052151E" w:rsidRDefault="00C0652B" w:rsidP="002037CD">
      <w:pPr>
        <w:pStyle w:val="a6"/>
        <w:numPr>
          <w:ilvl w:val="0"/>
          <w:numId w:val="82"/>
        </w:numPr>
      </w:pPr>
      <w:r>
        <w:t>О</w:t>
      </w:r>
      <w:r w:rsidR="0052151E">
        <w:t>тличные инструменты отладки.</w:t>
      </w:r>
    </w:p>
    <w:p w:rsidR="00BB0A68" w:rsidRDefault="0052151E" w:rsidP="00BB0A68">
      <w:r>
        <w:t xml:space="preserve">Всё это позволяет мне быстро и грамотно разрабатывать приложения. </w:t>
      </w:r>
      <w:r w:rsidR="00F52C88">
        <w:t xml:space="preserve">Главное – </w:t>
      </w:r>
      <w:r>
        <w:t>быстро.</w:t>
      </w:r>
    </w:p>
    <w:p w:rsidR="00BB0A68" w:rsidRPr="00BB0A68" w:rsidRDefault="00BB0A68" w:rsidP="00BB0A68">
      <w:pPr>
        <w:pStyle w:val="3"/>
        <w:rPr>
          <w:lang w:val="en-US"/>
        </w:rPr>
      </w:pPr>
      <w:r>
        <w:t>Для работы нам понадобится</w:t>
      </w:r>
    </w:p>
    <w:p w:rsidR="00BB0A68" w:rsidRPr="00BB0A68" w:rsidRDefault="00BB0A68" w:rsidP="00922263">
      <w:pPr>
        <w:pStyle w:val="a6"/>
        <w:numPr>
          <w:ilvl w:val="0"/>
          <w:numId w:val="84"/>
        </w:numPr>
        <w:rPr>
          <w:lang w:val="en-US"/>
        </w:rPr>
      </w:pPr>
      <w:r>
        <w:rPr>
          <w:lang w:val="en-US"/>
        </w:rPr>
        <w:t xml:space="preserve">Visual Studio 2012 c </w:t>
      </w:r>
      <w:r>
        <w:t>установленным</w:t>
      </w:r>
      <w:r w:rsidRPr="00BB0A68">
        <w:rPr>
          <w:lang w:val="en-US"/>
        </w:rPr>
        <w:t xml:space="preserve"> </w:t>
      </w:r>
      <w:r>
        <w:rPr>
          <w:lang w:val="en-US"/>
        </w:rPr>
        <w:t>asp.net mvc 4</w:t>
      </w:r>
      <w:r w:rsidR="00922263" w:rsidRPr="00922263">
        <w:rPr>
          <w:lang w:val="en-US"/>
        </w:rPr>
        <w:t xml:space="preserve"> (http://www.asp.net/mvc/mvc4)</w:t>
      </w:r>
    </w:p>
    <w:p w:rsidR="00BB0A68" w:rsidRDefault="00BB0A68" w:rsidP="0033592C">
      <w:pPr>
        <w:pStyle w:val="a6"/>
        <w:numPr>
          <w:ilvl w:val="0"/>
          <w:numId w:val="84"/>
        </w:numPr>
      </w:pPr>
      <w:r w:rsidRPr="00BB0A68">
        <w:rPr>
          <w:lang w:val="en-US"/>
        </w:rPr>
        <w:t>MS</w:t>
      </w:r>
      <w:r w:rsidRPr="00BB0A68">
        <w:t xml:space="preserve"> </w:t>
      </w:r>
      <w:r w:rsidRPr="00BB0A68">
        <w:rPr>
          <w:lang w:val="en-US"/>
        </w:rPr>
        <w:t>SQL</w:t>
      </w:r>
      <w:r w:rsidRPr="00BB0A68">
        <w:t xml:space="preserve"> </w:t>
      </w:r>
      <w:r w:rsidRPr="00BB0A68">
        <w:rPr>
          <w:lang w:val="en-US"/>
        </w:rPr>
        <w:t>Server</w:t>
      </w:r>
      <w:r w:rsidRPr="00BB0A68">
        <w:t xml:space="preserve"> </w:t>
      </w:r>
      <w:r>
        <w:t>для работы с БД</w:t>
      </w:r>
      <w:r w:rsidR="0033592C" w:rsidRPr="0033592C">
        <w:t xml:space="preserve"> (</w:t>
      </w:r>
      <w:r w:rsidR="0033592C" w:rsidRPr="0033592C">
        <w:rPr>
          <w:lang w:val="en-US"/>
        </w:rPr>
        <w:t>http</w:t>
      </w:r>
      <w:r w:rsidR="0033592C" w:rsidRPr="0033592C">
        <w:t>://</w:t>
      </w:r>
      <w:r w:rsidR="0033592C" w:rsidRPr="0033592C">
        <w:rPr>
          <w:lang w:val="en-US"/>
        </w:rPr>
        <w:t>www</w:t>
      </w:r>
      <w:r w:rsidR="0033592C" w:rsidRPr="0033592C">
        <w:t>.</w:t>
      </w:r>
      <w:r w:rsidR="0033592C" w:rsidRPr="0033592C">
        <w:rPr>
          <w:lang w:val="en-US"/>
        </w:rPr>
        <w:t>microsoft</w:t>
      </w:r>
      <w:r w:rsidR="0033592C" w:rsidRPr="0033592C">
        <w:t>.</w:t>
      </w:r>
      <w:r w:rsidR="0033592C" w:rsidRPr="0033592C">
        <w:rPr>
          <w:lang w:val="en-US"/>
        </w:rPr>
        <w:t>com</w:t>
      </w:r>
      <w:r w:rsidR="0033592C" w:rsidRPr="0033592C">
        <w:t>/</w:t>
      </w:r>
      <w:r w:rsidR="0033592C" w:rsidRPr="0033592C">
        <w:rPr>
          <w:lang w:val="en-US"/>
        </w:rPr>
        <w:t>en</w:t>
      </w:r>
      <w:r w:rsidR="0033592C" w:rsidRPr="0033592C">
        <w:t>-</w:t>
      </w:r>
      <w:r w:rsidR="0033592C" w:rsidRPr="0033592C">
        <w:rPr>
          <w:lang w:val="en-US"/>
        </w:rPr>
        <w:t>us</w:t>
      </w:r>
      <w:r w:rsidR="0033592C" w:rsidRPr="0033592C">
        <w:t>/</w:t>
      </w:r>
      <w:r w:rsidR="0033592C" w:rsidRPr="0033592C">
        <w:rPr>
          <w:lang w:val="en-US"/>
        </w:rPr>
        <w:t>sqlserver</w:t>
      </w:r>
      <w:r w:rsidR="0033592C" w:rsidRPr="0033592C">
        <w:t>/</w:t>
      </w:r>
      <w:r w:rsidR="0033592C" w:rsidRPr="0033592C">
        <w:rPr>
          <w:lang w:val="en-US"/>
        </w:rPr>
        <w:t>editions</w:t>
      </w:r>
      <w:r w:rsidR="0033592C" w:rsidRPr="0033592C">
        <w:t>/2012-</w:t>
      </w:r>
      <w:r w:rsidR="0033592C" w:rsidRPr="0033592C">
        <w:rPr>
          <w:lang w:val="en-US"/>
        </w:rPr>
        <w:t>editions</w:t>
      </w:r>
      <w:r w:rsidR="0033592C" w:rsidRPr="0033592C">
        <w:t>/</w:t>
      </w:r>
      <w:r w:rsidR="0033592C" w:rsidRPr="0033592C">
        <w:rPr>
          <w:lang w:val="en-US"/>
        </w:rPr>
        <w:t>express</w:t>
      </w:r>
      <w:r w:rsidR="0033592C" w:rsidRPr="0033592C">
        <w:t>.</w:t>
      </w:r>
      <w:r w:rsidR="0033592C" w:rsidRPr="0033592C">
        <w:rPr>
          <w:lang w:val="en-US"/>
        </w:rPr>
        <w:t>aspx</w:t>
      </w:r>
      <w:r w:rsidR="0033592C" w:rsidRPr="0033592C">
        <w:t>)</w:t>
      </w:r>
    </w:p>
    <w:p w:rsidR="00756D3D" w:rsidRPr="00822B17" w:rsidRDefault="00756D3D" w:rsidP="00822B17">
      <w:pPr>
        <w:pStyle w:val="a6"/>
        <w:numPr>
          <w:ilvl w:val="0"/>
          <w:numId w:val="84"/>
        </w:numPr>
      </w:pPr>
      <w:r>
        <w:t xml:space="preserve">Умение работать с </w:t>
      </w:r>
      <w:r>
        <w:rPr>
          <w:lang w:val="en-US"/>
        </w:rPr>
        <w:t>Mercurial</w:t>
      </w:r>
      <w:r w:rsidR="00F52C88">
        <w:t xml:space="preserve"> или </w:t>
      </w:r>
      <w:r w:rsidR="00F52C88">
        <w:rPr>
          <w:lang w:val="en-US"/>
        </w:rPr>
        <w:t>Git</w:t>
      </w:r>
      <w:r w:rsidR="00822B17" w:rsidRPr="00822B17">
        <w:t xml:space="preserve"> (</w:t>
      </w:r>
      <w:r w:rsidR="00822B17" w:rsidRPr="00822B17">
        <w:rPr>
          <w:lang w:val="en-US"/>
        </w:rPr>
        <w:t>http</w:t>
      </w:r>
      <w:r w:rsidR="00822B17" w:rsidRPr="00822B17">
        <w:t>://</w:t>
      </w:r>
      <w:r w:rsidR="00822B17" w:rsidRPr="00822B17">
        <w:rPr>
          <w:lang w:val="en-US"/>
        </w:rPr>
        <w:t>habrahabr</w:t>
      </w:r>
      <w:r w:rsidR="00822B17" w:rsidRPr="00822B17">
        <w:t>.</w:t>
      </w:r>
      <w:r w:rsidR="00822B17" w:rsidRPr="00822B17">
        <w:rPr>
          <w:lang w:val="en-US"/>
        </w:rPr>
        <w:t>ru</w:t>
      </w:r>
      <w:r w:rsidR="00822B17" w:rsidRPr="00822B17">
        <w:t>/</w:t>
      </w:r>
      <w:r w:rsidR="00822B17" w:rsidRPr="00822B17">
        <w:rPr>
          <w:lang w:val="en-US"/>
        </w:rPr>
        <w:t>post</w:t>
      </w:r>
      <w:r w:rsidR="00822B17" w:rsidRPr="00822B17">
        <w:t>/108443/)</w:t>
      </w:r>
    </w:p>
    <w:p w:rsidR="00822B17" w:rsidRDefault="00822B17" w:rsidP="002037CD">
      <w:pPr>
        <w:pStyle w:val="a6"/>
        <w:numPr>
          <w:ilvl w:val="0"/>
          <w:numId w:val="84"/>
        </w:numPr>
      </w:pPr>
      <w:r>
        <w:t xml:space="preserve">Знания по </w:t>
      </w:r>
      <w:r>
        <w:rPr>
          <w:lang w:val="en-US"/>
        </w:rPr>
        <w:t xml:space="preserve">C# </w:t>
      </w:r>
    </w:p>
    <w:p w:rsidR="00BB0A68" w:rsidRDefault="00BB0A68" w:rsidP="00BB0A68">
      <w:pPr>
        <w:pStyle w:val="3"/>
      </w:pPr>
      <w:r>
        <w:t xml:space="preserve">Оглавление </w:t>
      </w:r>
    </w:p>
    <w:p w:rsidR="00BB0A68" w:rsidRDefault="00BB0A68" w:rsidP="002037CD">
      <w:pPr>
        <w:pStyle w:val="a6"/>
        <w:numPr>
          <w:ilvl w:val="0"/>
          <w:numId w:val="85"/>
        </w:numPr>
      </w:pPr>
      <w:r>
        <w:t xml:space="preserve">Урок 1. Мы просто создадим и запустим проект. И немного изучим </w:t>
      </w:r>
      <w:r>
        <w:rPr>
          <w:lang w:val="en-US"/>
        </w:rPr>
        <w:t>NuGet</w:t>
      </w:r>
      <w:r w:rsidRPr="00BB0A68">
        <w:t>.</w:t>
      </w:r>
      <w:r>
        <w:t xml:space="preserve"> </w:t>
      </w:r>
      <w:r>
        <w:rPr>
          <w:lang w:val="en-US"/>
        </w:rPr>
        <w:t>NLog</w:t>
      </w:r>
      <w:r w:rsidRPr="00822B17">
        <w:t xml:space="preserve"> и </w:t>
      </w:r>
      <w:r w:rsidR="00FF7948">
        <w:rPr>
          <w:lang w:val="en-US"/>
        </w:rPr>
        <w:t>Logger</w:t>
      </w:r>
      <w:r w:rsidR="00FF7948" w:rsidRPr="00765CD2">
        <w:t>.</w:t>
      </w:r>
    </w:p>
    <w:p w:rsidR="00BB0A68" w:rsidRPr="00BB0A68" w:rsidRDefault="00BB0A68" w:rsidP="002037CD">
      <w:pPr>
        <w:pStyle w:val="a6"/>
        <w:numPr>
          <w:ilvl w:val="0"/>
          <w:numId w:val="85"/>
        </w:numPr>
      </w:pPr>
      <w:r>
        <w:t xml:space="preserve">Урок 2. Изучение </w:t>
      </w:r>
      <w:r>
        <w:rPr>
          <w:lang w:val="en-US"/>
        </w:rPr>
        <w:t>Dependency</w:t>
      </w:r>
      <w:r w:rsidRPr="00BB0A68">
        <w:t xml:space="preserve"> </w:t>
      </w:r>
      <w:r>
        <w:rPr>
          <w:lang w:val="en-US"/>
        </w:rPr>
        <w:t>Injection</w:t>
      </w:r>
      <w:r>
        <w:t xml:space="preserve">. Изучим различные реализации. </w:t>
      </w:r>
      <w:r>
        <w:rPr>
          <w:lang w:val="en-US"/>
        </w:rPr>
        <w:t>Ninject</w:t>
      </w:r>
      <w:r w:rsidR="00FF7948">
        <w:rPr>
          <w:lang w:val="en-US"/>
        </w:rPr>
        <w:t>, Unity, Autofac</w:t>
      </w:r>
    </w:p>
    <w:p w:rsidR="00BB0A68" w:rsidRDefault="00BB0A68" w:rsidP="002037CD">
      <w:pPr>
        <w:pStyle w:val="a6"/>
        <w:numPr>
          <w:ilvl w:val="0"/>
          <w:numId w:val="85"/>
        </w:numPr>
      </w:pPr>
      <w:r>
        <w:t>Урок 3. Работа с БД</w:t>
      </w:r>
      <w:r w:rsidRPr="00BB0A68">
        <w:t xml:space="preserve">. </w:t>
      </w:r>
      <w:r>
        <w:rPr>
          <w:lang w:val="en-US"/>
        </w:rPr>
        <w:t>SQL</w:t>
      </w:r>
      <w:r>
        <w:t xml:space="preserve">-команды. </w:t>
      </w:r>
      <w:r>
        <w:rPr>
          <w:lang w:val="en-US"/>
        </w:rPr>
        <w:t>LinqToSql</w:t>
      </w:r>
    </w:p>
    <w:p w:rsidR="00BB0A68" w:rsidRDefault="00BB0A68" w:rsidP="002037CD">
      <w:pPr>
        <w:pStyle w:val="a6"/>
        <w:numPr>
          <w:ilvl w:val="0"/>
          <w:numId w:val="85"/>
        </w:numPr>
      </w:pPr>
      <w:r>
        <w:t>Урок 4.</w:t>
      </w:r>
      <w:r w:rsidRPr="00BB0A68">
        <w:t xml:space="preserve"> </w:t>
      </w:r>
      <w:r>
        <w:t>Маршруты и связки.</w:t>
      </w:r>
      <w:r w:rsidRPr="00BB0A68">
        <w:t xml:space="preserve"> </w:t>
      </w:r>
      <w:r>
        <w:t xml:space="preserve">Структура </w:t>
      </w:r>
      <w:r>
        <w:rPr>
          <w:lang w:val="en-US"/>
        </w:rPr>
        <w:t>asp</w:t>
      </w:r>
      <w:r w:rsidRPr="00BB0A68">
        <w:t>.</w:t>
      </w:r>
      <w:r>
        <w:rPr>
          <w:lang w:val="en-US"/>
        </w:rPr>
        <w:t>net</w:t>
      </w:r>
      <w:r w:rsidRPr="00BB0A68">
        <w:t xml:space="preserve"> </w:t>
      </w:r>
      <w:r>
        <w:rPr>
          <w:lang w:val="en-US"/>
        </w:rPr>
        <w:t>mvc</w:t>
      </w:r>
      <w:r>
        <w:t xml:space="preserve"> – приложения</w:t>
      </w:r>
    </w:p>
    <w:p w:rsidR="00BB0A68" w:rsidRPr="00BB0A68" w:rsidRDefault="00BB0A68" w:rsidP="002037CD">
      <w:pPr>
        <w:pStyle w:val="a6"/>
        <w:numPr>
          <w:ilvl w:val="0"/>
          <w:numId w:val="85"/>
        </w:numPr>
      </w:pPr>
      <w:r>
        <w:t xml:space="preserve">Урок 5. Создание записи в БД через веб-интерфейс. Валидация данных. </w:t>
      </w:r>
      <w:r>
        <w:rPr>
          <w:lang w:val="en-US"/>
        </w:rPr>
        <w:t>Automapping</w:t>
      </w:r>
    </w:p>
    <w:p w:rsidR="00BB0A68" w:rsidRPr="00BB0A68" w:rsidRDefault="00BB0A68" w:rsidP="002037CD">
      <w:pPr>
        <w:pStyle w:val="a6"/>
        <w:numPr>
          <w:ilvl w:val="0"/>
          <w:numId w:val="85"/>
        </w:numPr>
      </w:pPr>
      <w:r>
        <w:t xml:space="preserve">Урок 6. Авторизация (и почему мы не используем стандартный </w:t>
      </w:r>
      <w:r>
        <w:rPr>
          <w:lang w:val="en-US"/>
        </w:rPr>
        <w:t>MembershipProvider</w:t>
      </w:r>
      <w:r w:rsidRPr="00BB0A68">
        <w:t>)</w:t>
      </w:r>
    </w:p>
    <w:p w:rsidR="00BB0A68" w:rsidRPr="00756D3D" w:rsidRDefault="00BB0A68" w:rsidP="002037CD">
      <w:pPr>
        <w:pStyle w:val="a6"/>
        <w:numPr>
          <w:ilvl w:val="0"/>
          <w:numId w:val="85"/>
        </w:numPr>
        <w:rPr>
          <w:lang w:val="en-US"/>
        </w:rPr>
      </w:pPr>
      <w:r>
        <w:t>Урок</w:t>
      </w:r>
      <w:r w:rsidRPr="00822B17">
        <w:rPr>
          <w:lang w:val="en-US"/>
        </w:rPr>
        <w:t xml:space="preserve"> 7. </w:t>
      </w:r>
      <w:r>
        <w:rPr>
          <w:lang w:val="en-US"/>
        </w:rPr>
        <w:t>Html</w:t>
      </w:r>
      <w:r w:rsidRPr="00756D3D">
        <w:rPr>
          <w:lang w:val="en-US"/>
        </w:rPr>
        <w:t xml:space="preserve">, </w:t>
      </w:r>
      <w:r>
        <w:rPr>
          <w:lang w:val="en-US"/>
        </w:rPr>
        <w:t>css</w:t>
      </w:r>
      <w:r w:rsidRPr="00756D3D">
        <w:rPr>
          <w:lang w:val="en-US"/>
        </w:rPr>
        <w:t xml:space="preserve">, </w:t>
      </w:r>
      <w:r>
        <w:rPr>
          <w:lang w:val="en-US"/>
        </w:rPr>
        <w:t>Bootrap</w:t>
      </w:r>
      <w:r w:rsidRPr="00756D3D">
        <w:rPr>
          <w:lang w:val="en-US"/>
        </w:rPr>
        <w:t xml:space="preserve">, </w:t>
      </w:r>
      <w:r>
        <w:rPr>
          <w:lang w:val="en-US"/>
        </w:rPr>
        <w:t>jquery</w:t>
      </w:r>
      <w:r w:rsidR="00756D3D" w:rsidRPr="00756D3D">
        <w:rPr>
          <w:lang w:val="en-US"/>
        </w:rPr>
        <w:t xml:space="preserve">. </w:t>
      </w:r>
      <w:r w:rsidR="00756D3D">
        <w:t>Справочные данные о клиентской части</w:t>
      </w:r>
    </w:p>
    <w:p w:rsidR="00756D3D" w:rsidRDefault="00756D3D" w:rsidP="002037CD">
      <w:pPr>
        <w:pStyle w:val="a6"/>
        <w:numPr>
          <w:ilvl w:val="0"/>
          <w:numId w:val="85"/>
        </w:numPr>
      </w:pPr>
      <w:r>
        <w:t>Урок</w:t>
      </w:r>
      <w:r w:rsidRPr="00822B17">
        <w:rPr>
          <w:lang w:val="en-US"/>
        </w:rPr>
        <w:t xml:space="preserve"> 8. </w:t>
      </w:r>
      <w:r>
        <w:rPr>
          <w:lang w:val="en-US"/>
        </w:rPr>
        <w:t>View</w:t>
      </w:r>
      <w:r w:rsidRPr="00822B17">
        <w:rPr>
          <w:lang w:val="en-US"/>
        </w:rPr>
        <w:t xml:space="preserve">, </w:t>
      </w:r>
      <w:r>
        <w:rPr>
          <w:lang w:val="en-US"/>
        </w:rPr>
        <w:t>Razor</w:t>
      </w:r>
      <w:r w:rsidRPr="00822B17">
        <w:rPr>
          <w:lang w:val="en-US"/>
        </w:rPr>
        <w:t xml:space="preserve">. </w:t>
      </w:r>
      <w:r>
        <w:t>Изучаем</w:t>
      </w:r>
      <w:r w:rsidRPr="00822B17">
        <w:rPr>
          <w:lang w:val="en-US"/>
        </w:rPr>
        <w:t xml:space="preserve"> </w:t>
      </w:r>
      <w:r>
        <w:rPr>
          <w:lang w:val="en-US"/>
        </w:rPr>
        <w:t>View</w:t>
      </w:r>
      <w:r w:rsidRPr="00822B17">
        <w:rPr>
          <w:lang w:val="en-US"/>
        </w:rPr>
        <w:t>-</w:t>
      </w:r>
      <w:r>
        <w:rPr>
          <w:lang w:val="en-US"/>
        </w:rPr>
        <w:t>engine</w:t>
      </w:r>
      <w:r w:rsidRPr="00822B17">
        <w:rPr>
          <w:lang w:val="en-US"/>
        </w:rPr>
        <w:t xml:space="preserve"> </w:t>
      </w:r>
      <w:r>
        <w:rPr>
          <w:lang w:val="en-US"/>
        </w:rPr>
        <w:t>Razor</w:t>
      </w:r>
      <w:r w:rsidRPr="00822B17">
        <w:rPr>
          <w:lang w:val="en-US"/>
        </w:rPr>
        <w:t xml:space="preserve">. </w:t>
      </w:r>
      <w:r>
        <w:t>Дополняем наше приложение страницей с обработкой ошибки</w:t>
      </w:r>
    </w:p>
    <w:p w:rsidR="00756D3D" w:rsidRDefault="00756D3D" w:rsidP="002037CD">
      <w:pPr>
        <w:pStyle w:val="a6"/>
        <w:numPr>
          <w:ilvl w:val="0"/>
          <w:numId w:val="85"/>
        </w:numPr>
      </w:pPr>
      <w:r>
        <w:t xml:space="preserve">Урок 9. </w:t>
      </w:r>
      <w:r>
        <w:rPr>
          <w:lang w:val="en-US"/>
        </w:rPr>
        <w:t>Configuration</w:t>
      </w:r>
      <w:r w:rsidRPr="00756D3D">
        <w:t xml:space="preserve">, </w:t>
      </w:r>
      <w:r>
        <w:t>и работа с загрузкой файлов. Обработка изображений</w:t>
      </w:r>
    </w:p>
    <w:p w:rsidR="00756D3D" w:rsidRPr="00756D3D" w:rsidRDefault="00756D3D" w:rsidP="002037CD">
      <w:pPr>
        <w:pStyle w:val="a6"/>
        <w:numPr>
          <w:ilvl w:val="0"/>
          <w:numId w:val="85"/>
        </w:numPr>
      </w:pPr>
      <w:r>
        <w:t xml:space="preserve">Урок </w:t>
      </w:r>
      <w:r>
        <w:rPr>
          <w:lang w:val="en-US"/>
        </w:rPr>
        <w:t>A</w:t>
      </w:r>
      <w:r w:rsidRPr="00756D3D">
        <w:t xml:space="preserve">. </w:t>
      </w:r>
      <w:r>
        <w:t xml:space="preserve">Работа с почтой и </w:t>
      </w:r>
      <w:r>
        <w:rPr>
          <w:lang w:val="en-US"/>
        </w:rPr>
        <w:t>sms</w:t>
      </w:r>
    </w:p>
    <w:p w:rsidR="00756D3D" w:rsidRPr="00756D3D" w:rsidRDefault="00756D3D" w:rsidP="002037CD">
      <w:pPr>
        <w:pStyle w:val="a6"/>
        <w:numPr>
          <w:ilvl w:val="0"/>
          <w:numId w:val="85"/>
        </w:numPr>
      </w:pPr>
      <w:r>
        <w:t xml:space="preserve">Урок </w:t>
      </w:r>
      <w:r>
        <w:rPr>
          <w:lang w:val="en-US"/>
        </w:rPr>
        <w:t>B</w:t>
      </w:r>
      <w:r w:rsidRPr="00756D3D">
        <w:t xml:space="preserve">. </w:t>
      </w:r>
      <w:r>
        <w:rPr>
          <w:lang w:val="en-US"/>
        </w:rPr>
        <w:t>Json</w:t>
      </w:r>
      <w:r>
        <w:t>, работа с этим форматом</w:t>
      </w:r>
      <w:r w:rsidRPr="00756D3D">
        <w:t>.</w:t>
      </w:r>
      <w:r>
        <w:t xml:space="preserve"> </w:t>
      </w:r>
      <w:r>
        <w:rPr>
          <w:lang w:val="en-US"/>
        </w:rPr>
        <w:t>Json.net</w:t>
      </w:r>
    </w:p>
    <w:p w:rsidR="00756D3D" w:rsidRDefault="00756D3D" w:rsidP="002037CD">
      <w:pPr>
        <w:pStyle w:val="a6"/>
        <w:numPr>
          <w:ilvl w:val="0"/>
          <w:numId w:val="85"/>
        </w:numPr>
      </w:pPr>
      <w:r>
        <w:t xml:space="preserve">Урок С. Создание </w:t>
      </w:r>
      <w:r w:rsidR="00C0652B">
        <w:t xml:space="preserve">мультиязычного </w:t>
      </w:r>
      <w:r>
        <w:t>сайта</w:t>
      </w:r>
    </w:p>
    <w:p w:rsidR="00756D3D" w:rsidRPr="00756D3D" w:rsidRDefault="00756D3D" w:rsidP="002037CD">
      <w:pPr>
        <w:pStyle w:val="a6"/>
        <w:numPr>
          <w:ilvl w:val="0"/>
          <w:numId w:val="85"/>
        </w:numPr>
      </w:pPr>
      <w:r>
        <w:t xml:space="preserve">Урок </w:t>
      </w:r>
      <w:r>
        <w:rPr>
          <w:lang w:val="en-US"/>
        </w:rPr>
        <w:t>D. Scaffolding</w:t>
      </w:r>
    </w:p>
    <w:p w:rsidR="00756D3D" w:rsidRDefault="00756D3D" w:rsidP="002037CD">
      <w:pPr>
        <w:pStyle w:val="a6"/>
        <w:numPr>
          <w:ilvl w:val="0"/>
          <w:numId w:val="85"/>
        </w:numPr>
      </w:pPr>
      <w:r>
        <w:t xml:space="preserve">Урок </w:t>
      </w:r>
      <w:r>
        <w:rPr>
          <w:lang w:val="en-US"/>
        </w:rPr>
        <w:t xml:space="preserve">E. </w:t>
      </w:r>
      <w:r>
        <w:t xml:space="preserve">Тестирование </w:t>
      </w:r>
    </w:p>
    <w:p w:rsidR="00756D3D" w:rsidRPr="00756D3D" w:rsidRDefault="00756D3D" w:rsidP="002037CD">
      <w:pPr>
        <w:pStyle w:val="a6"/>
        <w:numPr>
          <w:ilvl w:val="0"/>
          <w:numId w:val="85"/>
        </w:numPr>
      </w:pPr>
      <w:r>
        <w:t xml:space="preserve">Урок </w:t>
      </w:r>
      <w:r>
        <w:rPr>
          <w:lang w:val="en-US"/>
        </w:rPr>
        <w:t>F</w:t>
      </w:r>
      <w:r w:rsidRPr="00756D3D">
        <w:t xml:space="preserve">. </w:t>
      </w:r>
      <w:r>
        <w:t xml:space="preserve">Работа как она есть. Мои принципы работы. </w:t>
      </w:r>
      <w:r w:rsidR="007A4FD9">
        <w:t>Как писать ТЗ.</w:t>
      </w:r>
    </w:p>
    <w:p w:rsidR="00E66BA8" w:rsidRPr="00C1199E" w:rsidRDefault="001667AC" w:rsidP="001667AC">
      <w:pPr>
        <w:pStyle w:val="2"/>
      </w:pPr>
      <w:r>
        <w:lastRenderedPageBreak/>
        <w:t>Урок 1</w:t>
      </w:r>
      <w:r w:rsidR="001B447B">
        <w:t>. Начало</w:t>
      </w:r>
    </w:p>
    <w:p w:rsidR="001667AC" w:rsidRDefault="001667AC" w:rsidP="001667AC">
      <w:r w:rsidRPr="001667AC">
        <w:rPr>
          <w:b/>
        </w:rPr>
        <w:t>Цель урока:</w:t>
      </w:r>
      <w:r>
        <w:rPr>
          <w:b/>
        </w:rPr>
        <w:t xml:space="preserve"> </w:t>
      </w:r>
      <w:r w:rsidRPr="001667AC">
        <w:t xml:space="preserve">Изучить </w:t>
      </w:r>
      <w:r w:rsidRPr="001667AC">
        <w:rPr>
          <w:lang w:val="en-US"/>
        </w:rPr>
        <w:t>Global</w:t>
      </w:r>
      <w:r w:rsidRPr="001667AC">
        <w:t>.</w:t>
      </w:r>
      <w:r w:rsidRPr="001667AC">
        <w:rPr>
          <w:lang w:val="en-US"/>
        </w:rPr>
        <w:t>asax</w:t>
      </w:r>
      <w:r w:rsidRPr="001667AC">
        <w:t xml:space="preserve"> и поведение запуска веб-приложения, обработки веб-запроса. </w:t>
      </w:r>
      <w:r>
        <w:t xml:space="preserve">Изучение </w:t>
      </w:r>
      <w:r>
        <w:rPr>
          <w:lang w:val="en-US"/>
        </w:rPr>
        <w:t>Nuget</w:t>
      </w:r>
      <w:r w:rsidRPr="00BC6159">
        <w:t xml:space="preserve"> </w:t>
      </w:r>
      <w:r>
        <w:t xml:space="preserve">и </w:t>
      </w:r>
      <w:r w:rsidRPr="001667AC">
        <w:t>Подключение протоколирования.</w:t>
      </w:r>
    </w:p>
    <w:p w:rsidR="003A120B" w:rsidRDefault="003A120B" w:rsidP="00556CCA">
      <w:pPr>
        <w:pStyle w:val="3"/>
      </w:pPr>
      <w:r>
        <w:t>Начало</w:t>
      </w:r>
    </w:p>
    <w:p w:rsidR="001667AC" w:rsidRDefault="001667AC" w:rsidP="003A120B">
      <w:r w:rsidRPr="007E57DA">
        <w:t xml:space="preserve"> </w:t>
      </w:r>
      <w:r>
        <w:t>Создадим</w:t>
      </w:r>
      <w:r w:rsidRPr="007E57DA">
        <w:t xml:space="preserve"> </w:t>
      </w:r>
      <w:r>
        <w:t>приложение</w:t>
      </w:r>
      <w:r w:rsidRPr="007E57DA">
        <w:t xml:space="preserve"> </w:t>
      </w:r>
      <w:r w:rsidR="00BC6159">
        <w:rPr>
          <w:lang w:val="en-US"/>
        </w:rPr>
        <w:t>ASP</w:t>
      </w:r>
      <w:r w:rsidRPr="007E57DA">
        <w:t>.</w:t>
      </w:r>
      <w:r w:rsidR="00BC6159">
        <w:rPr>
          <w:lang w:val="en-US"/>
        </w:rPr>
        <w:t>NET</w:t>
      </w:r>
      <w:r w:rsidRPr="007E57DA">
        <w:t xml:space="preserve"> </w:t>
      </w:r>
      <w:r w:rsidR="00BC6159">
        <w:rPr>
          <w:lang w:val="en-US"/>
        </w:rPr>
        <w:t>MVC</w:t>
      </w:r>
      <w:r w:rsidR="00BC6159" w:rsidRPr="007E57DA">
        <w:t xml:space="preserve"> 4 </w:t>
      </w:r>
      <w:r w:rsidR="00BC6159">
        <w:rPr>
          <w:lang w:val="en-US"/>
        </w:rPr>
        <w:t>Web</w:t>
      </w:r>
      <w:r w:rsidR="00BC6159" w:rsidRPr="007E57DA">
        <w:t xml:space="preserve"> </w:t>
      </w:r>
      <w:r w:rsidR="00BC6159">
        <w:rPr>
          <w:lang w:val="en-US"/>
        </w:rPr>
        <w:t>Application</w:t>
      </w:r>
      <w:r w:rsidR="00BC6159" w:rsidRPr="007E57DA">
        <w:t xml:space="preserve"> «</w:t>
      </w:r>
      <w:r>
        <w:rPr>
          <w:lang w:val="en-US"/>
        </w:rPr>
        <w:t>Lesson</w:t>
      </w:r>
      <w:r w:rsidRPr="007E57DA">
        <w:t>1</w:t>
      </w:r>
      <w:r w:rsidR="00BC6159" w:rsidRPr="007E57DA">
        <w:t>»</w:t>
      </w:r>
      <w:r w:rsidRPr="007E57DA">
        <w:t>.</w:t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476750" cy="3114675"/>
            <wp:effectExtent l="0" t="0" r="0" b="9525"/>
            <wp:docPr id="1" name="Рисунок 1" descr="C:\Users\Saturn\Desktop\PrintScreens\Lesson1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urn\Desktop\PrintScreens\Lesson1\Untitled-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5" t="17235" r="12145" b="17234"/>
                    <a:stretch/>
                  </pic:blipFill>
                  <pic:spPr bwMode="auto">
                    <a:xfrm>
                      <a:off x="0" y="0"/>
                      <a:ext cx="4476151" cy="311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10025" cy="3637837"/>
            <wp:effectExtent l="0" t="0" r="0" b="1270"/>
            <wp:docPr id="2" name="Рисунок 2" descr="C:\Users\Saturn\Desktop\PrintScreens\Lesson1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1\Untitled-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6" t="19633" r="23718" b="18405"/>
                    <a:stretch/>
                  </pic:blipFill>
                  <pic:spPr bwMode="auto">
                    <a:xfrm>
                      <a:off x="0" y="0"/>
                      <a:ext cx="4009489" cy="363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1667AC"/>
    <w:p w:rsidR="00BC6159" w:rsidRDefault="00BC6159" w:rsidP="001667AC">
      <w:r>
        <w:t xml:space="preserve">Не будем запускать приложение, а сразу установим </w:t>
      </w:r>
      <w:r w:rsidRPr="00BC6159">
        <w:t>(</w:t>
      </w:r>
      <w:r>
        <w:t xml:space="preserve">если до этого не сделали) </w:t>
      </w:r>
      <w:r>
        <w:rPr>
          <w:lang w:val="en-US"/>
        </w:rPr>
        <w:t>NuGet</w:t>
      </w:r>
      <w:r w:rsidRPr="00BC6159">
        <w:t xml:space="preserve"> </w:t>
      </w:r>
      <w:r>
        <w:t>расширение.</w:t>
      </w:r>
    </w:p>
    <w:p w:rsidR="00BC6159" w:rsidRDefault="00BC6159" w:rsidP="0008244A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429125" cy="3076575"/>
            <wp:effectExtent l="0" t="0" r="9525" b="9525"/>
            <wp:docPr id="3" name="Рисунок 3" descr="C:\Users\Saturn\Desktop\PrintScreens\Lesson1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1\Untitled-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5" t="17435" r="12625" b="17836"/>
                    <a:stretch/>
                  </pic:blipFill>
                  <pic:spPr bwMode="auto">
                    <a:xfrm>
                      <a:off x="0" y="0"/>
                      <a:ext cx="4428534" cy="307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1667AC"/>
    <w:p w:rsidR="00BC6159" w:rsidRDefault="00BC6159" w:rsidP="001667AC">
      <w:r>
        <w:rPr>
          <w:lang w:val="en-US"/>
        </w:rPr>
        <w:t>NuGet</w:t>
      </w:r>
      <w:r w:rsidRPr="00BC6159">
        <w:t xml:space="preserve"> </w:t>
      </w:r>
      <w:r>
        <w:rPr>
          <w:lang w:val="en-US"/>
        </w:rPr>
        <w:t>Package</w:t>
      </w:r>
      <w:r w:rsidRPr="00BC6159">
        <w:t xml:space="preserve"> </w:t>
      </w:r>
      <w:r>
        <w:rPr>
          <w:lang w:val="en-US"/>
        </w:rPr>
        <w:t>Manager</w:t>
      </w:r>
      <w:r w:rsidRPr="00BC6159">
        <w:t xml:space="preserve"> – </w:t>
      </w:r>
      <w:r>
        <w:t>это</w:t>
      </w:r>
      <w:r w:rsidRPr="00BC6159">
        <w:t xml:space="preserve"> </w:t>
      </w:r>
      <w:r>
        <w:t>расширение</w:t>
      </w:r>
      <w:r w:rsidRPr="00BC6159">
        <w:t xml:space="preserve"> </w:t>
      </w:r>
      <w:r>
        <w:t>для</w:t>
      </w:r>
      <w:r w:rsidRPr="00BC6159">
        <w:t xml:space="preserve"> </w:t>
      </w:r>
      <w:r>
        <w:rPr>
          <w:lang w:val="en-US"/>
        </w:rPr>
        <w:t>Visual</w:t>
      </w:r>
      <w:r w:rsidRPr="00BC6159">
        <w:t xml:space="preserve"> </w:t>
      </w:r>
      <w:r>
        <w:rPr>
          <w:lang w:val="en-US"/>
        </w:rPr>
        <w:t>Studio</w:t>
      </w:r>
      <w:r w:rsidRPr="00BC6159">
        <w:t xml:space="preserve">, которое позволяет добавлять в существующие проекты </w:t>
      </w:r>
      <w:r>
        <w:t>модули, которые значительно упрощают работу. При создании «</w:t>
      </w:r>
      <w:r>
        <w:rPr>
          <w:lang w:val="en-US"/>
        </w:rPr>
        <w:t>Basic</w:t>
      </w:r>
      <w:r>
        <w:t xml:space="preserve">» </w:t>
      </w:r>
      <w:r>
        <w:rPr>
          <w:lang w:val="en-US"/>
        </w:rPr>
        <w:t>asp</w:t>
      </w:r>
      <w:r w:rsidRPr="00BC6159">
        <w:t>.</w:t>
      </w:r>
      <w:r>
        <w:rPr>
          <w:lang w:val="en-US"/>
        </w:rPr>
        <w:t>net</w:t>
      </w:r>
      <w:r w:rsidRPr="00BC6159">
        <w:t xml:space="preserve"> </w:t>
      </w:r>
      <w:r>
        <w:rPr>
          <w:lang w:val="en-US"/>
        </w:rPr>
        <w:t>mvc</w:t>
      </w:r>
      <w:r w:rsidRPr="00BC6159">
        <w:t xml:space="preserve">4 </w:t>
      </w:r>
      <w:r>
        <w:t xml:space="preserve">приложения в само приложение было добавлено изначально много модулей. Их список мы можем найти, кликнув в </w:t>
      </w:r>
      <w:r>
        <w:rPr>
          <w:lang w:val="en-US"/>
        </w:rPr>
        <w:t>Manage</w:t>
      </w:r>
      <w:r w:rsidRPr="00BC6159">
        <w:t xml:space="preserve"> </w:t>
      </w:r>
      <w:r>
        <w:rPr>
          <w:lang w:val="en-US"/>
        </w:rPr>
        <w:t>NuGet</w:t>
      </w:r>
      <w:r w:rsidRPr="00BC6159">
        <w:t xml:space="preserve"> </w:t>
      </w:r>
      <w:r>
        <w:rPr>
          <w:lang w:val="en-US"/>
        </w:rPr>
        <w:t>Packages</w:t>
      </w:r>
      <w:r w:rsidRPr="00BC6159">
        <w:t xml:space="preserve">… </w:t>
      </w:r>
      <w:r>
        <w:t xml:space="preserve">в контекстном меню </w:t>
      </w:r>
      <w:r w:rsidR="0008244A">
        <w:t>проекта</w:t>
      </w:r>
      <w:r w:rsidR="00C045B2">
        <w:t xml:space="preserve"> </w:t>
      </w:r>
    </w:p>
    <w:p w:rsidR="0008244A" w:rsidRDefault="0008244A" w:rsidP="0008244A">
      <w:pPr>
        <w:jc w:val="center"/>
      </w:pPr>
      <w:r>
        <w:rPr>
          <w:noProof/>
          <w:lang w:eastAsia="ru-RU"/>
        </w:rPr>
        <w:drawing>
          <wp:inline distT="0" distB="0" distL="0" distR="0" wp14:anchorId="486F2AB1" wp14:editId="6BC5B35F">
            <wp:extent cx="4267200" cy="2981325"/>
            <wp:effectExtent l="0" t="0" r="0" b="9525"/>
            <wp:docPr id="4" name="Рисунок 4" descr="C:\Users\Saturn\Desktop\PrintScreens\Lesson1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1\Untitled-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9" t="19037" r="13588" b="18237"/>
                    <a:stretch/>
                  </pic:blipFill>
                  <pic:spPr bwMode="auto">
                    <a:xfrm>
                      <a:off x="0" y="0"/>
                      <a:ext cx="42672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44A" w:rsidRDefault="00C0652B" w:rsidP="0008244A">
      <w:r>
        <w:t xml:space="preserve">О </w:t>
      </w:r>
      <w:r w:rsidR="0008244A">
        <w:t>них по порядку:</w:t>
      </w:r>
    </w:p>
    <w:p w:rsidR="0008244A" w:rsidRDefault="0008244A" w:rsidP="00C54B10">
      <w:pPr>
        <w:pStyle w:val="a6"/>
        <w:numPr>
          <w:ilvl w:val="0"/>
          <w:numId w:val="1"/>
        </w:numPr>
      </w:pPr>
      <w:r w:rsidRPr="00C54B10">
        <w:rPr>
          <w:b/>
          <w:lang w:val="en-US"/>
        </w:rPr>
        <w:t>Entity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Framework</w:t>
      </w:r>
      <w:r w:rsidRPr="0008244A">
        <w:t xml:space="preserve"> – </w:t>
      </w:r>
      <w:r>
        <w:t xml:space="preserve">обеспечивает работу с БД </w:t>
      </w:r>
    </w:p>
    <w:p w:rsidR="0008244A" w:rsidRDefault="0008244A" w:rsidP="00C54B10">
      <w:pPr>
        <w:pStyle w:val="a6"/>
        <w:numPr>
          <w:ilvl w:val="0"/>
          <w:numId w:val="1"/>
        </w:numPr>
      </w:pPr>
      <w:r w:rsidRPr="00C54B10">
        <w:rPr>
          <w:b/>
          <w:lang w:val="en-US"/>
        </w:rPr>
        <w:t>jQuery</w:t>
      </w:r>
      <w:r w:rsidRPr="00C54B10">
        <w:rPr>
          <w:b/>
        </w:rPr>
        <w:t xml:space="preserve">  (+ </w:t>
      </w:r>
      <w:r w:rsidRPr="00C54B10">
        <w:rPr>
          <w:b/>
          <w:lang w:val="en-US"/>
        </w:rPr>
        <w:t>jQuery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UI</w:t>
      </w:r>
      <w:r w:rsidRPr="00C54B10">
        <w:rPr>
          <w:b/>
        </w:rPr>
        <w:t xml:space="preserve">, </w:t>
      </w:r>
      <w:r w:rsidRPr="00C54B10">
        <w:rPr>
          <w:b/>
          <w:lang w:val="en-US"/>
        </w:rPr>
        <w:t>jQuery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Validation</w:t>
      </w:r>
      <w:r w:rsidRPr="00C54B10">
        <w:rPr>
          <w:b/>
        </w:rPr>
        <w:t>)</w:t>
      </w:r>
      <w:r w:rsidRPr="00C54B10">
        <w:t xml:space="preserve"> – </w:t>
      </w:r>
      <w:r>
        <w:t>популярный</w:t>
      </w:r>
      <w:r w:rsidRPr="00C54B10">
        <w:t xml:space="preserve"> </w:t>
      </w:r>
      <w:r w:rsidRPr="00C54B10">
        <w:rPr>
          <w:lang w:val="en-US"/>
        </w:rPr>
        <w:t>javascript</w:t>
      </w:r>
      <w:r w:rsidRPr="00C54B10">
        <w:t xml:space="preserve"> </w:t>
      </w:r>
      <w:r w:rsidR="00C54B10" w:rsidRPr="00C54B10">
        <w:rPr>
          <w:lang w:val="en-US"/>
        </w:rPr>
        <w:t>framework</w:t>
      </w:r>
      <w:r w:rsidR="00C54B10" w:rsidRPr="00C54B10">
        <w:t xml:space="preserve"> (</w:t>
      </w:r>
      <w:r w:rsidR="00C54B10">
        <w:t>о нем  еще пойдет речь</w:t>
      </w:r>
      <w:r w:rsidR="00A2047D" w:rsidRPr="00A2047D">
        <w:rPr>
          <w:rPrChange w:id="0" w:author="asha" w:date="2013-03-22T15:38:00Z">
            <w:rPr>
              <w:lang w:val="en-US"/>
            </w:rPr>
          </w:rPrChange>
        </w:rPr>
        <w:t xml:space="preserve"> позже</w:t>
      </w:r>
      <w:r w:rsidR="00C54B10" w:rsidRPr="00C54B10">
        <w:t>)</w:t>
      </w:r>
      <w:r w:rsidR="00C54B10">
        <w:t>.</w:t>
      </w:r>
    </w:p>
    <w:p w:rsidR="00C54B10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Json</w:t>
      </w:r>
      <w:r w:rsidRPr="005A3788">
        <w:rPr>
          <w:b/>
        </w:rPr>
        <w:t>.</w:t>
      </w:r>
      <w:r>
        <w:rPr>
          <w:b/>
          <w:lang w:val="en-US"/>
        </w:rPr>
        <w:t>NET</w:t>
      </w:r>
      <w:r w:rsidRPr="005A3788">
        <w:t xml:space="preserve"> – </w:t>
      </w:r>
      <w:r>
        <w:t>классы</w:t>
      </w:r>
      <w:r w:rsidRPr="005A3788">
        <w:t xml:space="preserve"> для работы с </w:t>
      </w:r>
      <w:r>
        <w:rPr>
          <w:lang w:val="en-US"/>
        </w:rPr>
        <w:t>json</w:t>
      </w:r>
      <w:r>
        <w:t>-форматом данных.</w:t>
      </w:r>
    </w:p>
    <w:p w:rsidR="005A3788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knockoutjs</w:t>
      </w:r>
      <w:r w:rsidRPr="005A3788">
        <w:t xml:space="preserve">  - </w:t>
      </w:r>
      <w:r>
        <w:t>не</w:t>
      </w:r>
      <w:r w:rsidR="00AF5F0A">
        <w:t xml:space="preserve"> очень</w:t>
      </w:r>
      <w:r>
        <w:t xml:space="preserve"> популярная </w:t>
      </w:r>
      <w:r>
        <w:rPr>
          <w:lang w:val="en-US"/>
        </w:rPr>
        <w:t>javascript</w:t>
      </w:r>
      <w:r w:rsidRPr="005A3788">
        <w:t xml:space="preserve"> </w:t>
      </w:r>
      <w:r>
        <w:t xml:space="preserve">библиотека для работы с </w:t>
      </w:r>
      <w:r w:rsidR="00A01481" w:rsidRPr="00A01481">
        <w:t> Model View ViewModel</w:t>
      </w:r>
      <w:r w:rsidR="00A01481">
        <w:t xml:space="preserve"> архитектурой. (</w:t>
      </w:r>
      <w:hyperlink r:id="rId11" w:history="1">
        <w:r w:rsidR="00A01481">
          <w:rPr>
            <w:rStyle w:val="a7"/>
          </w:rPr>
          <w:t>http://knockoutjs.com/</w:t>
        </w:r>
      </w:hyperlink>
      <w:r w:rsidR="00A01481">
        <w:t>)</w:t>
      </w:r>
    </w:p>
    <w:p w:rsidR="005A3788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lastRenderedPageBreak/>
        <w:t>Microsoft</w:t>
      </w:r>
      <w:r w:rsidRPr="005A3788">
        <w:rPr>
          <w:b/>
        </w:rPr>
        <w:t>.</w:t>
      </w:r>
      <w:r w:rsidRPr="005A3788">
        <w:rPr>
          <w:b/>
          <w:lang w:val="en-US"/>
        </w:rPr>
        <w:t>Net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Framework</w:t>
      </w:r>
      <w:r w:rsidRPr="005A3788">
        <w:rPr>
          <w:b/>
        </w:rPr>
        <w:t xml:space="preserve"> 4 </w:t>
      </w:r>
      <w:r w:rsidRPr="005A3788">
        <w:rPr>
          <w:b/>
          <w:lang w:val="en-US"/>
        </w:rPr>
        <w:t>Http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Client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Libraries</w:t>
      </w:r>
      <w:r w:rsidRPr="005A3788">
        <w:t xml:space="preserve"> – </w:t>
      </w:r>
      <w:r>
        <w:t>программный</w:t>
      </w:r>
      <w:r w:rsidRPr="005A3788">
        <w:t xml:space="preserve"> </w:t>
      </w:r>
      <w:r>
        <w:t>интерфейс</w:t>
      </w:r>
      <w:r w:rsidRPr="005A3788">
        <w:t xml:space="preserve"> </w:t>
      </w:r>
      <w:r>
        <w:t xml:space="preserve">для работы с </w:t>
      </w:r>
      <w:r>
        <w:rPr>
          <w:lang w:val="en-US"/>
        </w:rPr>
        <w:t>HttpContext</w:t>
      </w:r>
      <w:r w:rsidR="00AF5F0A">
        <w:t>-</w:t>
      </w:r>
      <w:r>
        <w:t xml:space="preserve">ом. </w:t>
      </w:r>
    </w:p>
    <w:p w:rsidR="005A3788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ASP</w:t>
      </w:r>
      <w:r w:rsidRPr="005A3788">
        <w:rPr>
          <w:b/>
        </w:rPr>
        <w:t>.</w:t>
      </w:r>
      <w:r w:rsidRPr="005A3788">
        <w:rPr>
          <w:b/>
          <w:lang w:val="en-US"/>
        </w:rPr>
        <w:t>NET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MVC</w:t>
      </w:r>
      <w:r w:rsidRPr="005A3788">
        <w:rPr>
          <w:b/>
        </w:rPr>
        <w:t xml:space="preserve"> 4</w:t>
      </w:r>
      <w:r w:rsidRPr="005A3788">
        <w:t xml:space="preserve"> – </w:t>
      </w:r>
      <w:r>
        <w:t>собственно</w:t>
      </w:r>
      <w:r w:rsidR="00F80930">
        <w:t>,</w:t>
      </w:r>
      <w:r>
        <w:t xml:space="preserve"> классы паттерна проектирования </w:t>
      </w:r>
      <w:r>
        <w:rPr>
          <w:lang w:val="en-US"/>
        </w:rPr>
        <w:t>MVC</w:t>
      </w:r>
      <w:r>
        <w:t xml:space="preserve"> (то что есть  </w:t>
      </w:r>
      <w:r w:rsidR="003862C8">
        <w:t>предметом изучения</w:t>
      </w:r>
      <w:r>
        <w:t>)</w:t>
      </w:r>
    </w:p>
    <w:p w:rsidR="005A3788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A01481">
        <w:rPr>
          <w:b/>
          <w:lang w:val="en-US"/>
        </w:rPr>
        <w:t xml:space="preserve"> </w:t>
      </w:r>
      <w:r w:rsidRPr="005A3788">
        <w:rPr>
          <w:b/>
          <w:lang w:val="en-US"/>
        </w:rPr>
        <w:t>ASP</w:t>
      </w:r>
      <w:r w:rsidRPr="00A01481">
        <w:rPr>
          <w:b/>
          <w:lang w:val="en-US"/>
        </w:rPr>
        <w:t>.</w:t>
      </w:r>
      <w:r w:rsidRPr="005A3788">
        <w:rPr>
          <w:b/>
          <w:lang w:val="en-US"/>
        </w:rPr>
        <w:t>NET</w:t>
      </w:r>
      <w:r w:rsidRPr="00A01481">
        <w:rPr>
          <w:b/>
          <w:lang w:val="en-US"/>
        </w:rPr>
        <w:t xml:space="preserve"> </w:t>
      </w:r>
      <w:r>
        <w:rPr>
          <w:b/>
          <w:lang w:val="en-US"/>
        </w:rPr>
        <w:t>Razor</w:t>
      </w:r>
      <w:r w:rsidRPr="00A01481">
        <w:rPr>
          <w:b/>
          <w:lang w:val="en-US"/>
        </w:rPr>
        <w:t xml:space="preserve"> 2 </w:t>
      </w:r>
      <w:r w:rsidR="00A01481" w:rsidRPr="00A01481">
        <w:rPr>
          <w:lang w:val="en-US"/>
        </w:rPr>
        <w:t>–</w:t>
      </w:r>
      <w:r w:rsidRPr="00A01481">
        <w:rPr>
          <w:lang w:val="en-US"/>
        </w:rPr>
        <w:t xml:space="preserve"> </w:t>
      </w:r>
      <w:r w:rsidR="00A01481" w:rsidRPr="00A01481">
        <w:rPr>
          <w:lang w:val="en-US"/>
        </w:rPr>
        <w:t>view-</w:t>
      </w:r>
      <w:r w:rsidR="00A01481" w:rsidRPr="00A01481">
        <w:t>движок</w:t>
      </w:r>
      <w:r w:rsidR="00A01481" w:rsidRPr="00A01481">
        <w:rPr>
          <w:lang w:val="en-US"/>
        </w:rPr>
        <w:t xml:space="preserve">. </w:t>
      </w:r>
      <w:r w:rsidR="00A01481" w:rsidRPr="00A01481">
        <w:t xml:space="preserve">Есть еще </w:t>
      </w:r>
      <w:r w:rsidR="00A01481" w:rsidRPr="00A01481">
        <w:rPr>
          <w:lang w:val="en-US"/>
        </w:rPr>
        <w:t>ASPX</w:t>
      </w:r>
      <w:r w:rsidR="00A01481" w:rsidRPr="00A01481">
        <w:t xml:space="preserve"> и </w:t>
      </w:r>
      <w:r w:rsidR="00A01481" w:rsidRPr="00A01481">
        <w:rPr>
          <w:lang w:val="en-US"/>
        </w:rPr>
        <w:t>Spark</w:t>
      </w:r>
      <w:r w:rsidR="00A01481" w:rsidRPr="00A01481">
        <w:t xml:space="preserve"> – мы о них </w:t>
      </w:r>
      <w:r w:rsidR="00F80930">
        <w:t xml:space="preserve"> также</w:t>
      </w:r>
      <w:r w:rsidR="00A01481" w:rsidRPr="00A01481">
        <w:t xml:space="preserve"> будем говорить </w:t>
      </w:r>
      <w:r w:rsidR="00F80930">
        <w:t>позже</w:t>
      </w:r>
    </w:p>
    <w:p w:rsidR="008160FC" w:rsidRDefault="00A01481" w:rsidP="008160FC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A01481">
        <w:rPr>
          <w:b/>
        </w:rPr>
        <w:t xml:space="preserve"> </w:t>
      </w:r>
      <w:r w:rsidRPr="005A3788">
        <w:rPr>
          <w:b/>
          <w:lang w:val="en-US"/>
        </w:rPr>
        <w:t>ASP</w:t>
      </w:r>
      <w:r w:rsidRPr="00A01481">
        <w:rPr>
          <w:b/>
        </w:rPr>
        <w:t>.</w:t>
      </w:r>
      <w:r w:rsidRPr="005A3788">
        <w:rPr>
          <w:b/>
          <w:lang w:val="en-US"/>
        </w:rPr>
        <w:t>NET</w:t>
      </w:r>
      <w:r w:rsidRPr="00A01481">
        <w:rPr>
          <w:b/>
        </w:rPr>
        <w:t xml:space="preserve"> </w:t>
      </w:r>
      <w:r>
        <w:rPr>
          <w:b/>
          <w:lang w:val="en-US"/>
        </w:rPr>
        <w:t>Universal</w:t>
      </w:r>
      <w:r w:rsidRPr="00A01481">
        <w:rPr>
          <w:b/>
        </w:rPr>
        <w:t xml:space="preserve"> </w:t>
      </w:r>
      <w:r>
        <w:rPr>
          <w:b/>
          <w:lang w:val="en-US"/>
        </w:rPr>
        <w:t>Providers</w:t>
      </w:r>
      <w:r w:rsidRPr="00A01481">
        <w:rPr>
          <w:b/>
        </w:rPr>
        <w:t xml:space="preserve"> </w:t>
      </w:r>
      <w:r>
        <w:rPr>
          <w:b/>
          <w:lang w:val="en-US"/>
        </w:rPr>
        <w:t>Core</w:t>
      </w:r>
      <w:r w:rsidRPr="00A01481">
        <w:rPr>
          <w:b/>
        </w:rPr>
        <w:t xml:space="preserve"> </w:t>
      </w:r>
      <w:r>
        <w:rPr>
          <w:b/>
          <w:lang w:val="en-US"/>
        </w:rPr>
        <w:t>Libraries</w:t>
      </w:r>
      <w:r w:rsidRPr="00A01481">
        <w:rPr>
          <w:b/>
        </w:rPr>
        <w:t xml:space="preserve"> </w:t>
      </w:r>
      <w:r w:rsidR="008160FC">
        <w:rPr>
          <w:b/>
        </w:rPr>
        <w:t xml:space="preserve"> (</w:t>
      </w:r>
      <w:r w:rsidR="008160FC" w:rsidRPr="005A3788">
        <w:rPr>
          <w:b/>
          <w:lang w:val="en-US"/>
        </w:rPr>
        <w:t>Microsoft</w:t>
      </w:r>
      <w:r w:rsidR="008160FC" w:rsidRPr="008160FC">
        <w:rPr>
          <w:b/>
        </w:rPr>
        <w:t xml:space="preserve"> </w:t>
      </w:r>
      <w:r w:rsidR="008160FC" w:rsidRPr="005A3788">
        <w:rPr>
          <w:b/>
          <w:lang w:val="en-US"/>
        </w:rPr>
        <w:t>ASP</w:t>
      </w:r>
      <w:r w:rsidR="008160FC" w:rsidRPr="008160FC">
        <w:rPr>
          <w:b/>
        </w:rPr>
        <w:t>.</w:t>
      </w:r>
      <w:r w:rsidR="008160FC" w:rsidRPr="005A3788">
        <w:rPr>
          <w:b/>
          <w:lang w:val="en-US"/>
        </w:rPr>
        <w:t>NET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Universal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Providers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for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LocalDB</w:t>
      </w:r>
      <w:r w:rsidR="008160FC">
        <w:rPr>
          <w:b/>
        </w:rPr>
        <w:t>)</w:t>
      </w:r>
      <w:r w:rsidR="00F80930">
        <w:rPr>
          <w:b/>
        </w:rPr>
        <w:t xml:space="preserve"> </w:t>
      </w:r>
      <w:r w:rsidRPr="00A01481">
        <w:t xml:space="preserve">– предоставляет </w:t>
      </w:r>
      <w:r w:rsidR="00AF5F0A">
        <w:t>инструменты</w:t>
      </w:r>
      <w:r w:rsidR="00AF5F0A" w:rsidRPr="00A01481">
        <w:t xml:space="preserve"> </w:t>
      </w:r>
      <w:r w:rsidRPr="00A01481">
        <w:t xml:space="preserve">для поддержки всех </w:t>
      </w:r>
      <w:r w:rsidRPr="00A01481">
        <w:rPr>
          <w:lang w:val="en-US"/>
        </w:rPr>
        <w:t>SQL</w:t>
      </w:r>
      <w:r w:rsidRPr="00A01481">
        <w:t xml:space="preserve"> </w:t>
      </w:r>
      <w:r w:rsidRPr="00A01481">
        <w:rPr>
          <w:lang w:val="en-US"/>
        </w:rPr>
        <w:t>Server</w:t>
      </w:r>
      <w:r w:rsidRPr="00A01481">
        <w:t xml:space="preserve"> 2005 (и более поздних) и для </w:t>
      </w:r>
      <w:r w:rsidRPr="00A01481">
        <w:rPr>
          <w:lang w:val="en-US"/>
        </w:rPr>
        <w:t>SQL</w:t>
      </w:r>
      <w:r w:rsidRPr="00A01481">
        <w:t xml:space="preserve"> </w:t>
      </w:r>
      <w:r w:rsidRPr="00A01481">
        <w:rPr>
          <w:lang w:val="en-US"/>
        </w:rPr>
        <w:t>Azure</w:t>
      </w:r>
      <w:r w:rsidRPr="00A01481">
        <w:t>.</w:t>
      </w:r>
    </w:p>
    <w:p w:rsidR="00C54B10" w:rsidRPr="008160FC" w:rsidRDefault="008160FC" w:rsidP="008160FC">
      <w:pPr>
        <w:pStyle w:val="a6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(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Client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Libraries</w:t>
      </w:r>
      <w:r w:rsidRPr="008160FC">
        <w:rPr>
          <w:b/>
        </w:rPr>
        <w:t xml:space="preserve">, 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Core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Libraries</w:t>
      </w:r>
      <w:r w:rsidRPr="008160FC">
        <w:rPr>
          <w:b/>
        </w:rPr>
        <w:t xml:space="preserve">, 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Host</w:t>
      </w:r>
      <w:r w:rsidRPr="008160FC">
        <w:rPr>
          <w:b/>
        </w:rPr>
        <w:t xml:space="preserve">) </w:t>
      </w:r>
      <w:r w:rsidRPr="008160FC">
        <w:t xml:space="preserve">– для создания </w:t>
      </w:r>
      <w:r w:rsidRPr="008160FC">
        <w:rPr>
          <w:lang w:val="en-US"/>
        </w:rPr>
        <w:t>REST</w:t>
      </w:r>
      <w:r w:rsidRPr="008160FC">
        <w:t xml:space="preserve"> приложений, работа с </w:t>
      </w:r>
      <w:r w:rsidRPr="008160FC">
        <w:rPr>
          <w:lang w:val="en-US"/>
        </w:rPr>
        <w:t>XML</w:t>
      </w:r>
      <w:r w:rsidRPr="008160FC">
        <w:t xml:space="preserve">, </w:t>
      </w:r>
      <w:r w:rsidRPr="008160FC">
        <w:rPr>
          <w:lang w:val="en-US"/>
        </w:rPr>
        <w:t>JSON</w:t>
      </w:r>
      <w:r w:rsidRPr="008160FC">
        <w:t xml:space="preserve"> </w:t>
      </w:r>
      <w:r>
        <w:t xml:space="preserve">и </w:t>
      </w:r>
      <w:r w:rsidR="00F80930">
        <w:t>так далее</w:t>
      </w:r>
    </w:p>
    <w:p w:rsidR="008160FC" w:rsidRDefault="008160FC" w:rsidP="008160FC">
      <w:pPr>
        <w:pStyle w:val="a6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>
        <w:rPr>
          <w:b/>
          <w:lang w:val="en-US"/>
        </w:rPr>
        <w:t>Web</w:t>
      </w:r>
      <w:r w:rsidRPr="008160FC">
        <w:rPr>
          <w:b/>
        </w:rPr>
        <w:t xml:space="preserve"> </w:t>
      </w:r>
      <w:r>
        <w:rPr>
          <w:b/>
          <w:lang w:val="en-US"/>
        </w:rPr>
        <w:t>Optimization</w:t>
      </w:r>
      <w:r w:rsidRPr="008160FC">
        <w:rPr>
          <w:b/>
        </w:rPr>
        <w:t xml:space="preserve"> </w:t>
      </w:r>
      <w:r>
        <w:rPr>
          <w:b/>
          <w:lang w:val="en-US"/>
        </w:rPr>
        <w:t>Framework</w:t>
      </w:r>
      <w:r w:rsidRPr="008160FC">
        <w:rPr>
          <w:b/>
        </w:rPr>
        <w:t xml:space="preserve"> </w:t>
      </w:r>
      <w:r w:rsidRPr="008160FC">
        <w:t>– оптимизирует передачу данных, например</w:t>
      </w:r>
      <w:r w:rsidR="00F80930">
        <w:t>,</w:t>
      </w:r>
      <w:r w:rsidRPr="008160FC">
        <w:t xml:space="preserve"> минимизирует </w:t>
      </w:r>
      <w:r w:rsidRPr="008160FC">
        <w:rPr>
          <w:lang w:val="en-US"/>
        </w:rPr>
        <w:t>js</w:t>
      </w:r>
      <w:r w:rsidRPr="008160FC">
        <w:t>-код</w:t>
      </w:r>
    </w:p>
    <w:p w:rsidR="008160FC" w:rsidRPr="00C043C8" w:rsidRDefault="00C043C8" w:rsidP="008160FC">
      <w:pPr>
        <w:pStyle w:val="a6"/>
        <w:numPr>
          <w:ilvl w:val="0"/>
          <w:numId w:val="1"/>
        </w:numPr>
      </w:pP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>
        <w:rPr>
          <w:b/>
          <w:lang w:val="en-US"/>
        </w:rPr>
        <w:t>ASP</w:t>
      </w:r>
      <w:r w:rsidRPr="00C043C8">
        <w:rPr>
          <w:b/>
        </w:rPr>
        <w:t>.</w:t>
      </w:r>
      <w:r>
        <w:rPr>
          <w:b/>
          <w:lang w:val="en-US"/>
        </w:rPr>
        <w:t>NET</w:t>
      </w:r>
      <w:r w:rsidRPr="00C043C8">
        <w:rPr>
          <w:b/>
        </w:rPr>
        <w:t xml:space="preserve"> </w:t>
      </w:r>
      <w:r>
        <w:rPr>
          <w:b/>
          <w:lang w:val="en-US"/>
        </w:rPr>
        <w:t>WebPages</w:t>
      </w:r>
      <w:r w:rsidRPr="00C043C8">
        <w:rPr>
          <w:b/>
        </w:rPr>
        <w:t xml:space="preserve"> 2 </w:t>
      </w:r>
      <w:r w:rsidRPr="00C043C8">
        <w:t xml:space="preserve">– набор классов для работы во </w:t>
      </w:r>
      <w:r w:rsidRPr="00C043C8">
        <w:rPr>
          <w:lang w:val="en-US"/>
        </w:rPr>
        <w:t>View</w:t>
      </w:r>
    </w:p>
    <w:p w:rsidR="00C043C8" w:rsidRDefault="00C043C8" w:rsidP="00C043C8">
      <w:pPr>
        <w:pStyle w:val="a6"/>
        <w:numPr>
          <w:ilvl w:val="0"/>
          <w:numId w:val="1"/>
        </w:numPr>
      </w:pP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 w:rsidRPr="00C54B10">
        <w:rPr>
          <w:b/>
          <w:lang w:val="en-US"/>
        </w:rPr>
        <w:t>jQuery</w:t>
      </w:r>
      <w:r w:rsidRPr="00C043C8">
        <w:rPr>
          <w:b/>
        </w:rPr>
        <w:t xml:space="preserve">  </w:t>
      </w:r>
      <w:r>
        <w:rPr>
          <w:b/>
          <w:lang w:val="en-US"/>
        </w:rPr>
        <w:t>U</w:t>
      </w:r>
      <w:r w:rsidRPr="00C043C8">
        <w:rPr>
          <w:b/>
          <w:lang w:val="en-US"/>
        </w:rPr>
        <w:t>nobtrusive</w:t>
      </w:r>
      <w:r w:rsidRPr="00C043C8">
        <w:rPr>
          <w:b/>
        </w:rPr>
        <w:t xml:space="preserve"> </w:t>
      </w:r>
      <w:r>
        <w:rPr>
          <w:b/>
          <w:lang w:val="en-US"/>
        </w:rPr>
        <w:t>Ajax</w:t>
      </w:r>
      <w:r w:rsidRPr="00C043C8">
        <w:rPr>
          <w:b/>
        </w:rPr>
        <w:t xml:space="preserve"> (</w:t>
      </w: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 w:rsidRPr="00C54B10">
        <w:rPr>
          <w:b/>
          <w:lang w:val="en-US"/>
        </w:rPr>
        <w:t>jQuery</w:t>
      </w:r>
      <w:r w:rsidRPr="00C043C8">
        <w:rPr>
          <w:b/>
        </w:rPr>
        <w:t xml:space="preserve">  </w:t>
      </w:r>
      <w:r>
        <w:rPr>
          <w:b/>
          <w:lang w:val="en-US"/>
        </w:rPr>
        <w:t>U</w:t>
      </w:r>
      <w:r w:rsidRPr="00C043C8">
        <w:rPr>
          <w:b/>
          <w:lang w:val="en-US"/>
        </w:rPr>
        <w:t>nobtrusive</w:t>
      </w:r>
      <w:r w:rsidRPr="00C043C8">
        <w:rPr>
          <w:b/>
        </w:rPr>
        <w:t xml:space="preserve"> </w:t>
      </w:r>
      <w:r>
        <w:rPr>
          <w:b/>
          <w:lang w:val="en-US"/>
        </w:rPr>
        <w:t>Validation</w:t>
      </w:r>
      <w:r w:rsidRPr="00C043C8">
        <w:rPr>
          <w:b/>
        </w:rPr>
        <w:t>)</w:t>
      </w:r>
      <w:r w:rsidR="00F80930">
        <w:rPr>
          <w:b/>
        </w:rPr>
        <w:t xml:space="preserve"> </w:t>
      </w:r>
      <w:r w:rsidRPr="00C043C8">
        <w:rPr>
          <w:b/>
        </w:rPr>
        <w:t xml:space="preserve">– </w:t>
      </w:r>
      <w:r w:rsidRPr="00C043C8">
        <w:rPr>
          <w:lang w:val="en-US"/>
        </w:rPr>
        <w:t>jQuery</w:t>
      </w:r>
      <w:r w:rsidRPr="00C043C8">
        <w:t xml:space="preserve"> библиотека для поддержки ненавящевого </w:t>
      </w:r>
      <w:r>
        <w:rPr>
          <w:lang w:val="en-US"/>
        </w:rPr>
        <w:t>ajax</w:t>
      </w:r>
      <w:r w:rsidRPr="00C043C8">
        <w:t>/</w:t>
      </w:r>
      <w:r>
        <w:t>валидации</w:t>
      </w:r>
    </w:p>
    <w:p w:rsidR="00C043C8" w:rsidRPr="00C043C8" w:rsidRDefault="00C043C8" w:rsidP="00C043C8">
      <w:pPr>
        <w:pStyle w:val="a6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C043C8">
        <w:rPr>
          <w:b/>
        </w:rPr>
        <w:t>.</w:t>
      </w:r>
      <w:r>
        <w:rPr>
          <w:b/>
          <w:lang w:val="en-US"/>
        </w:rPr>
        <w:t>Web</w:t>
      </w:r>
      <w:r w:rsidRPr="00C043C8">
        <w:rPr>
          <w:b/>
        </w:rPr>
        <w:t>.</w:t>
      </w:r>
      <w:r>
        <w:rPr>
          <w:b/>
          <w:lang w:val="en-US"/>
        </w:rPr>
        <w:t>Infrastructure</w:t>
      </w:r>
      <w:r w:rsidRPr="00C043C8">
        <w:rPr>
          <w:b/>
        </w:rPr>
        <w:t xml:space="preserve"> </w:t>
      </w:r>
      <w:r w:rsidRPr="00C043C8">
        <w:t xml:space="preserve">– позволяет динамически регистрировать </w:t>
      </w:r>
      <w:r w:rsidRPr="00C043C8">
        <w:rPr>
          <w:lang w:val="en-US"/>
        </w:rPr>
        <w:t>HTTP</w:t>
      </w:r>
      <w:r w:rsidR="00AF5F0A">
        <w:t>-</w:t>
      </w:r>
      <w:r w:rsidRPr="00C043C8">
        <w:t>модули во время выполнения</w:t>
      </w:r>
    </w:p>
    <w:p w:rsidR="00C043C8" w:rsidRDefault="00C043C8" w:rsidP="00C043C8">
      <w:pPr>
        <w:pStyle w:val="a6"/>
        <w:numPr>
          <w:ilvl w:val="0"/>
          <w:numId w:val="1"/>
        </w:numPr>
      </w:pPr>
      <w:r w:rsidRPr="00C043C8">
        <w:rPr>
          <w:b/>
          <w:lang w:val="en-US"/>
        </w:rPr>
        <w:t>Modernizr</w:t>
      </w:r>
      <w:r w:rsidRPr="00C043C8">
        <w:rPr>
          <w:b/>
        </w:rPr>
        <w:t xml:space="preserve"> </w:t>
      </w:r>
      <w:r w:rsidRPr="00C043C8">
        <w:t xml:space="preserve">– </w:t>
      </w:r>
      <w:r>
        <w:rPr>
          <w:lang w:val="en-US"/>
        </w:rPr>
        <w:t>js</w:t>
      </w:r>
      <w:r w:rsidRPr="00C043C8">
        <w:t>-</w:t>
      </w:r>
      <w:r>
        <w:t>библиотека</w:t>
      </w:r>
      <w:r w:rsidR="00F80930">
        <w:t>,</w:t>
      </w:r>
      <w:r>
        <w:t xml:space="preserve"> которая позволяет использовать </w:t>
      </w:r>
      <w:r>
        <w:rPr>
          <w:lang w:val="en-US"/>
        </w:rPr>
        <w:t>html</w:t>
      </w:r>
      <w:r w:rsidRPr="00C043C8">
        <w:t xml:space="preserve">5 </w:t>
      </w:r>
      <w:r>
        <w:t xml:space="preserve">и </w:t>
      </w:r>
      <w:r>
        <w:rPr>
          <w:lang w:val="en-US"/>
        </w:rPr>
        <w:t>css</w:t>
      </w:r>
      <w:r w:rsidRPr="00C043C8">
        <w:t xml:space="preserve">3 </w:t>
      </w:r>
      <w:r w:rsidR="00AF5F0A">
        <w:t xml:space="preserve">в </w:t>
      </w:r>
      <w:r>
        <w:t>старых браузерах</w:t>
      </w:r>
    </w:p>
    <w:p w:rsidR="00C043C8" w:rsidRPr="00C043C8" w:rsidRDefault="00C043C8" w:rsidP="00C043C8">
      <w:pPr>
        <w:pStyle w:val="a6"/>
        <w:numPr>
          <w:ilvl w:val="0"/>
          <w:numId w:val="1"/>
        </w:numPr>
      </w:pPr>
      <w:r>
        <w:rPr>
          <w:b/>
          <w:lang w:val="en-US"/>
        </w:rPr>
        <w:t>WebGrease</w:t>
      </w:r>
      <w:r w:rsidRPr="00C043C8">
        <w:rPr>
          <w:b/>
        </w:rPr>
        <w:t xml:space="preserve"> </w:t>
      </w:r>
      <w:r>
        <w:t>–</w:t>
      </w:r>
      <w:r w:rsidRPr="00C043C8">
        <w:t xml:space="preserve"> </w:t>
      </w:r>
      <w:r>
        <w:t xml:space="preserve">позволяет минифицировать </w:t>
      </w:r>
      <w:r>
        <w:rPr>
          <w:lang w:val="en-US"/>
        </w:rPr>
        <w:t>html</w:t>
      </w:r>
      <w:r w:rsidRPr="00C043C8">
        <w:t xml:space="preserve">, </w:t>
      </w:r>
      <w:r>
        <w:rPr>
          <w:lang w:val="en-US"/>
        </w:rPr>
        <w:t>css</w:t>
      </w:r>
      <w:r w:rsidRPr="00C043C8">
        <w:t xml:space="preserve">, </w:t>
      </w:r>
      <w:r>
        <w:rPr>
          <w:lang w:val="en-US"/>
        </w:rPr>
        <w:t>js</w:t>
      </w:r>
      <w:r w:rsidRPr="00C043C8">
        <w:t>.</w:t>
      </w:r>
    </w:p>
    <w:p w:rsidR="00C043C8" w:rsidRDefault="003862C8" w:rsidP="00376A6C">
      <w:pPr>
        <w:tabs>
          <w:tab w:val="right" w:pos="9355"/>
        </w:tabs>
      </w:pPr>
      <w:r>
        <w:t>Т</w:t>
      </w:r>
      <w:r w:rsidR="00C043C8">
        <w:t>еперь</w:t>
      </w:r>
      <w:r w:rsidR="00F80930">
        <w:t>,</w:t>
      </w:r>
      <w:r w:rsidR="00C043C8">
        <w:t xml:space="preserve"> когда мы примерно прикинули</w:t>
      </w:r>
      <w:r w:rsidR="00AF5F0A">
        <w:t>,</w:t>
      </w:r>
      <w:r w:rsidR="00C043C8">
        <w:t xml:space="preserve"> из чего состоит наше приложение</w:t>
      </w:r>
      <w:r w:rsidR="00AF5F0A">
        <w:t>, давайте</w:t>
      </w:r>
      <w:r w:rsidR="00C043C8">
        <w:t xml:space="preserve"> запустим его.</w:t>
      </w:r>
      <w:r w:rsidR="00376A6C">
        <w:tab/>
      </w:r>
    </w:p>
    <w:p w:rsidR="007E57DA" w:rsidRDefault="007E57DA">
      <w:r>
        <w:br w:type="page"/>
      </w:r>
    </w:p>
    <w:p w:rsidR="00C043C8" w:rsidRPr="00803B16" w:rsidRDefault="00803B16" w:rsidP="00C043C8">
      <w:r>
        <w:lastRenderedPageBreak/>
        <w:t xml:space="preserve">Для этого необходимо создать </w:t>
      </w:r>
      <w:r>
        <w:rPr>
          <w:lang w:val="en-US"/>
        </w:rPr>
        <w:t>HomeController</w:t>
      </w:r>
      <w:r w:rsidRPr="00803B16">
        <w:t>:</w:t>
      </w:r>
    </w:p>
    <w:p w:rsidR="000C5A9E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A7F3302" wp14:editId="1CD491FF">
            <wp:extent cx="5940425" cy="4504064"/>
            <wp:effectExtent l="0" t="0" r="3175" b="0"/>
            <wp:docPr id="5" name="Рисунок 5" descr="C:\Users\Saturn\Desktop\PrintScreens\Lesson1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turn\Desktop\PrintScreens\Lesson1\Untitled-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0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1667AC">
      <w:pPr>
        <w:rPr>
          <w:lang w:val="en-US"/>
        </w:rPr>
      </w:pPr>
    </w:p>
    <w:p w:rsidR="00803B16" w:rsidRP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1F194F1" wp14:editId="4BEBA8F5">
            <wp:extent cx="4776961" cy="3438525"/>
            <wp:effectExtent l="0" t="0" r="5080" b="0"/>
            <wp:docPr id="6" name="Рисунок 6" descr="C:\Users\Saturn\Desktop\PrintScreens\Lesson1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turn\Desktop\PrintScreens\Lesson1\Untitled-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864" cy="344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7AC" w:rsidRPr="00D36DC6" w:rsidRDefault="00803B16" w:rsidP="001667AC">
      <w:pPr>
        <w:rPr>
          <w:noProof/>
          <w:lang w:val="en-US" w:eastAsia="ru-RU"/>
        </w:rPr>
      </w:pPr>
      <w:r>
        <w:rPr>
          <w:noProof/>
          <w:lang w:eastAsia="ru-RU"/>
        </w:rPr>
        <w:lastRenderedPageBreak/>
        <w:t>Для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метода</w:t>
      </w:r>
      <w:r w:rsidRPr="00D36DC6">
        <w:rPr>
          <w:noProof/>
          <w:lang w:val="en-US" w:eastAsia="ru-RU"/>
        </w:rPr>
        <w:t xml:space="preserve"> (</w:t>
      </w:r>
      <w:r>
        <w:rPr>
          <w:noProof/>
          <w:lang w:eastAsia="ru-RU"/>
        </w:rPr>
        <w:t>действия</w:t>
      </w:r>
      <w:r w:rsidRPr="00D36DC6">
        <w:rPr>
          <w:noProof/>
          <w:lang w:val="en-US" w:eastAsia="ru-RU"/>
        </w:rPr>
        <w:t xml:space="preserve">) </w:t>
      </w:r>
      <w:r>
        <w:rPr>
          <w:noProof/>
          <w:lang w:val="en-US" w:eastAsia="ru-RU"/>
        </w:rPr>
        <w:t>Index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добавим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val="en-US" w:eastAsia="ru-RU"/>
        </w:rPr>
        <w:t>View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и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выберем</w:t>
      </w:r>
      <w:r w:rsidR="00D36DC6" w:rsidRPr="00D36DC6">
        <w:rPr>
          <w:noProof/>
          <w:lang w:val="en-US" w:eastAsia="ru-RU"/>
        </w:rPr>
        <w:t xml:space="preserve"> ~</w:t>
      </w:r>
      <w:r w:rsidR="00D36DC6">
        <w:rPr>
          <w:noProof/>
          <w:lang w:val="en-US" w:eastAsia="ru-RU"/>
        </w:rPr>
        <w:t>Views</w:t>
      </w:r>
      <w:r w:rsidR="00D36DC6" w:rsidRPr="00D36DC6">
        <w:rPr>
          <w:noProof/>
          <w:lang w:val="en-US" w:eastAsia="ru-RU"/>
        </w:rPr>
        <w:t>/</w:t>
      </w:r>
      <w:r w:rsidR="00D36DC6">
        <w:rPr>
          <w:noProof/>
          <w:lang w:val="en-US" w:eastAsia="ru-RU"/>
        </w:rPr>
        <w:t>Shared</w:t>
      </w:r>
      <w:r w:rsidR="00D36DC6" w:rsidRPr="00D36DC6">
        <w:rPr>
          <w:noProof/>
          <w:lang w:val="en-US" w:eastAsia="ru-RU"/>
        </w:rPr>
        <w:t>/_</w:t>
      </w:r>
      <w:r w:rsidR="00D36DC6">
        <w:rPr>
          <w:noProof/>
          <w:lang w:val="en-US" w:eastAsia="ru-RU"/>
        </w:rPr>
        <w:t>Layout</w:t>
      </w:r>
      <w:r w:rsidR="00D36DC6" w:rsidRPr="00D36DC6">
        <w:rPr>
          <w:noProof/>
          <w:lang w:val="en-US" w:eastAsia="ru-RU"/>
        </w:rPr>
        <w:t>.</w:t>
      </w:r>
      <w:r w:rsidR="00D36DC6">
        <w:rPr>
          <w:noProof/>
          <w:lang w:val="en-US" w:eastAsia="ru-RU"/>
        </w:rPr>
        <w:t>cshtml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в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качестве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val="en-US" w:eastAsia="ru-RU"/>
        </w:rPr>
        <w:t>layout (</w:t>
      </w:r>
      <w:r w:rsidR="00D36DC6">
        <w:rPr>
          <w:noProof/>
          <w:lang w:eastAsia="ru-RU"/>
        </w:rPr>
        <w:t>типа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val="en-US" w:eastAsia="ru-RU"/>
        </w:rPr>
        <w:t>master page)</w:t>
      </w:r>
      <w:r w:rsidRPr="00D36DC6">
        <w:rPr>
          <w:noProof/>
          <w:lang w:val="en-US" w:eastAsia="ru-RU"/>
        </w:rPr>
        <w:t>:</w:t>
      </w:r>
    </w:p>
    <w:p w:rsid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ABD9CD1" wp14:editId="4735C149">
            <wp:extent cx="3829050" cy="3356896"/>
            <wp:effectExtent l="0" t="0" r="0" b="0"/>
            <wp:docPr id="8" name="Рисунок 8" descr="C:\Users\Saturn\Desktop\PrintScreens\Lesson1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turn\Desktop\PrintScreens\Lesson1\Untitled-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571" cy="335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444F2AB" wp14:editId="141E9292">
            <wp:extent cx="5377749" cy="5037827"/>
            <wp:effectExtent l="0" t="0" r="0" b="0"/>
            <wp:docPr id="9" name="Рисунок 9" descr="C:\Users\Saturn\Desktop\PrintScreens\Lesson1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1\Untitled-1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887" cy="503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>
      <w:r>
        <w:lastRenderedPageBreak/>
        <w:t>Собственно</w:t>
      </w:r>
      <w:r w:rsidR="00F80930">
        <w:t>,</w:t>
      </w:r>
      <w:r>
        <w:t xml:space="preserve"> мож</w:t>
      </w:r>
      <w:r w:rsidR="00F80930">
        <w:t>ем</w:t>
      </w:r>
      <w:r>
        <w:t xml:space="preserve"> запускать.</w:t>
      </w:r>
    </w:p>
    <w:p w:rsidR="00803B16" w:rsidRDefault="00803B16" w:rsidP="00803B16">
      <w:r>
        <w:t>Всё что мы увидим – это:</w:t>
      </w:r>
    </w:p>
    <w:p w:rsidR="00803B16" w:rsidRDefault="00803B16" w:rsidP="00803B16">
      <w:r>
        <w:rPr>
          <w:noProof/>
          <w:lang w:eastAsia="ru-RU"/>
        </w:rPr>
        <w:drawing>
          <wp:inline distT="0" distB="0" distL="0" distR="0" wp14:anchorId="73E995AC" wp14:editId="631FCEE2">
            <wp:extent cx="5940425" cy="2808537"/>
            <wp:effectExtent l="0" t="0" r="3175" b="0"/>
            <wp:docPr id="10" name="Рисунок 10" descr="C:\Users\Saturn\Desktop\PrintScreens\Lesson1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turn\Desktop\PrintScreens\Lesson1\Untitled-1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/>
    <w:p w:rsidR="003A120B" w:rsidRDefault="00803B16" w:rsidP="00803B16">
      <w:r>
        <w:t xml:space="preserve">Почему контроллер надо было назвать именно </w:t>
      </w:r>
      <w:r>
        <w:rPr>
          <w:lang w:val="en-US"/>
        </w:rPr>
        <w:t>Home</w:t>
      </w:r>
      <w:r w:rsidR="00F80930">
        <w:t xml:space="preserve"> и</w:t>
      </w:r>
      <w:r w:rsidRPr="00803B16">
        <w:t xml:space="preserve"> </w:t>
      </w:r>
      <w:r>
        <w:t xml:space="preserve">как это работает, </w:t>
      </w:r>
      <w:r w:rsidR="00F80930">
        <w:t xml:space="preserve">мы будем изучать более подробно в следующих уроках. </w:t>
      </w:r>
    </w:p>
    <w:p w:rsidR="003A120B" w:rsidRPr="007E57DA" w:rsidRDefault="00556CCA" w:rsidP="00556CCA">
      <w:pPr>
        <w:pStyle w:val="3"/>
      </w:pPr>
      <w:r>
        <w:rPr>
          <w:lang w:val="en-US"/>
        </w:rPr>
        <w:t>Global</w:t>
      </w:r>
      <w:r w:rsidRPr="007E57DA">
        <w:t>.</w:t>
      </w:r>
      <w:r>
        <w:rPr>
          <w:lang w:val="en-US"/>
        </w:rPr>
        <w:t>asax</w:t>
      </w:r>
    </w:p>
    <w:p w:rsidR="00803B16" w:rsidRPr="00803B16" w:rsidRDefault="00803B16" w:rsidP="00803B16">
      <w:r>
        <w:t>А с</w:t>
      </w:r>
      <w:r w:rsidR="00F80930">
        <w:t>ей</w:t>
      </w:r>
      <w:r>
        <w:t xml:space="preserve">час  обратим внимание на файл </w:t>
      </w:r>
      <w:r>
        <w:rPr>
          <w:lang w:val="en-US"/>
        </w:rPr>
        <w:t>Global</w:t>
      </w:r>
      <w:r w:rsidRPr="00803B16">
        <w:t>.</w:t>
      </w:r>
      <w:r>
        <w:rPr>
          <w:lang w:val="en-US"/>
        </w:rPr>
        <w:t>asax</w:t>
      </w:r>
      <w:r w:rsidR="00E9607A">
        <w:t>: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120B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MvcApplication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System.Web.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.RegisterAllAreas();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803B16" w:rsidRPr="007E57DA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57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7E57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803B16" w:rsidRPr="00ED68CF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03B16" w:rsidRPr="00ED68CF" w:rsidRDefault="00803B16" w:rsidP="00803B1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03B16" w:rsidRPr="00ED68CF" w:rsidRDefault="00803B16" w:rsidP="00803B16">
      <w:pPr>
        <w:rPr>
          <w:lang w:val="en-US"/>
        </w:rPr>
      </w:pPr>
    </w:p>
    <w:p w:rsidR="00E9607A" w:rsidRDefault="00E9607A" w:rsidP="00803B16">
      <w:r>
        <w:t>Класс</w:t>
      </w:r>
      <w:r w:rsidRPr="00ED68CF">
        <w:rPr>
          <w:lang w:val="en-US"/>
        </w:rPr>
        <w:t xml:space="preserve"> </w:t>
      </w:r>
      <w:r>
        <w:rPr>
          <w:lang w:val="en-US"/>
        </w:rPr>
        <w:t>MvcApplication</w:t>
      </w:r>
      <w:r w:rsidRPr="00ED68CF">
        <w:rPr>
          <w:lang w:val="en-US"/>
        </w:rPr>
        <w:t xml:space="preserve"> </w:t>
      </w:r>
      <w:r>
        <w:t>наследует</w:t>
      </w:r>
      <w:r w:rsidRPr="00ED68CF">
        <w:rPr>
          <w:lang w:val="en-US"/>
        </w:rPr>
        <w:t xml:space="preserve"> </w:t>
      </w:r>
      <w:r>
        <w:rPr>
          <w:lang w:val="en-US"/>
        </w:rPr>
        <w:t>HttpApplication</w:t>
      </w:r>
      <w:r w:rsidRPr="00ED68CF">
        <w:rPr>
          <w:lang w:val="en-US"/>
        </w:rPr>
        <w:t xml:space="preserve"> </w:t>
      </w:r>
      <w:r>
        <w:t>и</w:t>
      </w:r>
      <w:r w:rsidRPr="00ED68CF">
        <w:rPr>
          <w:lang w:val="en-US"/>
        </w:rPr>
        <w:t xml:space="preserve"> </w:t>
      </w:r>
      <w:r>
        <w:t>содержит</w:t>
      </w:r>
      <w:r w:rsidRPr="00ED68CF">
        <w:rPr>
          <w:lang w:val="en-US"/>
        </w:rPr>
        <w:t xml:space="preserve"> </w:t>
      </w:r>
      <w:r>
        <w:t>инструкц</w:t>
      </w:r>
      <w:r w:rsidR="000F7C2C">
        <w:t>ии</w:t>
      </w:r>
      <w:r w:rsidR="000F7C2C" w:rsidRPr="00ED68CF">
        <w:rPr>
          <w:lang w:val="en-US"/>
        </w:rPr>
        <w:t xml:space="preserve"> </w:t>
      </w:r>
      <w:r w:rsidR="000F7C2C">
        <w:t>для</w:t>
      </w:r>
      <w:r w:rsidR="000F7C2C" w:rsidRPr="00ED68CF">
        <w:rPr>
          <w:lang w:val="en-US"/>
        </w:rPr>
        <w:t xml:space="preserve"> </w:t>
      </w:r>
      <w:r w:rsidR="000F7C2C">
        <w:t>инициализации</w:t>
      </w:r>
      <w:r w:rsidR="000F7C2C" w:rsidRPr="00ED68CF">
        <w:rPr>
          <w:lang w:val="en-US"/>
        </w:rPr>
        <w:t xml:space="preserve"> </w:t>
      </w:r>
      <w:r w:rsidR="000F7C2C">
        <w:t>приложения</w:t>
      </w:r>
      <w:r w:rsidR="000F7C2C" w:rsidRPr="00ED68CF">
        <w:rPr>
          <w:lang w:val="en-US"/>
        </w:rPr>
        <w:t xml:space="preserve">. </w:t>
      </w:r>
      <w:r w:rsidR="000F7C2C">
        <w:t>Есть еще несколько событий, на которые можно добавить код. Рассмотрим их:</w:t>
      </w:r>
    </w:p>
    <w:p w:rsidR="00B44CFD" w:rsidRPr="007C1565" w:rsidRDefault="007C1565" w:rsidP="00B44CFD">
      <w:pPr>
        <w:pStyle w:val="a6"/>
        <w:numPr>
          <w:ilvl w:val="0"/>
          <w:numId w:val="2"/>
        </w:numPr>
      </w:pPr>
      <w:r>
        <w:rPr>
          <w:b/>
          <w:lang w:val="en-US"/>
        </w:rPr>
        <w:t>public</w:t>
      </w:r>
      <w:r w:rsidRPr="007C1565">
        <w:rPr>
          <w:b/>
        </w:rPr>
        <w:t xml:space="preserve"> </w:t>
      </w:r>
      <w:r>
        <w:rPr>
          <w:b/>
          <w:lang w:val="en-US"/>
        </w:rPr>
        <w:t>void</w:t>
      </w:r>
      <w:r w:rsidRPr="007C1565">
        <w:rPr>
          <w:b/>
        </w:rPr>
        <w:t xml:space="preserve"> </w:t>
      </w:r>
      <w:r w:rsidR="00B44CFD" w:rsidRPr="00B44CFD">
        <w:rPr>
          <w:b/>
          <w:lang w:val="en-US"/>
        </w:rPr>
        <w:t>Init</w:t>
      </w:r>
      <w:r w:rsidRPr="007C1565">
        <w:rPr>
          <w:b/>
        </w:rPr>
        <w:t>()</w:t>
      </w:r>
      <w:r w:rsidR="00B44CFD" w:rsidRPr="00B44CFD">
        <w:t xml:space="preserve"> –</w:t>
      </w:r>
      <w:r w:rsidR="002C363D">
        <w:t xml:space="preserve"> </w:t>
      </w:r>
      <w:r w:rsidR="00B44CFD" w:rsidRPr="00B44CFD">
        <w:t xml:space="preserve">приложение инициализируется или при первом вызове. </w:t>
      </w:r>
      <w:r w:rsidR="00B44CFD">
        <w:t>Оно</w:t>
      </w:r>
      <w:r w:rsidR="00B44CFD" w:rsidRPr="007C1565">
        <w:t xml:space="preserve"> </w:t>
      </w:r>
      <w:r w:rsidR="00B44CFD">
        <w:t>вызывается</w:t>
      </w:r>
      <w:r w:rsidR="00B44CFD" w:rsidRPr="007C1565">
        <w:t xml:space="preserve"> </w:t>
      </w:r>
      <w:r w:rsidR="00B44CFD">
        <w:t>для</w:t>
      </w:r>
      <w:r w:rsidR="00B44CFD" w:rsidRPr="007C1565">
        <w:t xml:space="preserve"> </w:t>
      </w:r>
      <w:r w:rsidR="00B44CFD">
        <w:t>всех</w:t>
      </w:r>
      <w:r w:rsidR="00B44CFD" w:rsidRPr="007C1565">
        <w:t xml:space="preserve"> </w:t>
      </w:r>
      <w:r w:rsidR="00B44CFD">
        <w:t>экземпляров</w:t>
      </w:r>
      <w:r w:rsidR="00B44CFD" w:rsidRPr="007C1565">
        <w:t xml:space="preserve"> </w:t>
      </w:r>
      <w:r w:rsidR="00B44CFD">
        <w:t>объекта</w:t>
      </w:r>
      <w:r w:rsidR="00B44CFD" w:rsidRPr="007C1565">
        <w:t xml:space="preserve"> </w:t>
      </w:r>
      <w:r w:rsidR="00B44CFD">
        <w:rPr>
          <w:lang w:val="en-US"/>
        </w:rPr>
        <w:t>HttpApplication</w:t>
      </w:r>
      <w:r w:rsidR="00B44CFD" w:rsidRPr="007C1565">
        <w:t>.</w:t>
      </w:r>
    </w:p>
    <w:p w:rsidR="00B44CFD" w:rsidRPr="00742BE0" w:rsidRDefault="007C1565" w:rsidP="00B44CFD">
      <w:pPr>
        <w:pStyle w:val="a6"/>
        <w:numPr>
          <w:ilvl w:val="0"/>
          <w:numId w:val="2"/>
        </w:numPr>
      </w:pPr>
      <w:r>
        <w:rPr>
          <w:b/>
          <w:lang w:val="en-US"/>
        </w:rPr>
        <w:t>public</w:t>
      </w:r>
      <w:r w:rsidRPr="007C1565">
        <w:rPr>
          <w:b/>
        </w:rPr>
        <w:t xml:space="preserve"> </w:t>
      </w:r>
      <w:r>
        <w:rPr>
          <w:b/>
          <w:lang w:val="en-US"/>
        </w:rPr>
        <w:t>void</w:t>
      </w:r>
      <w:r w:rsidRPr="007C1565">
        <w:rPr>
          <w:b/>
        </w:rPr>
        <w:t xml:space="preserve"> </w:t>
      </w:r>
      <w:r w:rsidR="00B44CFD" w:rsidRPr="006E23A1">
        <w:rPr>
          <w:b/>
          <w:lang w:val="en-US"/>
        </w:rPr>
        <w:t>Dispose</w:t>
      </w:r>
      <w:r w:rsidRPr="007C1565">
        <w:rPr>
          <w:b/>
        </w:rPr>
        <w:t>()</w:t>
      </w:r>
      <w:r w:rsidR="00B44CFD" w:rsidRPr="00742BE0">
        <w:t xml:space="preserve"> – </w:t>
      </w:r>
      <w:r w:rsidR="00B44CFD">
        <w:t>вызывается</w:t>
      </w:r>
      <w:r w:rsidR="00B44CFD" w:rsidRPr="00742BE0">
        <w:t xml:space="preserve"> </w:t>
      </w:r>
      <w:r w:rsidR="00B44CFD">
        <w:t>непосредственно</w:t>
      </w:r>
      <w:r w:rsidR="00B44CFD" w:rsidRPr="00742BE0">
        <w:t xml:space="preserve"> </w:t>
      </w:r>
      <w:r w:rsidR="00B44CFD">
        <w:t>перед</w:t>
      </w:r>
      <w:r w:rsidR="00B44CFD" w:rsidRPr="00742BE0">
        <w:t xml:space="preserve"> </w:t>
      </w:r>
      <w:r w:rsidR="00B44CFD">
        <w:t>уничтожением</w:t>
      </w:r>
      <w:r w:rsidR="00B44CFD" w:rsidRPr="00742BE0">
        <w:t xml:space="preserve"> </w:t>
      </w:r>
      <w:r w:rsidR="00742BE0">
        <w:t>объекта</w:t>
      </w:r>
      <w:r w:rsidR="00742BE0" w:rsidRPr="00742BE0">
        <w:t xml:space="preserve"> </w:t>
      </w:r>
      <w:r w:rsidR="00742BE0">
        <w:rPr>
          <w:lang w:val="en-US"/>
        </w:rPr>
        <w:t>HttpApplication</w:t>
      </w:r>
      <w:r w:rsidR="00B44CFD" w:rsidRPr="00742BE0">
        <w:t xml:space="preserve">. </w:t>
      </w:r>
      <w:r w:rsidR="00B44CFD">
        <w:t>Это идеальное место для очистки ранее используемых ресурсов</w:t>
      </w:r>
      <w:r w:rsidR="00B44CFD" w:rsidRPr="00742BE0">
        <w:t>.</w:t>
      </w:r>
    </w:p>
    <w:p w:rsidR="00B44CFD" w:rsidRPr="00B44CFD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Error</w:t>
      </w:r>
      <w:r w:rsidRPr="00B44CFD">
        <w:t xml:space="preserve"> – </w:t>
      </w:r>
      <w:r>
        <w:t>наступает</w:t>
      </w:r>
      <w:r w:rsidRPr="00B44CFD">
        <w:t xml:space="preserve">, </w:t>
      </w:r>
      <w:r>
        <w:t>когда</w:t>
      </w:r>
      <w:r w:rsidRPr="00B44CFD">
        <w:t xml:space="preserve"> </w:t>
      </w:r>
      <w:r>
        <w:t>не</w:t>
      </w:r>
      <w:r w:rsidRPr="00B44CFD">
        <w:t>обработан</w:t>
      </w:r>
      <w:r>
        <w:t>н</w:t>
      </w:r>
      <w:r w:rsidRPr="00B44CFD">
        <w:t xml:space="preserve">ое исключение </w:t>
      </w:r>
      <w:r>
        <w:t>случается</w:t>
      </w:r>
      <w:r w:rsidRPr="00B44CFD">
        <w:t xml:space="preserve"> </w:t>
      </w:r>
      <w:r>
        <w:t>в</w:t>
      </w:r>
      <w:r w:rsidRPr="00B44CFD">
        <w:t xml:space="preserve"> </w:t>
      </w:r>
      <w:r>
        <w:t>приложении</w:t>
      </w:r>
      <w:r w:rsidRPr="00B44CFD">
        <w:t>.</w:t>
      </w:r>
    </w:p>
    <w:p w:rsidR="00B44CFD" w:rsidRPr="00B44CFD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Start</w:t>
      </w:r>
      <w:r>
        <w:t xml:space="preserve"> – наступает, когда первый экземпляр </w:t>
      </w:r>
      <w:r>
        <w:rPr>
          <w:lang w:val="en-US"/>
        </w:rPr>
        <w:t>HttpApplication</w:t>
      </w:r>
      <w:r w:rsidRPr="00B44CFD">
        <w:t xml:space="preserve"> </w:t>
      </w:r>
      <w:r>
        <w:t>создается</w:t>
      </w:r>
      <w:r w:rsidRPr="00B44CFD">
        <w:t>.</w:t>
      </w:r>
      <w:r>
        <w:t xml:space="preserve"> Это позволяет создавать объекты доступные для всех </w:t>
      </w:r>
      <w:r w:rsidR="00742BE0">
        <w:t xml:space="preserve">экземпляров класса </w:t>
      </w:r>
      <w:r w:rsidR="00742BE0">
        <w:rPr>
          <w:lang w:val="en-US"/>
        </w:rPr>
        <w:t>HttpApplication</w:t>
      </w:r>
      <w:r w:rsidR="00742BE0" w:rsidRPr="00742BE0">
        <w:t>.</w:t>
      </w:r>
    </w:p>
    <w:p w:rsidR="00B44CFD" w:rsidRPr="00742BE0" w:rsidRDefault="00742BE0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lastRenderedPageBreak/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End</w:t>
      </w:r>
      <w:r w:rsidRPr="00742BE0">
        <w:t xml:space="preserve"> – </w:t>
      </w:r>
      <w:r>
        <w:t>наступает</w:t>
      </w:r>
      <w:r w:rsidR="002C363D">
        <w:t>,</w:t>
      </w:r>
      <w:r w:rsidRPr="00742BE0">
        <w:t xml:space="preserve"> </w:t>
      </w:r>
      <w:r>
        <w:t>когда</w:t>
      </w:r>
      <w:r w:rsidRPr="00742BE0">
        <w:t xml:space="preserve"> </w:t>
      </w:r>
      <w:r>
        <w:t>все</w:t>
      </w:r>
      <w:r w:rsidRPr="00742BE0">
        <w:t xml:space="preserve"> </w:t>
      </w:r>
      <w:r>
        <w:t>созданные</w:t>
      </w:r>
      <w:r w:rsidRPr="00742BE0">
        <w:t xml:space="preserve"> </w:t>
      </w:r>
      <w:r>
        <w:t>ранее</w:t>
      </w:r>
      <w:r w:rsidRPr="00742BE0">
        <w:t xml:space="preserve"> </w:t>
      </w:r>
      <w:r>
        <w:t>экземпляры</w:t>
      </w:r>
      <w:r w:rsidRPr="00742BE0">
        <w:t xml:space="preserve"> </w:t>
      </w:r>
      <w:r>
        <w:t xml:space="preserve">класса </w:t>
      </w:r>
      <w:r w:rsidR="00B44CFD" w:rsidRPr="00B44CFD">
        <w:rPr>
          <w:lang w:val="en-US"/>
        </w:rPr>
        <w:t>HttpApplication</w:t>
      </w:r>
      <w:r w:rsidR="00B44CFD" w:rsidRPr="00742BE0">
        <w:t xml:space="preserve"> </w:t>
      </w:r>
      <w:r>
        <w:t>уничтожены</w:t>
      </w:r>
      <w:r w:rsidR="00B44CFD" w:rsidRPr="00742BE0">
        <w:t xml:space="preserve">. </w:t>
      </w:r>
      <w:r>
        <w:t xml:space="preserve">Это событие наступает только однажды в </w:t>
      </w:r>
      <w:r w:rsidR="002C363D">
        <w:t xml:space="preserve">течение </w:t>
      </w:r>
      <w:r>
        <w:t>всего времени жизни приложения</w:t>
      </w:r>
      <w:r w:rsidR="00B44CFD" w:rsidRPr="00742BE0">
        <w:t>.</w:t>
      </w:r>
    </w:p>
    <w:p w:rsidR="00B44CFD" w:rsidRPr="00742BE0" w:rsidRDefault="00742BE0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BeginRequest</w:t>
      </w:r>
      <w:r w:rsidRPr="00742BE0">
        <w:t xml:space="preserve"> – </w:t>
      </w:r>
      <w:r>
        <w:t>наступает</w:t>
      </w:r>
      <w:r w:rsidR="002C363D">
        <w:t>,</w:t>
      </w:r>
      <w:r w:rsidRPr="00742BE0">
        <w:t xml:space="preserve"> </w:t>
      </w:r>
      <w:r>
        <w:t>когда</w:t>
      </w:r>
      <w:r w:rsidRPr="00742BE0">
        <w:t xml:space="preserve"> </w:t>
      </w:r>
      <w:r>
        <w:t>приложение</w:t>
      </w:r>
      <w:r w:rsidRPr="00742BE0">
        <w:t xml:space="preserve"> </w:t>
      </w:r>
      <w:r>
        <w:t>получает</w:t>
      </w:r>
      <w:r w:rsidRPr="00742BE0">
        <w:t xml:space="preserve"> </w:t>
      </w:r>
      <w:r>
        <w:t>запрос</w:t>
      </w:r>
      <w:r w:rsidR="00B44CFD" w:rsidRPr="00742BE0">
        <w:t xml:space="preserve">. </w:t>
      </w:r>
      <w:r>
        <w:t>Первый</w:t>
      </w:r>
      <w:r w:rsidRPr="00742BE0">
        <w:t xml:space="preserve"> </w:t>
      </w:r>
      <w:r>
        <w:t>раз</w:t>
      </w:r>
      <w:r w:rsidRPr="00742BE0">
        <w:t xml:space="preserve"> </w:t>
      </w:r>
      <w:r>
        <w:t>это</w:t>
      </w:r>
      <w:r w:rsidRPr="00742BE0">
        <w:t xml:space="preserve"> </w:t>
      </w:r>
      <w:r>
        <w:t>событие</w:t>
      </w:r>
      <w:r w:rsidRPr="00742BE0">
        <w:t xml:space="preserve"> </w:t>
      </w:r>
      <w:r>
        <w:t>наступает</w:t>
      </w:r>
      <w:r w:rsidRPr="00742BE0">
        <w:t xml:space="preserve"> </w:t>
      </w:r>
      <w:r>
        <w:t>для</w:t>
      </w:r>
      <w:r w:rsidRPr="00742BE0">
        <w:t xml:space="preserve"> </w:t>
      </w:r>
      <w:r>
        <w:t>запроса</w:t>
      </w:r>
      <w:r w:rsidRPr="00742BE0">
        <w:t xml:space="preserve"> </w:t>
      </w:r>
      <w:r>
        <w:t>страницы</w:t>
      </w:r>
      <w:r w:rsidRPr="00742BE0">
        <w:t xml:space="preserve">, </w:t>
      </w:r>
      <w:r>
        <w:t>когда</w:t>
      </w:r>
      <w:r w:rsidRPr="00742BE0">
        <w:t xml:space="preserve"> </w:t>
      </w:r>
      <w:r>
        <w:t>пользователь</w:t>
      </w:r>
      <w:r w:rsidRPr="00742BE0">
        <w:t xml:space="preserve"> </w:t>
      </w:r>
      <w:r>
        <w:t>вводит</w:t>
      </w:r>
      <w:r w:rsidRPr="00742BE0">
        <w:t xml:space="preserve"> </w:t>
      </w:r>
      <w:r>
        <w:rPr>
          <w:lang w:val="en-US"/>
        </w:rPr>
        <w:t>URL</w:t>
      </w:r>
      <w:r w:rsidR="00B44CFD" w:rsidRPr="00742BE0">
        <w:t>.</w:t>
      </w:r>
    </w:p>
    <w:p w:rsidR="00B44CFD" w:rsidRPr="00742BE0" w:rsidRDefault="00742BE0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EndRequest</w:t>
      </w:r>
      <w:r w:rsidRPr="00742BE0">
        <w:t xml:space="preserve"> – </w:t>
      </w:r>
      <w:r>
        <w:t>Последнее</w:t>
      </w:r>
      <w:r w:rsidRPr="00742BE0">
        <w:t xml:space="preserve"> </w:t>
      </w:r>
      <w:r>
        <w:t>событие</w:t>
      </w:r>
      <w:r w:rsidR="002C363D">
        <w:t>,</w:t>
      </w:r>
      <w:r w:rsidRPr="00742BE0">
        <w:t xml:space="preserve"> </w:t>
      </w:r>
      <w:r>
        <w:t>которое</w:t>
      </w:r>
      <w:r w:rsidRPr="00742BE0">
        <w:t xml:space="preserve"> </w:t>
      </w:r>
      <w:r>
        <w:t>наступает</w:t>
      </w:r>
      <w:r w:rsidRPr="00742BE0">
        <w:t xml:space="preserve"> </w:t>
      </w:r>
      <w:r>
        <w:t>для</w:t>
      </w:r>
      <w:r w:rsidRPr="00742BE0">
        <w:t xml:space="preserve"> </w:t>
      </w:r>
      <w:r>
        <w:t>запроса к приложению</w:t>
      </w:r>
      <w:r w:rsidR="00B44CFD" w:rsidRPr="00742BE0">
        <w:t>.</w:t>
      </w:r>
    </w:p>
    <w:p w:rsidR="00B44CFD" w:rsidRPr="007E57DA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PreRequestHandlerExecute</w:t>
      </w:r>
      <w:r w:rsidR="00742BE0" w:rsidRPr="007E57DA">
        <w:t xml:space="preserve"> – </w:t>
      </w:r>
      <w:r w:rsidR="00742BE0">
        <w:t>наступает</w:t>
      </w:r>
      <w:r w:rsidR="00742BE0" w:rsidRPr="007E57DA">
        <w:t xml:space="preserve"> </w:t>
      </w:r>
      <w:r w:rsidR="00742BE0">
        <w:t>прежде</w:t>
      </w:r>
      <w:r w:rsidR="00742BE0" w:rsidRPr="007E57DA">
        <w:t xml:space="preserve">, чем </w:t>
      </w:r>
      <w:r w:rsidR="00742BE0">
        <w:rPr>
          <w:lang w:val="en-US"/>
        </w:rPr>
        <w:t>ASP</w:t>
      </w:r>
      <w:r w:rsidR="00742BE0" w:rsidRPr="007E57DA">
        <w:t>.</w:t>
      </w:r>
      <w:r w:rsidR="00742BE0">
        <w:rPr>
          <w:lang w:val="en-US"/>
        </w:rPr>
        <w:t>NET</w:t>
      </w:r>
      <w:r w:rsidR="00742BE0" w:rsidRPr="007E57DA">
        <w:t xml:space="preserve"> </w:t>
      </w:r>
      <w:r w:rsidR="00742BE0">
        <w:t>запустит</w:t>
      </w:r>
      <w:r w:rsidR="00742BE0" w:rsidRPr="007E57DA">
        <w:t xml:space="preserve"> </w:t>
      </w:r>
      <w:r w:rsidR="00742BE0">
        <w:t>обработчик</w:t>
      </w:r>
      <w:r w:rsidR="00742BE0" w:rsidRPr="007E57DA">
        <w:t xml:space="preserve"> </w:t>
      </w:r>
      <w:r w:rsidR="00742BE0">
        <w:t>страницы</w:t>
      </w:r>
      <w:r w:rsidR="00742BE0" w:rsidRPr="007E57DA">
        <w:t xml:space="preserve"> </w:t>
      </w:r>
      <w:r w:rsidR="00742BE0">
        <w:t>или</w:t>
      </w:r>
      <w:r w:rsidR="00742BE0" w:rsidRPr="007E57DA">
        <w:t xml:space="preserve"> </w:t>
      </w:r>
      <w:r w:rsidR="00742BE0">
        <w:t>веб</w:t>
      </w:r>
      <w:r w:rsidR="00742BE0" w:rsidRPr="007E57DA">
        <w:t>-</w:t>
      </w:r>
      <w:r w:rsidR="00742BE0">
        <w:t>службу</w:t>
      </w:r>
      <w:r w:rsidR="00742BE0" w:rsidRPr="007E57DA">
        <w:t>.</w:t>
      </w:r>
    </w:p>
    <w:p w:rsidR="00B44CFD" w:rsidRPr="007E57DA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PostRequestHandlerExecute</w:t>
      </w:r>
      <w:r w:rsidR="00742BE0" w:rsidRPr="007E57DA">
        <w:t xml:space="preserve"> – </w:t>
      </w:r>
      <w:r w:rsidR="00742BE0">
        <w:t>наступает</w:t>
      </w:r>
      <w:r w:rsidR="002C363D">
        <w:t>,</w:t>
      </w:r>
      <w:r w:rsidR="00742BE0" w:rsidRPr="007E57DA">
        <w:t xml:space="preserve"> </w:t>
      </w:r>
      <w:r w:rsidR="00742BE0">
        <w:t>когда</w:t>
      </w:r>
      <w:r w:rsidR="00742BE0" w:rsidRPr="007E57DA">
        <w:t xml:space="preserve"> </w:t>
      </w:r>
      <w:r w:rsidRPr="00B44CFD">
        <w:rPr>
          <w:lang w:val="en-US"/>
        </w:rPr>
        <w:t>ASP</w:t>
      </w:r>
      <w:r w:rsidRPr="007E57DA">
        <w:t>.</w:t>
      </w:r>
      <w:r w:rsidRPr="00B44CFD">
        <w:rPr>
          <w:lang w:val="en-US"/>
        </w:rPr>
        <w:t>NET</w:t>
      </w:r>
      <w:r w:rsidRPr="007E57DA">
        <w:t xml:space="preserve"> </w:t>
      </w:r>
      <w:r w:rsidR="004C3CED">
        <w:t>заканчивает</w:t>
      </w:r>
      <w:r w:rsidR="004C3CED" w:rsidRPr="007E57DA">
        <w:t xml:space="preserve"> </w:t>
      </w:r>
      <w:r w:rsidR="004C3CED">
        <w:t>обработку</w:t>
      </w:r>
      <w:r w:rsidRPr="007E57DA">
        <w:t>.</w:t>
      </w:r>
    </w:p>
    <w:p w:rsidR="00B44CFD" w:rsidRPr="007E57DA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Applcation</w:t>
      </w:r>
      <w:r w:rsidRPr="007E57DA">
        <w:rPr>
          <w:b/>
        </w:rPr>
        <w:t>_</w:t>
      </w:r>
      <w:r w:rsidRPr="006E23A1">
        <w:rPr>
          <w:b/>
          <w:lang w:val="en-US"/>
        </w:rPr>
        <w:t>PreSendRequestHeaders</w:t>
      </w:r>
      <w:r w:rsidR="004C3CED" w:rsidRPr="007E57DA">
        <w:t xml:space="preserve"> – </w:t>
      </w:r>
      <w:r w:rsidR="004C3CED">
        <w:t>наступает</w:t>
      </w:r>
      <w:r w:rsidR="004C3CED" w:rsidRPr="007E57DA">
        <w:t xml:space="preserve"> </w:t>
      </w:r>
      <w:r w:rsidR="004C3CED">
        <w:t>перед</w:t>
      </w:r>
      <w:r w:rsidR="004C3CED" w:rsidRPr="007E57DA">
        <w:t xml:space="preserve"> </w:t>
      </w:r>
      <w:r w:rsidR="004C3CED">
        <w:t>тем</w:t>
      </w:r>
      <w:r w:rsidR="002C363D">
        <w:t>,</w:t>
      </w:r>
      <w:r w:rsidR="004C3CED" w:rsidRPr="007E57DA">
        <w:t xml:space="preserve"> </w:t>
      </w:r>
      <w:r w:rsidR="004C3CED">
        <w:t>как</w:t>
      </w:r>
      <w:r w:rsidR="004C3CED" w:rsidRPr="007E57DA">
        <w:t xml:space="preserve"> </w:t>
      </w:r>
      <w:r w:rsidR="004C3CED">
        <w:rPr>
          <w:lang w:val="en-US"/>
        </w:rPr>
        <w:t>ASP</w:t>
      </w:r>
      <w:r w:rsidR="004C3CED" w:rsidRPr="007E57DA">
        <w:t>.</w:t>
      </w:r>
      <w:r w:rsidR="004C3CED">
        <w:rPr>
          <w:lang w:val="en-US"/>
        </w:rPr>
        <w:t>NET</w:t>
      </w:r>
      <w:r w:rsidR="004C3CED" w:rsidRPr="007E57DA">
        <w:t xml:space="preserve"> </w:t>
      </w:r>
      <w:r w:rsidR="004C3CED">
        <w:t>посылает</w:t>
      </w:r>
      <w:r w:rsidR="004C3CED" w:rsidRPr="007E57DA">
        <w:t xml:space="preserve"> </w:t>
      </w:r>
      <w:r w:rsidR="004C3CED">
        <w:t>клиенту</w:t>
      </w:r>
      <w:r w:rsidR="004C3CED" w:rsidRPr="007E57DA">
        <w:t xml:space="preserve"> (</w:t>
      </w:r>
      <w:r w:rsidR="004C3CED">
        <w:t>браузеру</w:t>
      </w:r>
      <w:r w:rsidR="004C3CED" w:rsidRPr="007E57DA">
        <w:t xml:space="preserve">) </w:t>
      </w:r>
      <w:r w:rsidR="004C3CED">
        <w:rPr>
          <w:lang w:val="en-US"/>
        </w:rPr>
        <w:t>HTTP</w:t>
      </w:r>
      <w:r w:rsidR="004C3CED" w:rsidRPr="007E57DA">
        <w:t xml:space="preserve"> </w:t>
      </w:r>
      <w:r w:rsidR="004C3CED">
        <w:t>заголовки</w:t>
      </w:r>
      <w:r w:rsidR="004C3CED" w:rsidRPr="007E57DA">
        <w:t>.</w:t>
      </w:r>
    </w:p>
    <w:p w:rsidR="004C3CED" w:rsidRPr="007E57DA" w:rsidRDefault="00B44CFD" w:rsidP="004C3CE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="006C12F4" w:rsidRPr="00C1199E">
        <w:rPr>
          <w:b/>
        </w:rPr>
        <w:t>_</w:t>
      </w:r>
      <w:r w:rsidRPr="006E23A1">
        <w:rPr>
          <w:b/>
          <w:lang w:val="en-US"/>
        </w:rPr>
        <w:t>PreSendContent</w:t>
      </w:r>
      <w:r w:rsidR="006C12F4" w:rsidRPr="00C1199E">
        <w:t xml:space="preserve"> – </w:t>
      </w:r>
      <w:r w:rsidR="004C3CED">
        <w:t>наступает</w:t>
      </w:r>
      <w:r w:rsidR="006C12F4" w:rsidRPr="00C1199E">
        <w:t xml:space="preserve"> </w:t>
      </w:r>
      <w:r w:rsidR="004C3CED">
        <w:t>перед</w:t>
      </w:r>
      <w:r w:rsidR="006C12F4" w:rsidRPr="00C1199E">
        <w:t xml:space="preserve"> </w:t>
      </w:r>
      <w:r w:rsidR="004C3CED">
        <w:t>тем</w:t>
      </w:r>
      <w:r w:rsidR="0021240B">
        <w:t>,</w:t>
      </w:r>
      <w:r w:rsidR="006C12F4" w:rsidRPr="00C1199E">
        <w:t xml:space="preserve"> </w:t>
      </w:r>
      <w:r w:rsidR="004C3CED">
        <w:t>как</w:t>
      </w:r>
      <w:r w:rsidR="006C12F4" w:rsidRPr="00C1199E">
        <w:t xml:space="preserve"> </w:t>
      </w:r>
      <w:r w:rsidR="004C3CED">
        <w:rPr>
          <w:lang w:val="en-US"/>
        </w:rPr>
        <w:t>ASP</w:t>
      </w:r>
      <w:r w:rsidR="004C3CED" w:rsidRPr="007E57DA">
        <w:t>.</w:t>
      </w:r>
      <w:r w:rsidR="004C3CED">
        <w:rPr>
          <w:lang w:val="en-US"/>
        </w:rPr>
        <w:t>NET</w:t>
      </w:r>
      <w:r w:rsidR="004C3CED" w:rsidRPr="007E57DA">
        <w:t xml:space="preserve"> </w:t>
      </w:r>
      <w:r w:rsidR="004C3CED">
        <w:t>посылает</w:t>
      </w:r>
      <w:r w:rsidR="004C3CED" w:rsidRPr="007E57DA">
        <w:t xml:space="preserve"> </w:t>
      </w:r>
      <w:r w:rsidR="004C3CED">
        <w:t>клиенту</w:t>
      </w:r>
      <w:r w:rsidR="004C3CED" w:rsidRPr="007E57DA">
        <w:t xml:space="preserve"> (</w:t>
      </w:r>
      <w:r w:rsidR="004C3CED">
        <w:t>браузеру</w:t>
      </w:r>
      <w:r w:rsidR="004C3CED" w:rsidRPr="007E57DA">
        <w:t xml:space="preserve">) </w:t>
      </w:r>
      <w:r w:rsidR="004C3CED">
        <w:rPr>
          <w:lang w:val="en-US"/>
        </w:rPr>
        <w:t>HTTP</w:t>
      </w:r>
      <w:r w:rsidR="004C3CED" w:rsidRPr="007E57DA">
        <w:t xml:space="preserve"> </w:t>
      </w:r>
      <w:r w:rsidR="004C3CED">
        <w:t>содержимое</w:t>
      </w:r>
      <w:r w:rsidR="004C3CED" w:rsidRPr="007E57DA">
        <w:t>.</w:t>
      </w:r>
    </w:p>
    <w:p w:rsidR="00B44CFD" w:rsidRPr="004C3CED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AcquireRequestState</w:t>
      </w:r>
      <w:r w:rsidR="004C3CED" w:rsidRPr="004C3CED">
        <w:t xml:space="preserve"> – </w:t>
      </w:r>
      <w:r w:rsidR="004C3CED">
        <w:t>наступает</w:t>
      </w:r>
      <w:r w:rsidR="002C363D">
        <w:t>,</w:t>
      </w:r>
      <w:r w:rsidR="004C3CED" w:rsidRPr="004C3CED">
        <w:t xml:space="preserve"> </w:t>
      </w:r>
      <w:r w:rsidR="004C3CED">
        <w:t>когда</w:t>
      </w:r>
      <w:r w:rsidR="004C3CED" w:rsidRPr="004C3CED">
        <w:t xml:space="preserve"> </w:t>
      </w:r>
      <w:r w:rsidR="004C3CED">
        <w:rPr>
          <w:lang w:val="en-US"/>
        </w:rPr>
        <w:t>ASP</w:t>
      </w:r>
      <w:r w:rsidR="004C3CED" w:rsidRPr="004C3CED">
        <w:t>.</w:t>
      </w:r>
      <w:r w:rsidR="004C3CED">
        <w:rPr>
          <w:lang w:val="en-US"/>
        </w:rPr>
        <w:t>NET</w:t>
      </w:r>
      <w:r w:rsidR="004C3CED" w:rsidRPr="004C3CED">
        <w:t xml:space="preserve"> </w:t>
      </w:r>
      <w:r w:rsidR="004C3CED">
        <w:t>получает</w:t>
      </w:r>
      <w:r w:rsidR="004C3CED" w:rsidRPr="004C3CED">
        <w:t xml:space="preserve"> </w:t>
      </w:r>
      <w:r w:rsidR="004C3CED">
        <w:t>текущее</w:t>
      </w:r>
      <w:r w:rsidR="004C3CED" w:rsidRPr="004C3CED">
        <w:t xml:space="preserve"> </w:t>
      </w:r>
      <w:r w:rsidR="004C3CED">
        <w:t>состояние</w:t>
      </w:r>
      <w:r w:rsidR="004C3CED" w:rsidRPr="004C3CED">
        <w:t xml:space="preserve"> (</w:t>
      </w:r>
      <w:r w:rsidR="004C3CED">
        <w:t>состояние</w:t>
      </w:r>
      <w:r w:rsidR="004C3CED" w:rsidRPr="004C3CED">
        <w:t xml:space="preserve"> </w:t>
      </w:r>
      <w:r w:rsidR="004C3CED">
        <w:t>сессии</w:t>
      </w:r>
      <w:r w:rsidR="004C3CED" w:rsidRPr="004C3CED">
        <w:t>)</w:t>
      </w:r>
      <w:r w:rsidR="002C363D">
        <w:t>,</w:t>
      </w:r>
      <w:r w:rsidR="004C3CED" w:rsidRPr="004C3CED">
        <w:t xml:space="preserve"> </w:t>
      </w:r>
      <w:r w:rsidR="004C3CED">
        <w:t>связанное</w:t>
      </w:r>
      <w:r w:rsidR="004C3CED" w:rsidRPr="004C3CED">
        <w:t xml:space="preserve"> </w:t>
      </w:r>
      <w:r w:rsidR="004C3CED">
        <w:t>с</w:t>
      </w:r>
      <w:r w:rsidR="004C3CED" w:rsidRPr="004C3CED">
        <w:t xml:space="preserve"> </w:t>
      </w:r>
      <w:r w:rsidR="004C3CED">
        <w:t>текущим</w:t>
      </w:r>
      <w:r w:rsidR="004C3CED" w:rsidRPr="004C3CED">
        <w:t xml:space="preserve"> </w:t>
      </w:r>
      <w:r w:rsidR="004C3CED">
        <w:t>запросом</w:t>
      </w:r>
      <w:r w:rsidRPr="004C3CED">
        <w:t>.</w:t>
      </w:r>
    </w:p>
    <w:p w:rsidR="00B44CFD" w:rsidRPr="00B44CFD" w:rsidRDefault="00B44CFD" w:rsidP="00B44CFD">
      <w:pPr>
        <w:pStyle w:val="a6"/>
        <w:numPr>
          <w:ilvl w:val="0"/>
          <w:numId w:val="2"/>
        </w:numPr>
        <w:rPr>
          <w:lang w:val="en-US"/>
        </w:rPr>
      </w:pPr>
      <w:r w:rsidRPr="006E23A1">
        <w:rPr>
          <w:b/>
          <w:lang w:val="en-US"/>
        </w:rPr>
        <w:t>A</w:t>
      </w:r>
      <w:r w:rsidR="004C3CED" w:rsidRPr="006E23A1">
        <w:rPr>
          <w:b/>
          <w:lang w:val="en-US"/>
        </w:rPr>
        <w:t>pplication</w:t>
      </w:r>
      <w:r w:rsidR="004C3CED" w:rsidRPr="006E23A1">
        <w:rPr>
          <w:b/>
        </w:rPr>
        <w:t>_</w:t>
      </w:r>
      <w:r w:rsidR="004C3CED" w:rsidRPr="006E23A1">
        <w:rPr>
          <w:b/>
          <w:lang w:val="en-US"/>
        </w:rPr>
        <w:t>ReleaseRequestState</w:t>
      </w:r>
      <w:r w:rsidR="004C3CED" w:rsidRPr="004C3CED">
        <w:t xml:space="preserve"> – </w:t>
      </w:r>
      <w:r w:rsidR="004C3CED">
        <w:t>наступает</w:t>
      </w:r>
      <w:r w:rsidR="004C3CED" w:rsidRPr="004C3CED">
        <w:t xml:space="preserve">, </w:t>
      </w:r>
      <w:r w:rsidR="004C3CED">
        <w:t>когда</w:t>
      </w:r>
      <w:r w:rsidR="004C3CED" w:rsidRPr="004C3CED">
        <w:t xml:space="preserve"> </w:t>
      </w:r>
      <w:r w:rsidRPr="00B44CFD">
        <w:rPr>
          <w:lang w:val="en-US"/>
        </w:rPr>
        <w:t>ASP</w:t>
      </w:r>
      <w:r w:rsidRPr="004C3CED">
        <w:t>.</w:t>
      </w:r>
      <w:r w:rsidRPr="00B44CFD">
        <w:rPr>
          <w:lang w:val="en-US"/>
        </w:rPr>
        <w:t>NET</w:t>
      </w:r>
      <w:r w:rsidRPr="004C3CED">
        <w:t xml:space="preserve"> </w:t>
      </w:r>
      <w:r w:rsidR="004C3CED">
        <w:t>завершает</w:t>
      </w:r>
      <w:r w:rsidR="004C3CED" w:rsidRPr="004C3CED">
        <w:t xml:space="preserve"> </w:t>
      </w:r>
      <w:r w:rsidR="004C3CED">
        <w:t>исполнение</w:t>
      </w:r>
      <w:r w:rsidR="004C3CED" w:rsidRPr="004C3CED">
        <w:t xml:space="preserve"> </w:t>
      </w:r>
      <w:r w:rsidR="004C3CED">
        <w:t>всех</w:t>
      </w:r>
      <w:r w:rsidR="004C3CED" w:rsidRPr="004C3CED">
        <w:t xml:space="preserve"> </w:t>
      </w:r>
      <w:r w:rsidR="004C3CED">
        <w:t>событий</w:t>
      </w:r>
      <w:r w:rsidRPr="004C3CED">
        <w:t>.</w:t>
      </w:r>
      <w:r w:rsidR="004C3CED">
        <w:t xml:space="preserve"> В</w:t>
      </w:r>
      <w:r w:rsidR="004C3CED" w:rsidRPr="004C3CED">
        <w:rPr>
          <w:lang w:val="en-US"/>
        </w:rPr>
        <w:t xml:space="preserve"> </w:t>
      </w:r>
      <w:r w:rsidR="004C3CED">
        <w:t>результате</w:t>
      </w:r>
      <w:r w:rsidR="004C3CED" w:rsidRPr="004C3CED">
        <w:rPr>
          <w:lang w:val="en-US"/>
        </w:rPr>
        <w:t xml:space="preserve"> </w:t>
      </w:r>
      <w:r w:rsidR="004C3CED">
        <w:t>все</w:t>
      </w:r>
      <w:r w:rsidR="004C3CED" w:rsidRPr="004C3CED">
        <w:rPr>
          <w:lang w:val="en-US"/>
        </w:rPr>
        <w:t xml:space="preserve"> </w:t>
      </w:r>
      <w:r w:rsidR="004C3CED">
        <w:t>модули</w:t>
      </w:r>
      <w:r w:rsidR="004C3CED" w:rsidRPr="004C3CED">
        <w:rPr>
          <w:lang w:val="en-US"/>
        </w:rPr>
        <w:t xml:space="preserve"> </w:t>
      </w:r>
      <w:r w:rsidR="004C3CED">
        <w:t>сохраняют</w:t>
      </w:r>
      <w:r w:rsidR="004C3CED" w:rsidRPr="004C3CED">
        <w:rPr>
          <w:lang w:val="en-US"/>
        </w:rPr>
        <w:t xml:space="preserve"> </w:t>
      </w:r>
      <w:r w:rsidR="004C3CED">
        <w:t>свои</w:t>
      </w:r>
      <w:r w:rsidR="004C3CED" w:rsidRPr="004C3CED">
        <w:rPr>
          <w:lang w:val="en-US"/>
        </w:rPr>
        <w:t xml:space="preserve"> </w:t>
      </w:r>
      <w:r w:rsidR="004C3CED">
        <w:t>текущие</w:t>
      </w:r>
      <w:r w:rsidR="004C3CED" w:rsidRPr="004C3CED">
        <w:rPr>
          <w:lang w:val="en-US"/>
        </w:rPr>
        <w:t xml:space="preserve"> </w:t>
      </w:r>
      <w:r w:rsidR="004C3CED">
        <w:t>состояния</w:t>
      </w:r>
      <w:r w:rsidRPr="00B44CFD">
        <w:rPr>
          <w:lang w:val="en-US"/>
        </w:rPr>
        <w:t>.</w:t>
      </w:r>
    </w:p>
    <w:p w:rsidR="00B44CFD" w:rsidRPr="004C3CED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</w:t>
      </w:r>
      <w:r w:rsidR="004C3CED" w:rsidRPr="006E23A1">
        <w:rPr>
          <w:b/>
          <w:lang w:val="en-US"/>
        </w:rPr>
        <w:t>pplication_ResolveRequestCache</w:t>
      </w:r>
      <w:r w:rsidR="004C3CED" w:rsidRPr="004C3CED">
        <w:rPr>
          <w:lang w:val="en-US"/>
        </w:rPr>
        <w:t xml:space="preserve"> – </w:t>
      </w:r>
      <w:r w:rsidR="004C3CED">
        <w:t>наступает</w:t>
      </w:r>
      <w:r w:rsidR="004C3CED">
        <w:rPr>
          <w:lang w:val="en-US"/>
        </w:rPr>
        <w:t xml:space="preserve">, когда </w:t>
      </w:r>
      <w:r w:rsidRPr="00B44CFD">
        <w:rPr>
          <w:lang w:val="en-US"/>
        </w:rPr>
        <w:t xml:space="preserve">ASP.NET </w:t>
      </w:r>
      <w:r w:rsidR="004C3CED">
        <w:t>выполняет</w:t>
      </w:r>
      <w:r w:rsidR="004C3CED" w:rsidRPr="004C3CED">
        <w:rPr>
          <w:lang w:val="en-US"/>
        </w:rPr>
        <w:t xml:space="preserve"> </w:t>
      </w:r>
      <w:r w:rsidR="004C3CED">
        <w:t>запрос</w:t>
      </w:r>
      <w:r w:rsidR="004C3CED" w:rsidRPr="004C3CED">
        <w:rPr>
          <w:lang w:val="en-US"/>
        </w:rPr>
        <w:t xml:space="preserve"> </w:t>
      </w:r>
      <w:r w:rsidR="004C3CED">
        <w:t>авторизации</w:t>
      </w:r>
      <w:r w:rsidRPr="00B44CFD">
        <w:rPr>
          <w:lang w:val="en-US"/>
        </w:rPr>
        <w:t xml:space="preserve">. </w:t>
      </w:r>
      <w:r w:rsidR="004C3CED">
        <w:t>Это</w:t>
      </w:r>
      <w:r w:rsidR="004C3CED" w:rsidRPr="004C3CED">
        <w:t xml:space="preserve"> </w:t>
      </w:r>
      <w:r w:rsidR="004C3CED">
        <w:t>позволяет</w:t>
      </w:r>
      <w:r w:rsidR="004C3CED" w:rsidRPr="004C3CED">
        <w:t xml:space="preserve"> </w:t>
      </w:r>
      <w:r w:rsidR="004C3CED">
        <w:t>модулям</w:t>
      </w:r>
      <w:r w:rsidR="004C3CED" w:rsidRPr="004C3CED">
        <w:t xml:space="preserve"> </w:t>
      </w:r>
      <w:r w:rsidR="004C3CED">
        <w:t>кеширования</w:t>
      </w:r>
      <w:r w:rsidR="004C3CED" w:rsidRPr="004C3CED">
        <w:t xml:space="preserve"> </w:t>
      </w:r>
      <w:r w:rsidR="004C3CED">
        <w:t>обработать</w:t>
      </w:r>
      <w:r w:rsidR="004C3CED" w:rsidRPr="004C3CED">
        <w:t xml:space="preserve"> </w:t>
      </w:r>
      <w:r w:rsidR="004C3CED">
        <w:t>запрос</w:t>
      </w:r>
      <w:r w:rsidR="004C3CED" w:rsidRPr="004C3CED">
        <w:t xml:space="preserve"> </w:t>
      </w:r>
      <w:r w:rsidR="004C3CED">
        <w:t>и</w:t>
      </w:r>
      <w:r w:rsidR="004C3CED" w:rsidRPr="004C3CED">
        <w:t xml:space="preserve"> </w:t>
      </w:r>
      <w:r w:rsidR="004C3CED">
        <w:t>обслужить</w:t>
      </w:r>
      <w:r w:rsidR="004C3CED" w:rsidRPr="004C3CED">
        <w:t xml:space="preserve"> </w:t>
      </w:r>
      <w:r w:rsidR="004C3CED">
        <w:t>из</w:t>
      </w:r>
      <w:r w:rsidR="004C3CED" w:rsidRPr="004C3CED">
        <w:t xml:space="preserve"> </w:t>
      </w:r>
      <w:r w:rsidR="004C3CED">
        <w:t>кэша</w:t>
      </w:r>
      <w:r w:rsidR="004C3CED" w:rsidRPr="004C3CED">
        <w:t xml:space="preserve">, </w:t>
      </w:r>
      <w:r w:rsidR="004C3CED">
        <w:t>минуя</w:t>
      </w:r>
      <w:r w:rsidR="004C3CED" w:rsidRPr="004C3CED">
        <w:t xml:space="preserve"> </w:t>
      </w:r>
      <w:r w:rsidR="004C3CED">
        <w:t>обработчик</w:t>
      </w:r>
      <w:r w:rsidR="004C3CED" w:rsidRPr="004C3CED">
        <w:t xml:space="preserve"> </w:t>
      </w:r>
      <w:r w:rsidR="004C3CED">
        <w:t>выполнения</w:t>
      </w:r>
      <w:r w:rsidRPr="004C3CED">
        <w:t>.</w:t>
      </w:r>
    </w:p>
    <w:p w:rsidR="00B44CFD" w:rsidRPr="004C3CED" w:rsidRDefault="004C3CE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UpdateRequestCache</w:t>
      </w:r>
      <w:r w:rsidRPr="004C3CED">
        <w:t xml:space="preserve"> – </w:t>
      </w:r>
      <w:r>
        <w:t>наступает</w:t>
      </w:r>
      <w:r w:rsidRPr="004C3CED">
        <w:t xml:space="preserve">, </w:t>
      </w:r>
      <w:r>
        <w:t>когда</w:t>
      </w:r>
      <w:r w:rsidRPr="004C3CED">
        <w:t xml:space="preserve"> </w:t>
      </w:r>
      <w:r w:rsidR="00B44CFD" w:rsidRPr="004C3CED">
        <w:t xml:space="preserve"> </w:t>
      </w:r>
      <w:r w:rsidR="00B44CFD" w:rsidRPr="00B44CFD">
        <w:rPr>
          <w:lang w:val="en-US"/>
        </w:rPr>
        <w:t>ASP</w:t>
      </w:r>
      <w:r w:rsidR="00B44CFD" w:rsidRPr="004C3CED">
        <w:t>.</w:t>
      </w:r>
      <w:r w:rsidR="00B44CFD" w:rsidRPr="00B44CFD">
        <w:rPr>
          <w:lang w:val="en-US"/>
        </w:rPr>
        <w:t>NET</w:t>
      </w:r>
      <w:r w:rsidR="00B44CFD" w:rsidRPr="004C3CED">
        <w:t xml:space="preserve"> </w:t>
      </w:r>
      <w:r>
        <w:t>завершает</w:t>
      </w:r>
      <w:r w:rsidRPr="004C3CED">
        <w:t xml:space="preserve"> </w:t>
      </w:r>
      <w:r>
        <w:t>выполнение</w:t>
      </w:r>
      <w:r w:rsidRPr="004C3CED">
        <w:t xml:space="preserve"> </w:t>
      </w:r>
      <w:r>
        <w:t>обработчика</w:t>
      </w:r>
      <w:r w:rsidRPr="004C3CED">
        <w:t xml:space="preserve">, чтобы модули кеширования </w:t>
      </w:r>
      <w:r>
        <w:t>могли сохранить результат для использования в последующих ответах</w:t>
      </w:r>
      <w:r w:rsidR="00B44CFD" w:rsidRPr="004C3CED">
        <w:t>.</w:t>
      </w:r>
    </w:p>
    <w:p w:rsidR="00B44CFD" w:rsidRPr="0021240B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AuthenticateRequest</w:t>
      </w:r>
      <w:r w:rsidR="004C3CED" w:rsidRPr="006E23A1">
        <w:t xml:space="preserve"> – </w:t>
      </w:r>
      <w:r w:rsidR="004C3CED">
        <w:t>наступает</w:t>
      </w:r>
      <w:r w:rsidR="006E23A1" w:rsidRPr="006E23A1">
        <w:t xml:space="preserve">, </w:t>
      </w:r>
      <w:r w:rsidR="006E23A1">
        <w:t>когда</w:t>
      </w:r>
      <w:r w:rsidR="006E23A1" w:rsidRPr="006E23A1">
        <w:t xml:space="preserve"> </w:t>
      </w:r>
      <w:r w:rsidR="006E23A1">
        <w:t>модуль</w:t>
      </w:r>
      <w:r w:rsidR="006E23A1" w:rsidRPr="006E23A1">
        <w:t xml:space="preserve"> </w:t>
      </w:r>
      <w:r w:rsidR="006E23A1">
        <w:t>идентификации</w:t>
      </w:r>
      <w:r w:rsidR="006E23A1" w:rsidRPr="006E23A1">
        <w:t xml:space="preserve"> </w:t>
      </w:r>
      <w:r w:rsidR="006E23A1">
        <w:t xml:space="preserve">устанавливает личность текущего пользователя как </w:t>
      </w:r>
      <w:r w:rsidR="006D5D83">
        <w:t>действительную</w:t>
      </w:r>
      <w:r w:rsidR="006E23A1">
        <w:t xml:space="preserve">. </w:t>
      </w:r>
      <w:r w:rsidR="00F00CE1">
        <w:t>В текущий</w:t>
      </w:r>
      <w:r w:rsidR="00A2047D" w:rsidRPr="0021240B">
        <w:t xml:space="preserve"> </w:t>
      </w:r>
      <w:r w:rsidR="006E23A1">
        <w:t>момент</w:t>
      </w:r>
      <w:r w:rsidR="002C363D">
        <w:t>,</w:t>
      </w:r>
      <w:r w:rsidR="00A2047D" w:rsidRPr="0021240B">
        <w:t xml:space="preserve"> </w:t>
      </w:r>
      <w:r w:rsidR="006E23A1">
        <w:t>учетные</w:t>
      </w:r>
      <w:r w:rsidR="00A2047D" w:rsidRPr="0021240B">
        <w:t xml:space="preserve"> </w:t>
      </w:r>
      <w:r w:rsidR="006E23A1">
        <w:t>данные</w:t>
      </w:r>
      <w:r w:rsidR="00A2047D" w:rsidRPr="0021240B">
        <w:t xml:space="preserve"> </w:t>
      </w:r>
      <w:r w:rsidR="006E23A1">
        <w:t>пользователя</w:t>
      </w:r>
      <w:r w:rsidR="00A2047D" w:rsidRPr="0021240B">
        <w:t xml:space="preserve"> </w:t>
      </w:r>
      <w:r w:rsidR="006E23A1">
        <w:t>уже</w:t>
      </w:r>
      <w:r w:rsidR="00A2047D" w:rsidRPr="0021240B">
        <w:t xml:space="preserve"> </w:t>
      </w:r>
      <w:r w:rsidR="006E23A1">
        <w:t>проверены</w:t>
      </w:r>
      <w:r w:rsidR="00A2047D" w:rsidRPr="0021240B">
        <w:t>.</w:t>
      </w:r>
    </w:p>
    <w:p w:rsidR="00B44CFD" w:rsidRPr="006E23A1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AuthorizeRequest</w:t>
      </w:r>
      <w:r w:rsidR="006E23A1" w:rsidRPr="006E23A1">
        <w:t xml:space="preserve"> – </w:t>
      </w:r>
      <w:r w:rsidR="006E23A1">
        <w:t>наступает</w:t>
      </w:r>
      <w:r w:rsidR="006E23A1" w:rsidRPr="006E23A1">
        <w:t xml:space="preserve">, </w:t>
      </w:r>
      <w:r w:rsidR="006E23A1">
        <w:t>когда</w:t>
      </w:r>
      <w:r w:rsidR="006E23A1" w:rsidRPr="006E23A1">
        <w:t xml:space="preserve"> </w:t>
      </w:r>
      <w:r w:rsidR="006E23A1">
        <w:t>модуль</w:t>
      </w:r>
      <w:r w:rsidR="006E23A1" w:rsidRPr="006E23A1">
        <w:t xml:space="preserve"> </w:t>
      </w:r>
      <w:r w:rsidR="006E23A1">
        <w:t>авторизации</w:t>
      </w:r>
      <w:r w:rsidR="006E23A1" w:rsidRPr="006E23A1">
        <w:t xml:space="preserve"> </w:t>
      </w:r>
      <w:r w:rsidR="006E23A1">
        <w:t>подтверждает</w:t>
      </w:r>
      <w:r w:rsidR="006E23A1" w:rsidRPr="006E23A1">
        <w:t xml:space="preserve">, </w:t>
      </w:r>
      <w:r w:rsidR="006E23A1">
        <w:t>что</w:t>
      </w:r>
      <w:r w:rsidR="006E23A1" w:rsidRPr="006E23A1">
        <w:t xml:space="preserve"> </w:t>
      </w:r>
      <w:r w:rsidR="006E23A1">
        <w:t>пользователь</w:t>
      </w:r>
      <w:r w:rsidR="006E23A1" w:rsidRPr="006E23A1">
        <w:t xml:space="preserve"> </w:t>
      </w:r>
      <w:r w:rsidR="006E23A1">
        <w:t>может</w:t>
      </w:r>
      <w:r w:rsidR="006E23A1" w:rsidRPr="006E23A1">
        <w:t xml:space="preserve"> </w:t>
      </w:r>
      <w:r w:rsidR="006E23A1">
        <w:t>иметь</w:t>
      </w:r>
      <w:r w:rsidR="006E23A1" w:rsidRPr="006E23A1">
        <w:t xml:space="preserve"> </w:t>
      </w:r>
      <w:r w:rsidR="006E23A1">
        <w:t>доступ</w:t>
      </w:r>
      <w:r w:rsidR="006E23A1" w:rsidRPr="006E23A1">
        <w:t xml:space="preserve"> </w:t>
      </w:r>
      <w:r w:rsidR="006E23A1">
        <w:t>к</w:t>
      </w:r>
      <w:r w:rsidR="006E23A1" w:rsidRPr="006E23A1">
        <w:t xml:space="preserve"> </w:t>
      </w:r>
      <w:r w:rsidR="006E23A1">
        <w:t>ресурсам</w:t>
      </w:r>
      <w:r w:rsidRPr="006E23A1">
        <w:t>.</w:t>
      </w:r>
    </w:p>
    <w:p w:rsidR="00B44CFD" w:rsidRPr="006E23A1" w:rsidRDefault="006E23A1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Session</w:t>
      </w:r>
      <w:r w:rsidRPr="006E23A1">
        <w:rPr>
          <w:b/>
        </w:rPr>
        <w:t>_</w:t>
      </w:r>
      <w:r w:rsidRPr="006E23A1">
        <w:rPr>
          <w:b/>
          <w:lang w:val="en-US"/>
        </w:rPr>
        <w:t>Start</w:t>
      </w:r>
      <w:r w:rsidRPr="006E23A1">
        <w:t xml:space="preserve"> – </w:t>
      </w:r>
      <w:r>
        <w:t>наступает</w:t>
      </w:r>
      <w:r w:rsidRPr="006E23A1">
        <w:t xml:space="preserve">, </w:t>
      </w:r>
      <w:r>
        <w:t>когда</w:t>
      </w:r>
      <w:r w:rsidRPr="006E23A1">
        <w:t xml:space="preserve"> </w:t>
      </w:r>
      <w:r>
        <w:t>новый</w:t>
      </w:r>
      <w:r w:rsidRPr="006E23A1">
        <w:t xml:space="preserve"> </w:t>
      </w:r>
      <w:r>
        <w:t>пользователь</w:t>
      </w:r>
      <w:r w:rsidRPr="006E23A1">
        <w:t xml:space="preserve"> </w:t>
      </w:r>
      <w:r>
        <w:t>заходит</w:t>
      </w:r>
      <w:r w:rsidRPr="006E23A1">
        <w:t xml:space="preserve"> </w:t>
      </w:r>
      <w:r>
        <w:t>на</w:t>
      </w:r>
      <w:r w:rsidRPr="006E23A1">
        <w:t xml:space="preserve"> </w:t>
      </w:r>
      <w:r>
        <w:t>сайт</w:t>
      </w:r>
      <w:r w:rsidR="00B44CFD" w:rsidRPr="006E23A1">
        <w:t>.</w:t>
      </w:r>
    </w:p>
    <w:p w:rsidR="000F7C2C" w:rsidRDefault="006E23A1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Session</w:t>
      </w:r>
      <w:r w:rsidRPr="006E23A1">
        <w:rPr>
          <w:b/>
        </w:rPr>
        <w:t>_</w:t>
      </w:r>
      <w:r w:rsidRPr="006E23A1">
        <w:rPr>
          <w:b/>
          <w:lang w:val="en-US"/>
        </w:rPr>
        <w:t>End</w:t>
      </w:r>
      <w:r w:rsidRPr="006E23A1">
        <w:t xml:space="preserve"> – </w:t>
      </w:r>
      <w:r>
        <w:t>наступает</w:t>
      </w:r>
      <w:r w:rsidRPr="006E23A1">
        <w:t xml:space="preserve">, </w:t>
      </w:r>
      <w:r>
        <w:t>когда</w:t>
      </w:r>
      <w:r w:rsidRPr="006E23A1">
        <w:t xml:space="preserve"> </w:t>
      </w:r>
      <w:r>
        <w:t>истекает</w:t>
      </w:r>
      <w:r w:rsidRPr="006E23A1">
        <w:t xml:space="preserve"> </w:t>
      </w:r>
      <w:r>
        <w:t>время</w:t>
      </w:r>
      <w:r w:rsidRPr="006E23A1">
        <w:t xml:space="preserve"> </w:t>
      </w:r>
      <w:r>
        <w:t>сессии</w:t>
      </w:r>
      <w:r w:rsidRPr="006E23A1">
        <w:t xml:space="preserve"> </w:t>
      </w:r>
      <w:r>
        <w:t>пользователя</w:t>
      </w:r>
      <w:r w:rsidRPr="006E23A1">
        <w:t xml:space="preserve">, </w:t>
      </w:r>
      <w:r>
        <w:t>или</w:t>
      </w:r>
      <w:r w:rsidRPr="006E23A1">
        <w:t xml:space="preserve"> </w:t>
      </w:r>
      <w:r>
        <w:t>он</w:t>
      </w:r>
      <w:r w:rsidRPr="006E23A1">
        <w:t xml:space="preserve"> </w:t>
      </w:r>
      <w:r>
        <w:t>покидает</w:t>
      </w:r>
      <w:r w:rsidRPr="006E23A1">
        <w:t xml:space="preserve"> </w:t>
      </w:r>
      <w:r>
        <w:t>сайт</w:t>
      </w:r>
      <w:r w:rsidR="00B44CFD" w:rsidRPr="006E23A1">
        <w:t>.</w:t>
      </w:r>
    </w:p>
    <w:p w:rsidR="003A120B" w:rsidRDefault="003A120B" w:rsidP="003A120B"/>
    <w:p w:rsidR="003A120B" w:rsidRPr="007E57DA" w:rsidRDefault="002C363D" w:rsidP="003A120B">
      <w:r>
        <w:t xml:space="preserve"> Хорошо.</w:t>
      </w:r>
      <w:r w:rsidR="003A120B">
        <w:t xml:space="preserve"> </w:t>
      </w:r>
      <w:r>
        <w:t>Т</w:t>
      </w:r>
      <w:r w:rsidR="003A120B">
        <w:t>еперь</w:t>
      </w:r>
      <w:r>
        <w:t>,</w:t>
      </w:r>
      <w:r w:rsidR="003A120B">
        <w:t xml:space="preserve"> чтобы воочию </w:t>
      </w:r>
      <w:r w:rsidR="00C1199E">
        <w:t>убедимся</w:t>
      </w:r>
      <w:r w:rsidR="003A120B">
        <w:t xml:space="preserve">, что всё именно так и происходит, добавим протоколирование и сделаем это через добавление </w:t>
      </w:r>
      <w:r w:rsidR="003A120B">
        <w:rPr>
          <w:lang w:val="en-US"/>
        </w:rPr>
        <w:t>NLog</w:t>
      </w:r>
      <w:r w:rsidR="003A120B" w:rsidRPr="003A120B">
        <w:t xml:space="preserve"> </w:t>
      </w:r>
      <w:r w:rsidR="003A120B">
        <w:t xml:space="preserve">модуля в </w:t>
      </w:r>
      <w:r w:rsidR="003A120B">
        <w:rPr>
          <w:lang w:val="en-US"/>
        </w:rPr>
        <w:t>NuGet</w:t>
      </w:r>
      <w:r>
        <w:t>.</w:t>
      </w:r>
      <w:r w:rsidR="003A120B" w:rsidRPr="003A120B">
        <w:br/>
      </w:r>
    </w:p>
    <w:p w:rsidR="003A120B" w:rsidRPr="003A120B" w:rsidRDefault="003A120B" w:rsidP="00556CCA">
      <w:pPr>
        <w:pStyle w:val="3"/>
      </w:pPr>
      <w:r>
        <w:rPr>
          <w:lang w:val="en-US"/>
        </w:rPr>
        <w:t>Package</w:t>
      </w:r>
      <w:r w:rsidRPr="003A120B">
        <w:t xml:space="preserve"> </w:t>
      </w:r>
      <w:r>
        <w:rPr>
          <w:lang w:val="en-US"/>
        </w:rPr>
        <w:t>Manager</w:t>
      </w:r>
      <w:r w:rsidRPr="003A120B">
        <w:t xml:space="preserve"> </w:t>
      </w:r>
      <w:r>
        <w:rPr>
          <w:lang w:val="en-US"/>
        </w:rPr>
        <w:t>Console</w:t>
      </w:r>
      <w:r w:rsidRPr="003A120B">
        <w:t xml:space="preserve"> </w:t>
      </w:r>
    </w:p>
    <w:p w:rsidR="003A120B" w:rsidRDefault="003A120B" w:rsidP="003A120B">
      <w:r>
        <w:t xml:space="preserve">В </w:t>
      </w:r>
      <w:r>
        <w:rPr>
          <w:lang w:val="en-US"/>
        </w:rPr>
        <w:t>NuGet</w:t>
      </w:r>
      <w:r w:rsidRPr="003A120B">
        <w:t xml:space="preserve"> </w:t>
      </w:r>
      <w:r>
        <w:t xml:space="preserve">есть консоль для выполнения команд по установке\удалению\поиску модулей, и других вещей, типа </w:t>
      </w:r>
      <w:hyperlink r:id="rId17" w:history="1">
        <w:r w:rsidRPr="0021240B">
          <w:rPr>
            <w:rStyle w:val="a7"/>
          </w:rPr>
          <w:t>скаффо</w:t>
        </w:r>
        <w:r w:rsidRPr="0021240B">
          <w:rPr>
            <w:rStyle w:val="a7"/>
          </w:rPr>
          <w:t>л</w:t>
        </w:r>
        <w:r w:rsidRPr="0021240B">
          <w:rPr>
            <w:rStyle w:val="a7"/>
          </w:rPr>
          <w:t>динга</w:t>
        </w:r>
      </w:hyperlink>
      <w:r>
        <w:t xml:space="preserve">. </w:t>
      </w:r>
    </w:p>
    <w:p w:rsidR="003A120B" w:rsidRDefault="003A120B" w:rsidP="003A120B">
      <w:r>
        <w:t>Для вывода всех установленных модулей пишем: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Get-Package</w:t>
      </w:r>
    </w:p>
    <w:p w:rsidR="003A120B" w:rsidRDefault="003A120B" w:rsidP="003A120B">
      <w:r w:rsidRPr="003A120B">
        <w:t xml:space="preserve">Для </w:t>
      </w:r>
      <w:r>
        <w:t>получения всех доступных к установке модулей: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</w:rPr>
      </w:pP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</w:t>
      </w:r>
      <w:r w:rsidRPr="007E57DA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7E57DA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–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ListAvailable</w:t>
      </w:r>
    </w:p>
    <w:p w:rsidR="003A120B" w:rsidRPr="00DD7112" w:rsidRDefault="003A120B" w:rsidP="003A120B">
      <w:r w:rsidRPr="00DD7112">
        <w:lastRenderedPageBreak/>
        <w:t>Для получения всех доступных модулей с названием NLog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Get-Package -ListAvailable -Filter NLog</w:t>
      </w:r>
    </w:p>
    <w:p w:rsidR="00DD7112" w:rsidRPr="007E57DA" w:rsidRDefault="00DD7112" w:rsidP="003A120B">
      <w:pPr>
        <w:rPr>
          <w:lang w:val="en-US"/>
        </w:rPr>
      </w:pPr>
      <w:r w:rsidRPr="00DD7112">
        <w:t>Или</w:t>
      </w:r>
      <w:r w:rsidRPr="007E57DA">
        <w:rPr>
          <w:lang w:val="en-US"/>
        </w:rPr>
        <w:t xml:space="preserve"> </w:t>
      </w:r>
    </w:p>
    <w:p w:rsidR="00DD7112" w:rsidRPr="007E57DA" w:rsidRDefault="00DD7112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DD7112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Get-Package -ListAvailable  | where {$_.Id -match "NLog"}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 xml:space="preserve"> (</w:t>
      </w:r>
      <w:r>
        <w:rPr>
          <w:rFonts w:ascii="Consolas" w:hAnsi="Consolas" w:cs="Consolas"/>
          <w:color w:val="525354"/>
          <w:sz w:val="18"/>
          <w:szCs w:val="18"/>
        </w:rPr>
        <w:t>это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 xml:space="preserve"> </w:t>
      </w:r>
      <w:r>
        <w:rPr>
          <w:rFonts w:ascii="Consolas" w:hAnsi="Consolas" w:cs="Consolas"/>
          <w:color w:val="525354"/>
          <w:sz w:val="18"/>
          <w:szCs w:val="18"/>
        </w:rPr>
        <w:t>дольше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>)</w:t>
      </w:r>
    </w:p>
    <w:p w:rsidR="00DD7112" w:rsidRPr="00DD7112" w:rsidRDefault="00DD7112" w:rsidP="003A120B">
      <w:r w:rsidRPr="00DD7112">
        <w:t>Для установки модуля NLog необходимо вначале выбрать проект (если их в солюшене больше одного) и ввести команду:</w:t>
      </w:r>
    </w:p>
    <w:p w:rsidR="00DD7112" w:rsidRPr="00DD7112" w:rsidRDefault="00DD7112" w:rsidP="003A120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DD7112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NLog</w:t>
      </w:r>
    </w:p>
    <w:p w:rsidR="00DD7112" w:rsidRDefault="00DD7112" w:rsidP="00DD7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</w:p>
    <w:p w:rsidR="00DD7112" w:rsidRDefault="00DD7112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>
        <w:rPr>
          <w:rFonts w:ascii="Consolas" w:hAnsi="Consolas" w:cs="Consolas"/>
          <w:noProof/>
          <w:color w:val="525354"/>
          <w:sz w:val="18"/>
          <w:szCs w:val="18"/>
          <w:lang w:eastAsia="ru-RU"/>
        </w:rPr>
        <w:drawing>
          <wp:inline distT="0" distB="0" distL="0" distR="0" wp14:anchorId="5650A76A" wp14:editId="6F337C40">
            <wp:extent cx="5940425" cy="1397747"/>
            <wp:effectExtent l="0" t="0" r="3175" b="0"/>
            <wp:docPr id="11" name="Рисунок 11" descr="C:\Users\Saturn\Desktop\PrintScreens\Lesson1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turn\Desktop\PrintScreens\Lesson1\Untitled-13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9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112" w:rsidRDefault="00B81A24" w:rsidP="003A120B">
      <w:r>
        <w:t xml:space="preserve">Файлы копируются в проект, добавляются ссылки на сборки и </w:t>
      </w:r>
      <w:r>
        <w:rPr>
          <w:lang w:val="en-US"/>
        </w:rPr>
        <w:t>web</w:t>
      </w:r>
      <w:r w:rsidRPr="00B81A24">
        <w:t>.</w:t>
      </w:r>
      <w:r>
        <w:rPr>
          <w:lang w:val="en-US"/>
        </w:rPr>
        <w:t>config</w:t>
      </w:r>
      <w:r w:rsidRPr="00B81A24">
        <w:t xml:space="preserve"> </w:t>
      </w:r>
      <w:r>
        <w:t>может быть обновлен.</w:t>
      </w:r>
    </w:p>
    <w:p w:rsidR="00B81A24" w:rsidRDefault="00B81A24" w:rsidP="003A120B">
      <w:r>
        <w:t>Для удаления из проекта модуля необходимо, чтобы он не был связан с другими модуля</w:t>
      </w:r>
      <w:r w:rsidR="00F94A5E">
        <w:t>ми. Удаляем так:</w:t>
      </w:r>
    </w:p>
    <w:p w:rsidR="00F94A5E" w:rsidRPr="00C04D78" w:rsidRDefault="00F94A5E" w:rsidP="003A120B">
      <w:pPr>
        <w:rPr>
          <w:rFonts w:ascii="Consolas" w:hAnsi="Consolas" w:cs="Consolas"/>
          <w:color w:val="525354"/>
          <w:sz w:val="18"/>
          <w:szCs w:val="18"/>
          <w:highlight w:val="white"/>
        </w:rPr>
      </w:pPr>
      <w:r w:rsidRPr="00F94A5E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Uninstall</w:t>
      </w:r>
      <w:r w:rsidRPr="00C04D78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F94A5E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NLog</w:t>
      </w:r>
    </w:p>
    <w:p w:rsidR="00F94A5E" w:rsidRPr="00C04D78" w:rsidRDefault="00F94A5E" w:rsidP="00556CCA">
      <w:pPr>
        <w:pStyle w:val="3"/>
        <w:rPr>
          <w:highlight w:val="white"/>
        </w:rPr>
      </w:pPr>
      <w:r>
        <w:rPr>
          <w:highlight w:val="white"/>
          <w:lang w:val="en-US"/>
        </w:rPr>
        <w:t>NLog</w:t>
      </w:r>
    </w:p>
    <w:p w:rsidR="00C04D78" w:rsidRPr="00C04D78" w:rsidRDefault="00F94A5E" w:rsidP="00F94A5E">
      <w:r>
        <w:rPr>
          <w:highlight w:val="white"/>
        </w:rPr>
        <w:t xml:space="preserve">После установки </w:t>
      </w:r>
      <w:r w:rsidR="00C04D78">
        <w:rPr>
          <w:highlight w:val="white"/>
        </w:rPr>
        <w:t xml:space="preserve">пользуемся документацией на </w:t>
      </w:r>
      <w:r w:rsidR="00C04D78">
        <w:rPr>
          <w:highlight w:val="white"/>
          <w:lang w:val="en-US"/>
        </w:rPr>
        <w:t>NLog</w:t>
      </w:r>
      <w:r w:rsidR="00C04D78">
        <w:rPr>
          <w:highlight w:val="white"/>
        </w:rPr>
        <w:t xml:space="preserve"> </w:t>
      </w:r>
      <w:r w:rsidR="00C04D78" w:rsidRPr="00C04D78">
        <w:rPr>
          <w:highlight w:val="white"/>
        </w:rPr>
        <w:t xml:space="preserve"> (</w:t>
      </w:r>
      <w:hyperlink r:id="rId19" w:history="1">
        <w:r w:rsidR="00C04D78">
          <w:rPr>
            <w:rStyle w:val="a7"/>
          </w:rPr>
          <w:t>http://nlog-project.org/wiki/Tutorial</w:t>
        </w:r>
      </w:hyperlink>
      <w:r w:rsidR="00C04D78" w:rsidRPr="00C04D78">
        <w:t xml:space="preserve">) </w:t>
      </w:r>
      <w:del w:id="1" w:author="chernikov" w:date="2013-04-04T18:15:00Z">
        <w:r w:rsidR="00C04D78" w:rsidRPr="00C04D78" w:rsidDel="0021240B">
          <w:delText xml:space="preserve"> </w:delText>
        </w:r>
      </w:del>
      <w:r w:rsidR="00C04D78">
        <w:t xml:space="preserve">и добавляем в </w:t>
      </w:r>
      <w:r w:rsidR="00C04D78">
        <w:rPr>
          <w:lang w:val="en-US"/>
        </w:rPr>
        <w:t>web</w:t>
      </w:r>
      <w:r w:rsidR="00C04D78" w:rsidRPr="00C04D78">
        <w:t>.</w:t>
      </w:r>
      <w:r w:rsidR="00C04D78">
        <w:rPr>
          <w:lang w:val="en-US"/>
        </w:rPr>
        <w:t>config</w:t>
      </w:r>
      <w:r w:rsidR="00C04D78" w:rsidRPr="00C04D78">
        <w:t>: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nlog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http://www.nlog-project.org/schemas/NLog.xsd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xmlns:xsi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http://www.w3.org/2001/XMLSchema-instance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C://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file.txt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minlevel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Info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rules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04D78" w:rsidRPr="007E57DA" w:rsidRDefault="00C04D78" w:rsidP="00C04D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nlog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1240B" w:rsidRPr="00765CD2" w:rsidRDefault="00C04D78" w:rsidP="00832040">
      <w:pPr>
        <w:autoSpaceDE w:val="0"/>
        <w:autoSpaceDN w:val="0"/>
        <w:adjustRightInd w:val="0"/>
        <w:spacing w:after="0" w:line="240" w:lineRule="auto"/>
        <w:rPr>
          <w:ins w:id="2" w:author="chernikov" w:date="2013-04-04T18:15:00Z"/>
          <w:lang w:val="en-US"/>
        </w:rPr>
      </w:pPr>
      <w:r w:rsidRPr="00C04D78">
        <w:t>Мы ее потом исправим</w:t>
      </w:r>
      <w:r>
        <w:t>.</w:t>
      </w:r>
      <w:r w:rsidR="00890DD5">
        <w:t xml:space="preserve"> Добавим</w:t>
      </w:r>
      <w:r w:rsidR="00890DD5" w:rsidRPr="00765CD2">
        <w:rPr>
          <w:lang w:val="en-US"/>
        </w:rPr>
        <w:t xml:space="preserve"> </w:t>
      </w:r>
      <w:r w:rsidR="00890DD5">
        <w:t>в</w:t>
      </w:r>
      <w:r w:rsidR="00890DD5" w:rsidRPr="00765CD2">
        <w:rPr>
          <w:lang w:val="en-US"/>
        </w:rPr>
        <w:t xml:space="preserve"> </w:t>
      </w:r>
      <w:r w:rsidR="00890DD5">
        <w:t>код</w:t>
      </w:r>
      <w:r w:rsidR="00890DD5" w:rsidRPr="00765CD2">
        <w:rPr>
          <w:lang w:val="en-US"/>
        </w:rPr>
        <w:t>:</w:t>
      </w:r>
    </w:p>
    <w:p w:rsidR="00832040" w:rsidRPr="00832040" w:rsidRDefault="00A2047D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65CD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="00832040" w:rsidRPr="008320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="00832040"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832040" w:rsidRPr="008320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="00832040"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Start"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.RegisterAllAreas();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Init()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Init"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Dispose()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Dispose"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Application_Error()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Error"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Application_End()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End"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765CD2" w:rsidRDefault="00832040" w:rsidP="00832040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="00A2047D" w:rsidRPr="00765CD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</w:t>
      </w:r>
    </w:p>
    <w:p w:rsidR="00B828EF" w:rsidRPr="00765CD2" w:rsidRDefault="00A2047D" w:rsidP="00832040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765CD2">
        <w:rPr>
          <w:rFonts w:ascii="Consolas" w:hAnsi="Consolas" w:cs="Consolas"/>
          <w:b/>
          <w:color w:val="000000"/>
          <w:sz w:val="19"/>
          <w:szCs w:val="19"/>
          <w:lang w:val="en-US"/>
        </w:rPr>
        <w:tab/>
        <w:t>...</w:t>
      </w:r>
    </w:p>
    <w:p w:rsidR="00832040" w:rsidRPr="0021240B" w:rsidRDefault="00890DD5" w:rsidP="00832040">
      <w:r w:rsidRPr="00890DD5">
        <w:t>Запустим</w:t>
      </w:r>
      <w:r w:rsidRPr="00765CD2">
        <w:rPr>
          <w:lang w:val="en-US"/>
        </w:rPr>
        <w:t xml:space="preserve"> </w:t>
      </w:r>
      <w:r w:rsidRPr="00890DD5">
        <w:t>и</w:t>
      </w:r>
      <w:r w:rsidRPr="00765CD2">
        <w:rPr>
          <w:lang w:val="en-US"/>
        </w:rPr>
        <w:t xml:space="preserve"> </w:t>
      </w:r>
      <w:r w:rsidRPr="00890DD5">
        <w:t>завершим</w:t>
      </w:r>
      <w:r w:rsidRPr="00765CD2">
        <w:rPr>
          <w:lang w:val="en-US"/>
        </w:rPr>
        <w:t xml:space="preserve"> </w:t>
      </w:r>
      <w:r w:rsidRPr="00890DD5">
        <w:t>приложение</w:t>
      </w:r>
      <w:r w:rsidRPr="00765CD2">
        <w:rPr>
          <w:lang w:val="en-US"/>
        </w:rPr>
        <w:t xml:space="preserve"> (Stop). </w:t>
      </w:r>
      <w:r w:rsidRPr="00890DD5">
        <w:t>Откроем файл C://file.txt. Мы увидим, какие события происходили</w:t>
      </w:r>
      <w:r>
        <w:t xml:space="preserve">. 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19:18:11.5668|INFO|Lesson1.MvcApplication|Application Start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19:18:13.7319|INFO|Lesson1.MvcApplication|Application Init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19:18:14.2709|INFO|Lesson1.MvcApplication|Application Init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19:18:14.2769|INFO|Lesson1.MvcApplication|Application BeginRequest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AuthenticateRequest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AuthorizeRequest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ResolveRequestCache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19:18:14.3989|INFO|Lesson1.MvcApplication|Session Start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19:18:14.3989|INFO|Lesson1.MvcApplication|Application AcquireRequestState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19:18:14.3989|INFO|Lesson1.MvcApplication|Application PreRequestHandlerExecute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PreRequestHandlerExecute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ReleaseRequestState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UpdateRequestCache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EndRequest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PreSendRequestHeaders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19:18:35.6061|INFO|Lesson1.MvcApplication|Session End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19:18:38.0833|INFO|Lesson1.MvcApplication|Application Dispose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19:18:38.0833|INFO|Lesson1.MvcApplication|Application End</w:t>
      </w:r>
    </w:p>
    <w:p w:rsidR="00C04D78" w:rsidRPr="00B828EF" w:rsidRDefault="00B828EF" w:rsidP="00B828EF">
      <w:pPr>
        <w:rPr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19:18:39.1383|INFO|Lesson1.MvcApplication|Application Dispose</w:t>
      </w:r>
    </w:p>
    <w:p w:rsidR="0021240B" w:rsidRPr="00765CD2" w:rsidRDefault="00B828EF" w:rsidP="003A120B">
      <w:pPr>
        <w:rPr>
          <w:lang w:val="en-US"/>
        </w:rPr>
      </w:pPr>
      <w:r>
        <w:t>В</w:t>
      </w:r>
      <w:r w:rsidRPr="00B828EF">
        <w:rPr>
          <w:lang w:val="en-US"/>
        </w:rPr>
        <w:t xml:space="preserve"> </w:t>
      </w:r>
      <w:r>
        <w:rPr>
          <w:lang w:val="en-US"/>
        </w:rPr>
        <w:t>Application</w:t>
      </w:r>
      <w:r w:rsidRPr="00B828EF">
        <w:rPr>
          <w:lang w:val="en-US"/>
        </w:rPr>
        <w:t>_</w:t>
      </w:r>
      <w:r>
        <w:rPr>
          <w:lang w:val="en-US"/>
        </w:rPr>
        <w:t>Start</w:t>
      </w:r>
      <w:r w:rsidRPr="00B828EF">
        <w:rPr>
          <w:lang w:val="en-US"/>
        </w:rPr>
        <w:t xml:space="preserve"> </w:t>
      </w:r>
      <w:r>
        <w:t>выполняется</w:t>
      </w:r>
      <w:r w:rsidRPr="00B828EF">
        <w:rPr>
          <w:lang w:val="en-US"/>
        </w:rPr>
        <w:t xml:space="preserve"> </w:t>
      </w:r>
      <w:r>
        <w:t>регистраци</w:t>
      </w:r>
      <w:r w:rsidR="0021240B">
        <w:t>я</w:t>
      </w:r>
      <w:r w:rsidR="0021240B" w:rsidRPr="0021240B">
        <w:rPr>
          <w:lang w:val="en-US"/>
        </w:rPr>
        <w:t>:</w:t>
      </w:r>
    </w:p>
    <w:p w:rsidR="0021240B" w:rsidRDefault="00B828EF" w:rsidP="0021240B">
      <w:pPr>
        <w:pStyle w:val="a6"/>
        <w:numPr>
          <w:ilvl w:val="0"/>
          <w:numId w:val="86"/>
        </w:numPr>
      </w:pPr>
      <w:r w:rsidRPr="0021240B">
        <w:rPr>
          <w:lang w:val="en-US"/>
        </w:rPr>
        <w:t>Area</w:t>
      </w:r>
      <w:r w:rsidRPr="0021240B">
        <w:t xml:space="preserve"> (</w:t>
      </w:r>
      <w:r>
        <w:t>область</w:t>
      </w:r>
      <w:r w:rsidRPr="0021240B">
        <w:t>),</w:t>
      </w:r>
    </w:p>
    <w:p w:rsidR="0021240B" w:rsidRDefault="00B828EF" w:rsidP="0021240B">
      <w:pPr>
        <w:pStyle w:val="a6"/>
        <w:numPr>
          <w:ilvl w:val="0"/>
          <w:numId w:val="86"/>
        </w:numPr>
      </w:pPr>
      <w:r w:rsidRPr="0021240B">
        <w:rPr>
          <w:lang w:val="en-US"/>
        </w:rPr>
        <w:t>Filter</w:t>
      </w:r>
      <w:r w:rsidRPr="0021240B">
        <w:t xml:space="preserve"> (</w:t>
      </w:r>
      <w:r>
        <w:t>фильтров</w:t>
      </w:r>
      <w:r w:rsidRPr="0021240B">
        <w:t>),</w:t>
      </w:r>
    </w:p>
    <w:p w:rsidR="0021240B" w:rsidRDefault="00B828EF" w:rsidP="0021240B">
      <w:pPr>
        <w:pStyle w:val="a6"/>
        <w:numPr>
          <w:ilvl w:val="0"/>
          <w:numId w:val="86"/>
        </w:numPr>
      </w:pPr>
      <w:r w:rsidRPr="0021240B">
        <w:rPr>
          <w:lang w:val="en-US"/>
        </w:rPr>
        <w:t>Bundle</w:t>
      </w:r>
      <w:r w:rsidRPr="0021240B">
        <w:t xml:space="preserve"> (</w:t>
      </w:r>
      <w:r w:rsidR="00BA43E2">
        <w:rPr>
          <w:lang w:val="en-US"/>
        </w:rPr>
        <w:t>комплект</w:t>
      </w:r>
      <w:r w:rsidR="00BA43E2">
        <w:t>ы</w:t>
      </w:r>
      <w:r w:rsidRPr="0021240B">
        <w:t>),</w:t>
      </w:r>
    </w:p>
    <w:p w:rsidR="00DD7112" w:rsidRPr="0021240B" w:rsidRDefault="00B828EF" w:rsidP="0021240B">
      <w:pPr>
        <w:pStyle w:val="a6"/>
        <w:numPr>
          <w:ilvl w:val="0"/>
          <w:numId w:val="86"/>
        </w:numPr>
      </w:pPr>
      <w:r w:rsidRPr="0021240B">
        <w:rPr>
          <w:lang w:val="en-US"/>
        </w:rPr>
        <w:lastRenderedPageBreak/>
        <w:t>Route</w:t>
      </w:r>
      <w:r w:rsidRPr="0021240B">
        <w:t xml:space="preserve"> (</w:t>
      </w:r>
      <w:r w:rsidR="00BA43E2">
        <w:t>маршруты</w:t>
      </w:r>
      <w:r w:rsidRPr="0021240B">
        <w:t>).</w:t>
      </w:r>
    </w:p>
    <w:p w:rsidR="00C01E0F" w:rsidRPr="00A052BF" w:rsidRDefault="00C01E0F" w:rsidP="003A120B">
      <w:r>
        <w:t xml:space="preserve">Подробности по инициализации </w:t>
      </w:r>
      <w:r>
        <w:rPr>
          <w:lang w:val="en-US"/>
        </w:rPr>
        <w:t>Filter</w:t>
      </w:r>
      <w:r w:rsidR="00EB3230">
        <w:t>, В</w:t>
      </w:r>
      <w:r w:rsidR="00EB3230">
        <w:rPr>
          <w:lang w:val="en-US"/>
        </w:rPr>
        <w:t>undle</w:t>
      </w:r>
      <w:r w:rsidR="00EB3230" w:rsidRPr="00EB3230">
        <w:t xml:space="preserve"> </w:t>
      </w:r>
      <w:r w:rsidR="00EB3230">
        <w:t xml:space="preserve">и </w:t>
      </w:r>
      <w:r w:rsidR="00EB3230">
        <w:rPr>
          <w:lang w:val="en-US"/>
        </w:rPr>
        <w:t>Route</w:t>
      </w:r>
      <w:r w:rsidR="00EB3230" w:rsidRPr="00EB3230">
        <w:t xml:space="preserve"> </w:t>
      </w:r>
      <w:r w:rsidR="00EB3230">
        <w:t xml:space="preserve">находятся в папке </w:t>
      </w:r>
      <w:r w:rsidR="00EB3230">
        <w:rPr>
          <w:lang w:val="en-US"/>
        </w:rPr>
        <w:t>App</w:t>
      </w:r>
      <w:r w:rsidR="00EB3230" w:rsidRPr="00EB3230">
        <w:t>_</w:t>
      </w:r>
      <w:r w:rsidR="00EB3230">
        <w:rPr>
          <w:lang w:val="en-US"/>
        </w:rPr>
        <w:t>Start</w:t>
      </w:r>
      <w:r w:rsidR="00EB3230" w:rsidRPr="00EB3230">
        <w:t>.</w:t>
      </w:r>
    </w:p>
    <w:p w:rsidR="007E57DA" w:rsidRPr="007E57DA" w:rsidRDefault="007E57DA" w:rsidP="007E57DA">
      <w:pPr>
        <w:pStyle w:val="3"/>
      </w:pPr>
      <w:r>
        <w:rPr>
          <w:lang w:val="en-US"/>
        </w:rPr>
        <w:t>WebActivator</w:t>
      </w:r>
    </w:p>
    <w:p w:rsidR="007E57DA" w:rsidRDefault="007E57DA" w:rsidP="007E57DA">
      <w:r>
        <w:rPr>
          <w:lang w:val="en-US"/>
        </w:rPr>
        <w:t>WebActivator</w:t>
      </w:r>
      <w:r w:rsidRPr="007E57DA">
        <w:t xml:space="preserve"> – </w:t>
      </w:r>
      <w:r>
        <w:t xml:space="preserve">это модуль, который позволяет </w:t>
      </w:r>
      <w:r w:rsidR="000A569C">
        <w:t xml:space="preserve">запустить код до самого первого старта </w:t>
      </w:r>
      <w:r w:rsidR="000A569C">
        <w:rPr>
          <w:lang w:val="en-US"/>
        </w:rPr>
        <w:t>App</w:t>
      </w:r>
      <w:r w:rsidR="000A569C" w:rsidRPr="000A569C">
        <w:t>_</w:t>
      </w:r>
      <w:r w:rsidR="000A569C">
        <w:rPr>
          <w:lang w:val="en-US"/>
        </w:rPr>
        <w:t>Start</w:t>
      </w:r>
      <w:r w:rsidR="000A569C">
        <w:t xml:space="preserve">. Это может быть необходимо для того, чтобы, </w:t>
      </w:r>
      <w:r w:rsidR="006D03EA">
        <w:t xml:space="preserve"> к </w:t>
      </w:r>
      <w:r w:rsidR="000A569C">
        <w:t>пример</w:t>
      </w:r>
      <w:r w:rsidR="006D03EA">
        <w:t>у</w:t>
      </w:r>
      <w:r w:rsidR="000A569C">
        <w:t>, создать тестовую БД перед запуском.</w:t>
      </w:r>
    </w:p>
    <w:p w:rsidR="000A569C" w:rsidRDefault="000A569C" w:rsidP="007E57DA">
      <w:r>
        <w:t>Установим:</w:t>
      </w:r>
    </w:p>
    <w:p w:rsidR="000A569C" w:rsidRDefault="000A569C" w:rsidP="007E57DA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WebActivator</w:t>
      </w:r>
    </w:p>
    <w:p w:rsidR="000A569C" w:rsidRPr="000A569C" w:rsidRDefault="000A569C" w:rsidP="007E57DA">
      <w:r w:rsidRPr="000A569C">
        <w:t>Добавим класс в App_Start папку: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PreApplicationStartMethod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PreStartApp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0A569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"Start"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Lesson1.App_Start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PreStartApp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Метод запускается один раз перед стартом приложения        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0A569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A569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Start()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 PreStart"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0A569C" w:rsidRPr="00A052BF" w:rsidRDefault="000A569C" w:rsidP="000A569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A569C" w:rsidRPr="003862C8" w:rsidRDefault="000A569C" w:rsidP="000A569C">
      <w:pPr>
        <w:rPr>
          <w:lang w:val="en-US"/>
        </w:rPr>
      </w:pPr>
      <w:r w:rsidRPr="000A569C">
        <w:t>В</w:t>
      </w:r>
      <w:r w:rsidR="006C01FE" w:rsidRPr="003862C8">
        <w:rPr>
          <w:lang w:val="en-US"/>
        </w:rPr>
        <w:t xml:space="preserve"> </w:t>
      </w:r>
      <w:r w:rsidRPr="000A569C">
        <w:t>файле</w:t>
      </w:r>
      <w:r w:rsidR="006C01FE" w:rsidRPr="003862C8">
        <w:rPr>
          <w:lang w:val="en-US"/>
        </w:rPr>
        <w:t xml:space="preserve"> </w:t>
      </w:r>
      <w:r w:rsidRPr="000A569C">
        <w:t>логов</w:t>
      </w:r>
      <w:r w:rsidR="006C01FE" w:rsidRPr="003862C8">
        <w:rPr>
          <w:lang w:val="en-US"/>
        </w:rPr>
        <w:t xml:space="preserve"> </w:t>
      </w:r>
      <w:r w:rsidRPr="000A569C">
        <w:t>увидим</w:t>
      </w:r>
      <w:r w:rsidR="00A2047D" w:rsidRPr="0021240B">
        <w:rPr>
          <w:lang w:val="en-US"/>
        </w:rPr>
        <w:t>,</w:t>
      </w:r>
      <w:r w:rsidR="006C01FE" w:rsidRPr="003862C8">
        <w:rPr>
          <w:lang w:val="en-US"/>
        </w:rPr>
        <w:t xml:space="preserve"> </w:t>
      </w:r>
      <w:r w:rsidRPr="000A569C">
        <w:t>что</w:t>
      </w:r>
      <w:r w:rsidR="006C01FE" w:rsidRPr="003862C8">
        <w:rPr>
          <w:lang w:val="en-US"/>
        </w:rPr>
        <w:t xml:space="preserve"> </w:t>
      </w:r>
      <w:r w:rsidRPr="000A569C">
        <w:t>строка</w:t>
      </w:r>
      <w:r w:rsidR="006C01FE" w:rsidRPr="003862C8">
        <w:rPr>
          <w:lang w:val="en-US"/>
        </w:rPr>
        <w:t xml:space="preserve"> </w:t>
      </w:r>
      <w:r w:rsidRPr="000A569C">
        <w:rPr>
          <w:lang w:val="en-US"/>
        </w:rPr>
        <w:t>Application</w:t>
      </w:r>
      <w:r w:rsidR="006C01FE" w:rsidRPr="003862C8">
        <w:rPr>
          <w:lang w:val="en-US"/>
        </w:rPr>
        <w:t xml:space="preserve"> </w:t>
      </w:r>
      <w:r w:rsidRPr="000A569C">
        <w:rPr>
          <w:lang w:val="en-US"/>
        </w:rPr>
        <w:t>PreStart</w:t>
      </w:r>
      <w:r w:rsidR="006C01FE" w:rsidRPr="003862C8">
        <w:rPr>
          <w:lang w:val="en-US"/>
        </w:rPr>
        <w:t xml:space="preserve"> </w:t>
      </w:r>
      <w:r w:rsidRPr="000A569C">
        <w:t>исполняется</w:t>
      </w:r>
      <w:r w:rsidR="006C01FE" w:rsidRPr="003862C8">
        <w:rPr>
          <w:lang w:val="en-US"/>
        </w:rPr>
        <w:t xml:space="preserve"> </w:t>
      </w:r>
      <w:r w:rsidRPr="000A569C">
        <w:t>раньше</w:t>
      </w:r>
      <w:r w:rsidR="006C01FE" w:rsidRPr="003862C8">
        <w:rPr>
          <w:lang w:val="en-US"/>
        </w:rPr>
        <w:t xml:space="preserve"> </w:t>
      </w:r>
      <w:r w:rsidRPr="000A569C">
        <w:rPr>
          <w:lang w:val="en-US"/>
        </w:rPr>
        <w:t>Application</w:t>
      </w:r>
      <w:r w:rsidR="006C01FE" w:rsidRPr="003862C8">
        <w:rPr>
          <w:lang w:val="en-US"/>
        </w:rPr>
        <w:t xml:space="preserve"> </w:t>
      </w:r>
      <w:r w:rsidRPr="000A569C">
        <w:rPr>
          <w:lang w:val="en-US"/>
        </w:rPr>
        <w:t>Start</w:t>
      </w:r>
      <w:r w:rsidR="006C01FE" w:rsidRPr="003862C8">
        <w:rPr>
          <w:lang w:val="en-US"/>
        </w:rPr>
        <w:t>:</w:t>
      </w:r>
    </w:p>
    <w:p w:rsidR="000A569C" w:rsidRPr="000A569C" w:rsidRDefault="006C12F4" w:rsidP="000A569C">
      <w:pPr>
        <w:rPr>
          <w:rFonts w:ascii="Courier New" w:hAnsi="Courier New" w:cs="Courier New"/>
          <w:sz w:val="16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br/>
      </w:r>
      <w:r w:rsidR="000A569C" w:rsidRPr="000A569C">
        <w:rPr>
          <w:rFonts w:ascii="Courier New" w:hAnsi="Courier New" w:cs="Courier New"/>
          <w:sz w:val="16"/>
          <w:lang w:val="en-US"/>
        </w:rPr>
        <w:t>2012-09-19 10:29:01.3950|INFO|Lesson1.App_Start.PreStartApp|Application PreStart</w:t>
      </w:r>
    </w:p>
    <w:p w:rsidR="000A569C" w:rsidRPr="0021240B" w:rsidRDefault="000A569C" w:rsidP="000A569C">
      <w:pPr>
        <w:rPr>
          <w:rFonts w:ascii="Courier New" w:hAnsi="Courier New" w:cs="Courier New"/>
          <w:sz w:val="16"/>
          <w:lang w:val="en-US"/>
        </w:rPr>
      </w:pPr>
      <w:r w:rsidRPr="0021240B">
        <w:rPr>
          <w:rFonts w:ascii="Courier New" w:hAnsi="Courier New" w:cs="Courier New"/>
          <w:sz w:val="16"/>
          <w:lang w:val="en-US"/>
        </w:rPr>
        <w:t>2012-09-19 10:29:01.6290|</w:t>
      </w:r>
      <w:r w:rsidRPr="000A569C">
        <w:rPr>
          <w:rFonts w:ascii="Courier New" w:hAnsi="Courier New" w:cs="Courier New"/>
          <w:sz w:val="16"/>
          <w:lang w:val="en-US"/>
        </w:rPr>
        <w:t>INFO</w:t>
      </w:r>
      <w:r w:rsidRPr="0021240B">
        <w:rPr>
          <w:rFonts w:ascii="Courier New" w:hAnsi="Courier New" w:cs="Courier New"/>
          <w:sz w:val="16"/>
          <w:lang w:val="en-US"/>
        </w:rPr>
        <w:t>|</w:t>
      </w:r>
      <w:r w:rsidRPr="000A569C">
        <w:rPr>
          <w:rFonts w:ascii="Courier New" w:hAnsi="Courier New" w:cs="Courier New"/>
          <w:sz w:val="16"/>
          <w:lang w:val="en-US"/>
        </w:rPr>
        <w:t>Lesson</w:t>
      </w:r>
      <w:r w:rsidRPr="0021240B">
        <w:rPr>
          <w:rFonts w:ascii="Courier New" w:hAnsi="Courier New" w:cs="Courier New"/>
          <w:sz w:val="16"/>
          <w:lang w:val="en-US"/>
        </w:rPr>
        <w:t>1.</w:t>
      </w:r>
      <w:r w:rsidRPr="000A569C">
        <w:rPr>
          <w:rFonts w:ascii="Courier New" w:hAnsi="Courier New" w:cs="Courier New"/>
          <w:sz w:val="16"/>
          <w:lang w:val="en-US"/>
        </w:rPr>
        <w:t>MvcApplication</w:t>
      </w:r>
      <w:r w:rsidRPr="0021240B">
        <w:rPr>
          <w:rFonts w:ascii="Courier New" w:hAnsi="Courier New" w:cs="Courier New"/>
          <w:sz w:val="16"/>
          <w:lang w:val="en-US"/>
        </w:rPr>
        <w:t>|</w:t>
      </w:r>
      <w:r w:rsidRPr="000A569C">
        <w:rPr>
          <w:rFonts w:ascii="Courier New" w:hAnsi="Courier New" w:cs="Courier New"/>
          <w:sz w:val="16"/>
          <w:lang w:val="en-US"/>
        </w:rPr>
        <w:t>Application</w:t>
      </w:r>
      <w:r w:rsidRPr="0021240B">
        <w:rPr>
          <w:rFonts w:ascii="Courier New" w:hAnsi="Courier New" w:cs="Courier New"/>
          <w:sz w:val="16"/>
          <w:lang w:val="en-US"/>
        </w:rPr>
        <w:t xml:space="preserve"> </w:t>
      </w:r>
      <w:r w:rsidRPr="000A569C">
        <w:rPr>
          <w:rFonts w:ascii="Courier New" w:hAnsi="Courier New" w:cs="Courier New"/>
          <w:sz w:val="16"/>
          <w:lang w:val="en-US"/>
        </w:rPr>
        <w:t>Start</w:t>
      </w:r>
    </w:p>
    <w:p w:rsidR="000A569C" w:rsidRPr="0021240B" w:rsidRDefault="000A569C" w:rsidP="000A569C">
      <w:pPr>
        <w:rPr>
          <w:lang w:val="en-US"/>
        </w:rPr>
      </w:pPr>
    </w:p>
    <w:p w:rsidR="00980C24" w:rsidRDefault="00980C24" w:rsidP="000A569C">
      <w:r>
        <w:t>Создадим</w:t>
      </w:r>
      <w:r w:rsidRPr="00765CD2">
        <w:rPr>
          <w:lang w:val="en-US"/>
        </w:rPr>
        <w:t xml:space="preserve"> </w:t>
      </w:r>
      <w:r w:rsidR="0021240B">
        <w:t>четыре</w:t>
      </w:r>
      <w:r w:rsidRPr="00765CD2">
        <w:rPr>
          <w:lang w:val="en-US"/>
        </w:rPr>
        <w:t xml:space="preserve"> </w:t>
      </w:r>
      <w:r>
        <w:t>файла</w:t>
      </w:r>
      <w:r w:rsidRPr="00765CD2">
        <w:rPr>
          <w:lang w:val="en-US"/>
        </w:rPr>
        <w:t xml:space="preserve"> </w:t>
      </w:r>
      <w:r>
        <w:t>отдельно</w:t>
      </w:r>
      <w:r w:rsidRPr="00765CD2">
        <w:rPr>
          <w:lang w:val="en-US"/>
        </w:rPr>
        <w:t xml:space="preserve"> </w:t>
      </w:r>
      <w:r>
        <w:t>для</w:t>
      </w:r>
      <w:r w:rsidRPr="00765CD2">
        <w:rPr>
          <w:lang w:val="en-US"/>
        </w:rPr>
        <w:t xml:space="preserve"> </w:t>
      </w:r>
      <w:r>
        <w:rPr>
          <w:lang w:val="en-US"/>
        </w:rPr>
        <w:t>trace</w:t>
      </w:r>
      <w:r w:rsidRPr="00765CD2">
        <w:rPr>
          <w:lang w:val="en-US"/>
        </w:rPr>
        <w:t xml:space="preserve"> (</w:t>
      </w:r>
      <w:r>
        <w:t>трассировки</w:t>
      </w:r>
      <w:r w:rsidRPr="00765CD2">
        <w:rPr>
          <w:lang w:val="en-US"/>
        </w:rPr>
        <w:t xml:space="preserve">), </w:t>
      </w:r>
      <w:r>
        <w:rPr>
          <w:lang w:val="en-US"/>
        </w:rPr>
        <w:t>debug</w:t>
      </w:r>
      <w:r w:rsidRPr="00765CD2">
        <w:rPr>
          <w:lang w:val="en-US"/>
        </w:rPr>
        <w:t xml:space="preserve"> (</w:t>
      </w:r>
      <w:r>
        <w:t>отладки</w:t>
      </w:r>
      <w:r w:rsidRPr="00765CD2">
        <w:rPr>
          <w:lang w:val="en-US"/>
        </w:rPr>
        <w:t xml:space="preserve">), </w:t>
      </w:r>
      <w:r>
        <w:rPr>
          <w:lang w:val="en-US"/>
        </w:rPr>
        <w:t>info</w:t>
      </w:r>
      <w:r w:rsidRPr="00765CD2">
        <w:rPr>
          <w:lang w:val="en-US"/>
        </w:rPr>
        <w:t xml:space="preserve"> (</w:t>
      </w:r>
      <w:r>
        <w:t>информации</w:t>
      </w:r>
      <w:r w:rsidRPr="00765CD2">
        <w:rPr>
          <w:lang w:val="en-US"/>
        </w:rPr>
        <w:t xml:space="preserve">), </w:t>
      </w:r>
      <w:r>
        <w:rPr>
          <w:lang w:val="en-US"/>
        </w:rPr>
        <w:t>error</w:t>
      </w:r>
      <w:r w:rsidRPr="00765CD2">
        <w:rPr>
          <w:lang w:val="en-US"/>
        </w:rPr>
        <w:t xml:space="preserve"> (</w:t>
      </w:r>
      <w:r>
        <w:t>ошибки</w:t>
      </w:r>
      <w:r w:rsidRPr="00765CD2">
        <w:rPr>
          <w:lang w:val="en-US"/>
        </w:rPr>
        <w:t xml:space="preserve">). </w:t>
      </w:r>
      <w:r>
        <w:t xml:space="preserve">Определим место записи: </w:t>
      </w:r>
      <w:r w:rsidRPr="00980C24">
        <w:rPr>
          <w:b/>
        </w:rPr>
        <w:t xml:space="preserve"> /</w:t>
      </w:r>
      <w:r w:rsidRPr="00980C24">
        <w:rPr>
          <w:b/>
          <w:lang w:val="en-US"/>
        </w:rPr>
        <w:t>Contents</w:t>
      </w:r>
      <w:r w:rsidRPr="00980C24">
        <w:rPr>
          <w:b/>
        </w:rPr>
        <w:t>/</w:t>
      </w:r>
      <w:r w:rsidRPr="00980C24">
        <w:rPr>
          <w:b/>
          <w:lang w:val="en-US"/>
        </w:rPr>
        <w:t>logs</w:t>
      </w:r>
      <w:r w:rsidRPr="00980C24">
        <w:rPr>
          <w:b/>
        </w:rPr>
        <w:t>/[текущая дата]</w:t>
      </w:r>
      <w:r>
        <w:rPr>
          <w:b/>
        </w:rPr>
        <w:t xml:space="preserve"> </w:t>
      </w:r>
      <w:r w:rsidRPr="00980C24">
        <w:t xml:space="preserve">Перепишем </w:t>
      </w:r>
      <w:r>
        <w:t>конфигурацию:</w:t>
      </w:r>
    </w:p>
    <w:p w:rsid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nlog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autoReload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xmlns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http://www.nlog-project.org/schemas/NLog.xsd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xmlns:xsi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http://www.w3.org/2001/XMLSchema-instance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variable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logDirectory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${basedir}/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Content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/logs/${shortdate}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${logDirectory}/trace.txt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${logDirectory}/debug.txt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${logDirectory}/info.txt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fileLogErrors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${logDirectory}/errors.txt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minlevel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Warn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fileLogErrors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A13BE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A13BE" w:rsidRDefault="00980C24" w:rsidP="00980C24"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nlog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A13BE" w:rsidRDefault="00F212F2" w:rsidP="00F212F2">
      <w:pPr>
        <w:pStyle w:val="3"/>
      </w:pPr>
      <w:r>
        <w:rPr>
          <w:lang w:val="en-US"/>
        </w:rPr>
        <w:lastRenderedPageBreak/>
        <w:t>Log</w:t>
      </w:r>
      <w:r w:rsidRPr="009A13BE">
        <w:t>2</w:t>
      </w:r>
      <w:r>
        <w:rPr>
          <w:lang w:val="en-US"/>
        </w:rPr>
        <w:t>Console</w:t>
      </w:r>
    </w:p>
    <w:p w:rsidR="00A318B7" w:rsidRDefault="00A318B7" w:rsidP="00A318B7">
      <w:r>
        <w:t xml:space="preserve">Для </w:t>
      </w:r>
      <w:r>
        <w:rPr>
          <w:lang w:val="en-US"/>
        </w:rPr>
        <w:t>NLog</w:t>
      </w:r>
      <w:r w:rsidRPr="00A318B7">
        <w:t xml:space="preserve"> </w:t>
      </w:r>
      <w:r>
        <w:t>есть еще классная программа</w:t>
      </w:r>
      <w:r w:rsidRPr="00A318B7">
        <w:t xml:space="preserve"> </w:t>
      </w:r>
      <w:r>
        <w:rPr>
          <w:lang w:val="en-US"/>
        </w:rPr>
        <w:t>Log</w:t>
      </w:r>
      <w:r w:rsidRPr="00A318B7">
        <w:t>2</w:t>
      </w:r>
      <w:r>
        <w:rPr>
          <w:lang w:val="en-US"/>
        </w:rPr>
        <w:t>Console</w:t>
      </w:r>
      <w:r>
        <w:t xml:space="preserve">, которая позволяет получать логи прямо в </w:t>
      </w:r>
      <w:r w:rsidR="006D5D83">
        <w:t xml:space="preserve">окне </w:t>
      </w:r>
      <w:r>
        <w:t xml:space="preserve">программы. </w:t>
      </w:r>
    </w:p>
    <w:p w:rsidR="00A318B7" w:rsidRDefault="00A318B7" w:rsidP="00A318B7">
      <w:r>
        <w:rPr>
          <w:noProof/>
          <w:lang w:eastAsia="ru-RU"/>
        </w:rPr>
        <w:drawing>
          <wp:inline distT="0" distB="0" distL="0" distR="0" wp14:anchorId="25328EED" wp14:editId="1FA1CE53">
            <wp:extent cx="5063706" cy="4137210"/>
            <wp:effectExtent l="0" t="0" r="3810" b="0"/>
            <wp:docPr id="12" name="Рисунок 12" descr="C:\Users\Saturn\Desktop\PrintScreens\Lesson1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1\Untitled-1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421" cy="41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8B7" w:rsidRDefault="00A318B7" w:rsidP="00A318B7">
      <w:r>
        <w:t>Запускаем программу и настраиваем приемщик:</w:t>
      </w:r>
    </w:p>
    <w:p w:rsidR="00A318B7" w:rsidRDefault="00A318B7" w:rsidP="00A318B7">
      <w:r>
        <w:rPr>
          <w:noProof/>
          <w:lang w:eastAsia="ru-RU"/>
        </w:rPr>
        <w:drawing>
          <wp:inline distT="0" distB="0" distL="0" distR="0" wp14:anchorId="1D7510C9" wp14:editId="2F119F33">
            <wp:extent cx="5218697" cy="3752490"/>
            <wp:effectExtent l="0" t="0" r="1270" b="635"/>
            <wp:docPr id="14" name="Рисунок 14" descr="C:\Users\Saturn\Desktop\PrintScreens\Lesson1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1\Untitled-15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674" cy="375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8B7" w:rsidRPr="00A318B7" w:rsidRDefault="00A318B7" w:rsidP="00A318B7">
      <w:pPr>
        <w:rPr>
          <w:lang w:val="en-US"/>
        </w:rPr>
      </w:pPr>
      <w:r>
        <w:lastRenderedPageBreak/>
        <w:t>В</w:t>
      </w:r>
      <w:r w:rsidRPr="00A318B7">
        <w:rPr>
          <w:lang w:val="en-US"/>
        </w:rPr>
        <w:t xml:space="preserve"> </w:t>
      </w:r>
      <w:r>
        <w:rPr>
          <w:lang w:val="en-US"/>
        </w:rPr>
        <w:t xml:space="preserve">Web.config </w:t>
      </w:r>
      <w:r>
        <w:t>пишем</w:t>
      </w:r>
      <w:r w:rsidRPr="00A318B7">
        <w:rPr>
          <w:lang w:val="en-US"/>
        </w:rPr>
        <w:t>:</w:t>
      </w:r>
    </w:p>
    <w:p w:rsidR="00A318B7" w:rsidRPr="009A13BE" w:rsidRDefault="00A318B7" w:rsidP="00A318B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318B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TcpOutlet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NLogViewer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address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tcp4://localhost:4505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A318B7" w:rsidRPr="00A318B7" w:rsidRDefault="00A318B7" w:rsidP="00A318B7">
      <w:r w:rsidRPr="00A318B7">
        <w:t>Обращаю внимание</w:t>
      </w:r>
      <w:r w:rsidRPr="009A13BE">
        <w:t>,</w:t>
      </w:r>
      <w:r w:rsidRPr="00A318B7">
        <w:t xml:space="preserve"> что писать надо </w:t>
      </w:r>
      <w:r w:rsidRPr="00A318B7">
        <w:rPr>
          <w:b/>
        </w:rPr>
        <w:t>address=”tcp4://</w:t>
      </w:r>
      <w:r>
        <w:rPr>
          <w:b/>
        </w:rPr>
        <w:t>…</w:t>
      </w:r>
      <w:r w:rsidRPr="00A318B7">
        <w:rPr>
          <w:b/>
        </w:rPr>
        <w:t>”,</w:t>
      </w:r>
      <w:r w:rsidRPr="00A318B7">
        <w:t xml:space="preserve"> а не </w:t>
      </w:r>
      <w:r w:rsidRPr="00A318B7">
        <w:rPr>
          <w:b/>
        </w:rPr>
        <w:t>address=”tcp://…”</w:t>
      </w:r>
    </w:p>
    <w:p w:rsidR="002D0E37" w:rsidRPr="002D0E37" w:rsidRDefault="002D0E37" w:rsidP="000A569C"/>
    <w:p w:rsidR="000A569C" w:rsidRPr="00A318B7" w:rsidRDefault="000A569C" w:rsidP="007E57DA"/>
    <w:p w:rsidR="00556CCA" w:rsidRPr="00A318B7" w:rsidRDefault="00556CCA">
      <w:r w:rsidRPr="00A318B7">
        <w:br w:type="page"/>
      </w:r>
    </w:p>
    <w:p w:rsidR="00EB3230" w:rsidRPr="001B447B" w:rsidRDefault="00556CCA" w:rsidP="00556CCA">
      <w:pPr>
        <w:pStyle w:val="2"/>
        <w:rPr>
          <w:lang w:val="en-US"/>
        </w:rPr>
      </w:pPr>
      <w:r>
        <w:lastRenderedPageBreak/>
        <w:t>Урок</w:t>
      </w:r>
      <w:r w:rsidRPr="00A052BF">
        <w:rPr>
          <w:lang w:val="en-US"/>
        </w:rPr>
        <w:t xml:space="preserve"> 2</w:t>
      </w:r>
      <w:r w:rsidR="001B447B" w:rsidRPr="00822B17">
        <w:rPr>
          <w:lang w:val="en-US"/>
        </w:rPr>
        <w:t xml:space="preserve">. </w:t>
      </w:r>
      <w:r w:rsidR="001B447B">
        <w:rPr>
          <w:lang w:val="en-US"/>
        </w:rPr>
        <w:t>Dependency Injection</w:t>
      </w:r>
    </w:p>
    <w:p w:rsidR="00260F96" w:rsidRPr="0021240B" w:rsidRDefault="0008254D" w:rsidP="00F740F0">
      <w:pPr>
        <w:rPr>
          <w:lang w:val="en-US"/>
        </w:rPr>
      </w:pPr>
      <w:r>
        <w:t>Цель</w:t>
      </w:r>
      <w:r w:rsidRPr="00F740F0">
        <w:rPr>
          <w:lang w:val="en-US"/>
        </w:rPr>
        <w:t xml:space="preserve"> </w:t>
      </w:r>
      <w:r>
        <w:t>урока</w:t>
      </w:r>
      <w:r w:rsidRPr="00F740F0">
        <w:rPr>
          <w:lang w:val="en-US"/>
        </w:rPr>
        <w:t xml:space="preserve">: </w:t>
      </w:r>
      <w:r w:rsidR="00F740F0">
        <w:t>Изучение</w:t>
      </w:r>
      <w:r w:rsidR="00F740F0" w:rsidRPr="00F740F0">
        <w:rPr>
          <w:lang w:val="en-US"/>
        </w:rPr>
        <w:t xml:space="preserve"> </w:t>
      </w:r>
      <w:r w:rsidR="00F740F0">
        <w:rPr>
          <w:lang w:val="en-US"/>
        </w:rPr>
        <w:t xml:space="preserve">DI (Dependency Injection). </w:t>
      </w:r>
      <w:r w:rsidR="00F740F0">
        <w:t>Пример</w:t>
      </w:r>
      <w:r w:rsidR="00F740F0" w:rsidRPr="00C12F61">
        <w:rPr>
          <w:lang w:val="en-US"/>
        </w:rPr>
        <w:t xml:space="preserve"> </w:t>
      </w:r>
      <w:r w:rsidR="00F740F0">
        <w:t>на</w:t>
      </w:r>
      <w:r w:rsidR="00F740F0" w:rsidRPr="00C12F61">
        <w:rPr>
          <w:lang w:val="en-US"/>
        </w:rPr>
        <w:t xml:space="preserve"> </w:t>
      </w:r>
      <w:r w:rsidR="00F740F0">
        <w:rPr>
          <w:lang w:val="en-US"/>
        </w:rPr>
        <w:t>Ninject</w:t>
      </w:r>
      <w:r w:rsidR="00F740F0" w:rsidRPr="00C12F61">
        <w:rPr>
          <w:lang w:val="en-US"/>
        </w:rPr>
        <w:t xml:space="preserve"> </w:t>
      </w:r>
      <w:r w:rsidR="00F740F0">
        <w:t>и</w:t>
      </w:r>
      <w:r w:rsidR="00F740F0" w:rsidRPr="00C12F61">
        <w:rPr>
          <w:lang w:val="en-US"/>
        </w:rPr>
        <w:t xml:space="preserve"> </w:t>
      </w:r>
      <w:r w:rsidR="00F740F0">
        <w:rPr>
          <w:lang w:val="en-US"/>
        </w:rPr>
        <w:t>Unity</w:t>
      </w:r>
      <w:r w:rsidR="00C12F61" w:rsidRPr="00C12F61">
        <w:rPr>
          <w:lang w:val="en-US"/>
        </w:rPr>
        <w:t xml:space="preserve"> (</w:t>
      </w:r>
      <w:r w:rsidR="00F740F0">
        <w:rPr>
          <w:lang w:val="en-US"/>
        </w:rPr>
        <w:t>Autofac</w:t>
      </w:r>
      <w:r w:rsidR="00F740F0" w:rsidRPr="00C12F61">
        <w:rPr>
          <w:lang w:val="en-US"/>
        </w:rPr>
        <w:t xml:space="preserve">, </w:t>
      </w:r>
      <w:r w:rsidR="00F740F0">
        <w:rPr>
          <w:lang w:val="en-US"/>
        </w:rPr>
        <w:t>Winsor</w:t>
      </w:r>
      <w:r w:rsidR="00F740F0" w:rsidRPr="00C12F61">
        <w:rPr>
          <w:lang w:val="en-US"/>
        </w:rPr>
        <w:t xml:space="preserve">). </w:t>
      </w:r>
    </w:p>
    <w:p w:rsidR="00642BBE" w:rsidRDefault="00642BBE" w:rsidP="00642BBE">
      <w:r>
        <w:t>Во многих случаях, один и тот же экземпляр класса используется в вашем приложении в разных модулях. Простым способом реализации является применение шаблона Одиночка (Singleton).</w:t>
      </w:r>
    </w:p>
    <w:p w:rsidR="00642BBE" w:rsidRDefault="00642BBE" w:rsidP="00642BBE">
      <w:r>
        <w:t>Но рассмотрим эту ситуацию с другой стороны. Так как данный объект создается при первом обращении к нему, мы не можем контролировать его время жизни. При модульном тестировании (unit-test) нет необходимости использовать этот объект (или это может быть невозможно). Чтобы избежать этого, мы не напрямую вызываем объект, а через интерфейс. И реальный экземпляр класса, и экземпляр-заглушка для тестирования будут реализовывать этот интерфейс. А логику создания мы поручаем DI-контейнеру.</w:t>
      </w:r>
    </w:p>
    <w:p w:rsidR="007200AC" w:rsidRDefault="007200AC" w:rsidP="00F740F0">
      <w:r>
        <w:t>Например, до использования сервиса</w:t>
      </w:r>
      <w:r w:rsidR="00C1199E">
        <w:t>.</w:t>
      </w:r>
    </w:p>
    <w:p w:rsidR="007200AC" w:rsidRDefault="00B95163" w:rsidP="00F740F0">
      <w:r>
        <w:t xml:space="preserve">Опишем пару классов, интерфейс </w:t>
      </w:r>
      <w:r>
        <w:rPr>
          <w:lang w:val="en-US"/>
        </w:rPr>
        <w:t>IWeapon</w:t>
      </w:r>
      <w:r>
        <w:t xml:space="preserve"> с методом </w:t>
      </w:r>
      <w:r>
        <w:rPr>
          <w:lang w:val="en-US"/>
        </w:rPr>
        <w:t>Kill</w:t>
      </w:r>
      <w:r w:rsidRPr="00B95163">
        <w:t xml:space="preserve">, </w:t>
      </w:r>
      <w:r>
        <w:t xml:space="preserve">два класса реализации </w:t>
      </w:r>
      <w:r>
        <w:rPr>
          <w:lang w:val="en-US"/>
        </w:rPr>
        <w:t>Bazuka</w:t>
      </w:r>
      <w:r w:rsidRPr="00B95163">
        <w:t xml:space="preserve"> </w:t>
      </w:r>
      <w:r>
        <w:t xml:space="preserve">и </w:t>
      </w:r>
      <w:r>
        <w:rPr>
          <w:lang w:val="en-US"/>
        </w:rPr>
        <w:t>Sword</w:t>
      </w:r>
      <w:r w:rsidRPr="00B95163">
        <w:t xml:space="preserve">, </w:t>
      </w:r>
      <w:r>
        <w:t xml:space="preserve">и класс </w:t>
      </w:r>
      <w:r>
        <w:rPr>
          <w:lang w:val="en-US"/>
        </w:rPr>
        <w:t>Warrior</w:t>
      </w:r>
      <w:r w:rsidRPr="00B95163">
        <w:t xml:space="preserve">, </w:t>
      </w:r>
      <w:r>
        <w:t>который пользуется оружием: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Kill();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"BIG BADABUM!"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Sword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B9516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"Chuk-chuck"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Weapon;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Warrior(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weapon)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.Weapon = weapon;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234B5D" w:rsidRPr="00A052BF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34B5D" w:rsidRPr="00A052BF" w:rsidRDefault="00234B5D" w:rsidP="00234B5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pPr>
        <w:rPr>
          <w:lang w:val="en-US"/>
        </w:rPr>
      </w:pPr>
      <w:r w:rsidRPr="00B95163">
        <w:rPr>
          <w:lang w:val="en-US"/>
        </w:rPr>
        <w:t>Используем это: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warrior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ReadLine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F212F2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r w:rsidRPr="00F70C9C">
        <w:t>Читаем</w:t>
      </w:r>
      <w:r w:rsidRPr="00F212F2">
        <w:rPr>
          <w:lang w:val="en-US"/>
        </w:rPr>
        <w:t xml:space="preserve"> </w:t>
      </w:r>
      <w:r w:rsidRPr="00F70C9C">
        <w:t>между</w:t>
      </w:r>
      <w:r w:rsidRPr="00F212F2">
        <w:rPr>
          <w:lang w:val="en-US"/>
        </w:rPr>
        <w:t xml:space="preserve"> </w:t>
      </w:r>
      <w:r w:rsidRPr="00F70C9C">
        <w:t>строк</w:t>
      </w:r>
      <w:r w:rsidRPr="00F212F2">
        <w:rPr>
          <w:lang w:val="en-US"/>
        </w:rPr>
        <w:t xml:space="preserve">. </w:t>
      </w:r>
      <w:r w:rsidRPr="00A052BF">
        <w:t xml:space="preserve">Создаем воина и даем ему базуку, он идет и убивает. </w:t>
      </w:r>
      <w:r w:rsidRPr="00B95163">
        <w:t>В консол</w:t>
      </w:r>
      <w:r>
        <w:t>и</w:t>
      </w:r>
      <w:r w:rsidRPr="00B95163">
        <w:t xml:space="preserve"> получаем:</w:t>
      </w:r>
    </w:p>
    <w:p w:rsidR="00B95163" w:rsidRPr="00B95163" w:rsidRDefault="00B95163" w:rsidP="00B95163">
      <w:pPr>
        <w:rPr>
          <w:rFonts w:ascii="Courier New" w:hAnsi="Courier New" w:cs="Courier New"/>
          <w:sz w:val="16"/>
        </w:rPr>
      </w:pPr>
      <w:r w:rsidRPr="00B95163">
        <w:rPr>
          <w:rFonts w:ascii="Courier New" w:hAnsi="Courier New" w:cs="Courier New"/>
          <w:sz w:val="16"/>
          <w:lang w:val="en-US"/>
        </w:rPr>
        <w:t>BIG</w:t>
      </w:r>
      <w:r w:rsidRPr="00B95163">
        <w:rPr>
          <w:rFonts w:ascii="Courier New" w:hAnsi="Courier New" w:cs="Courier New"/>
          <w:sz w:val="16"/>
        </w:rPr>
        <w:t xml:space="preserve"> </w:t>
      </w:r>
      <w:r w:rsidRPr="00B95163">
        <w:rPr>
          <w:rFonts w:ascii="Courier New" w:hAnsi="Courier New" w:cs="Courier New"/>
          <w:sz w:val="16"/>
          <w:lang w:val="en-US"/>
        </w:rPr>
        <w:t>BADABUM</w:t>
      </w:r>
      <w:r w:rsidRPr="00B95163">
        <w:rPr>
          <w:rFonts w:ascii="Courier New" w:hAnsi="Courier New" w:cs="Courier New"/>
          <w:sz w:val="16"/>
        </w:rPr>
        <w:t>!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 xml:space="preserve">Заметим, что у нас </w:t>
      </w:r>
      <w:r w:rsidR="00B95163">
        <w:t xml:space="preserve">нет проверки на </w:t>
      </w:r>
      <w:r>
        <w:rPr>
          <w:lang w:val="en-US"/>
        </w:rPr>
        <w:t>null</w:t>
      </w:r>
      <w:r w:rsidRPr="00234B5D">
        <w:t xml:space="preserve"> </w:t>
      </w:r>
      <w:r>
        <w:t>в строке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95163" w:rsidRDefault="00234B5D" w:rsidP="00234B5D">
      <w:pPr>
        <w:autoSpaceDE w:val="0"/>
        <w:autoSpaceDN w:val="0"/>
        <w:adjustRightInd w:val="0"/>
        <w:spacing w:after="0" w:line="240" w:lineRule="auto"/>
      </w:pPr>
      <w:r>
        <w:t xml:space="preserve">Что </w:t>
      </w:r>
      <w:r w:rsidR="00495905">
        <w:t xml:space="preserve">здесь </w:t>
      </w:r>
      <w:r w:rsidR="006915F7">
        <w:t>некоректно</w:t>
      </w:r>
      <w:r>
        <w:t xml:space="preserve">? Воин не </w:t>
      </w:r>
      <w:r>
        <w:t xml:space="preserve">знает, есть ли у него оружие, и выдачей оружия занимается не отдельный модуль, а главная программа. 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</w:pPr>
      <w:r>
        <w:t xml:space="preserve">Суть </w:t>
      </w:r>
      <w:r>
        <w:rPr>
          <w:lang w:val="en-US"/>
        </w:rPr>
        <w:t>DI</w:t>
      </w:r>
      <w:r w:rsidRPr="00234B5D">
        <w:t xml:space="preserve"> </w:t>
      </w:r>
      <w:r>
        <w:t>– поручить выдачу оружия другому модулю.</w:t>
      </w: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  <w:r>
        <w:t xml:space="preserve">Подключаем </w:t>
      </w:r>
      <w:r>
        <w:rPr>
          <w:lang w:val="en-US"/>
        </w:rPr>
        <w:t>Ninject</w:t>
      </w:r>
      <w:r w:rsidRPr="00A052BF">
        <w:t>:</w:t>
      </w: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Ninject</w:t>
      </w:r>
    </w:p>
    <w:p w:rsidR="00234B5D" w:rsidRPr="00A052BF" w:rsidRDefault="00234B5D" w:rsidP="00234B5D">
      <w:pPr>
        <w:autoSpaceDE w:val="0"/>
        <w:autoSpaceDN w:val="0"/>
        <w:adjustRightInd w:val="0"/>
        <w:spacing w:after="0" w:line="240" w:lineRule="auto"/>
      </w:pP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  <w:r>
        <w:t>Создаем модуль, который занимается выдачей оружия:</w:t>
      </w: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WeaponNinjectModule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NinjectModule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Load()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.Bind&lt;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Sword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 w:rsidRPr="00844DD4">
        <w:t>Что буквально значит: «если попросят оружие – то выдайте мечи».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>
        <w:t>Создаем «сервис-локатор» и пользуемся оружием: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AppKernel;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AppKernel =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WeaponNinjectModule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AppKernel.Get&lt;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warrior.Kill();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.ReadLine();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>
        <w:t>Как</w:t>
      </w:r>
      <w:r w:rsidR="006C01FE" w:rsidRPr="003862C8">
        <w:rPr>
          <w:lang w:val="en-US"/>
        </w:rPr>
        <w:t xml:space="preserve"> </w:t>
      </w:r>
      <w:r>
        <w:t>видно</w:t>
      </w:r>
      <w:r w:rsidR="00A2047D" w:rsidRPr="00696268">
        <w:rPr>
          <w:lang w:val="en-US"/>
        </w:rPr>
        <w:t>,</w:t>
      </w:r>
      <w:r w:rsidR="006C01FE" w:rsidRPr="003862C8">
        <w:rPr>
          <w:lang w:val="en-US"/>
        </w:rPr>
        <w:t xml:space="preserve"> </w:t>
      </w:r>
      <w:r>
        <w:t>объект</w:t>
      </w:r>
      <w:r w:rsidR="006C01FE" w:rsidRPr="003862C8">
        <w:rPr>
          <w:lang w:val="en-US"/>
        </w:rPr>
        <w:t xml:space="preserve"> </w:t>
      </w:r>
      <w:r>
        <w:rPr>
          <w:lang w:val="en-US"/>
        </w:rPr>
        <w:t>warrior</w:t>
      </w:r>
      <w:r w:rsidR="006C01FE" w:rsidRPr="003862C8">
        <w:rPr>
          <w:lang w:val="en-US"/>
        </w:rPr>
        <w:t xml:space="preserve"> </w:t>
      </w:r>
      <w:r>
        <w:t>мы</w:t>
      </w:r>
      <w:r w:rsidR="006C01FE" w:rsidRPr="003862C8">
        <w:rPr>
          <w:lang w:val="en-US"/>
        </w:rPr>
        <w:t xml:space="preserve"> </w:t>
      </w:r>
      <w:r>
        <w:t>создаем</w:t>
      </w:r>
      <w:r w:rsidR="006C01FE" w:rsidRPr="003862C8">
        <w:rPr>
          <w:lang w:val="en-US"/>
        </w:rPr>
        <w:t xml:space="preserve"> </w:t>
      </w:r>
      <w:r>
        <w:t>не</w:t>
      </w:r>
      <w:r w:rsidR="006C01FE" w:rsidRPr="003862C8">
        <w:rPr>
          <w:lang w:val="en-US"/>
        </w:rPr>
        <w:t xml:space="preserve"> </w:t>
      </w:r>
      <w:r>
        <w:t>с</w:t>
      </w:r>
      <w:r w:rsidR="006C01FE" w:rsidRPr="003862C8">
        <w:rPr>
          <w:lang w:val="en-US"/>
        </w:rPr>
        <w:t xml:space="preserve"> </w:t>
      </w:r>
      <w:r>
        <w:t>помощью</w:t>
      </w:r>
      <w:r w:rsidR="006C01FE" w:rsidRPr="003862C8">
        <w:rPr>
          <w:lang w:val="en-US"/>
        </w:rPr>
        <w:t xml:space="preserve"> </w:t>
      </w:r>
      <w:r>
        <w:t>конструкции</w:t>
      </w:r>
      <w:r w:rsidR="006C01FE" w:rsidRPr="003862C8">
        <w:rPr>
          <w:lang w:val="en-US"/>
        </w:rPr>
        <w:t xml:space="preserve"> </w:t>
      </w:r>
      <w:r>
        <w:rPr>
          <w:lang w:val="en-US"/>
        </w:rPr>
        <w:t>new</w:t>
      </w:r>
      <w:r w:rsidR="006C01FE" w:rsidRPr="003862C8">
        <w:rPr>
          <w:lang w:val="en-US"/>
        </w:rPr>
        <w:t xml:space="preserve">, </w:t>
      </w:r>
      <w:r>
        <w:t>а</w:t>
      </w:r>
      <w:r w:rsidR="006C01FE" w:rsidRPr="003862C8">
        <w:rPr>
          <w:lang w:val="en-US"/>
        </w:rPr>
        <w:t xml:space="preserve"> </w:t>
      </w:r>
      <w:r>
        <w:t>через</w:t>
      </w:r>
      <w:r w:rsidR="006C01FE" w:rsidRPr="003862C8">
        <w:rPr>
          <w:lang w:val="en-US"/>
        </w:rPr>
        <w:t xml:space="preserve"> </w:t>
      </w:r>
      <w:r>
        <w:rPr>
          <w:lang w:val="en-US"/>
        </w:rPr>
        <w:t>AppKernel</w:t>
      </w:r>
      <w:r w:rsidR="006C01FE" w:rsidRPr="003862C8">
        <w:rPr>
          <w:lang w:val="en-US"/>
        </w:rPr>
        <w:t>.</w:t>
      </w:r>
      <w:r>
        <w:rPr>
          <w:lang w:val="en-US"/>
        </w:rPr>
        <w:t>Get</w:t>
      </w:r>
      <w:r w:rsidR="006C01FE" w:rsidRPr="003862C8">
        <w:rPr>
          <w:lang w:val="en-US"/>
        </w:rPr>
        <w:t xml:space="preserve">&lt;&gt;(). </w:t>
      </w:r>
      <w:r w:rsidR="00A052BF">
        <w:t xml:space="preserve">При создании </w:t>
      </w:r>
      <w:r w:rsidR="00A052BF">
        <w:rPr>
          <w:lang w:val="en-US"/>
        </w:rPr>
        <w:t>AppKernel</w:t>
      </w:r>
      <w:r w:rsidR="00A052BF">
        <w:t>,</w:t>
      </w:r>
      <w:r w:rsidR="00A052BF" w:rsidRPr="008C7E6D">
        <w:t xml:space="preserve"> </w:t>
      </w:r>
      <w:r w:rsidR="00A052BF">
        <w:t xml:space="preserve">мы передаем в качестве конструктора </w:t>
      </w:r>
      <w:r w:rsidR="008C7E6D">
        <w:t xml:space="preserve">модуль, отвечающий за выдачу оружия (в данном случае это меч). Любой объект, который мы пытаемся получить через </w:t>
      </w:r>
      <w:r w:rsidR="004D785D">
        <w:rPr>
          <w:lang w:val="en-US"/>
        </w:rPr>
        <w:t>AppKernel</w:t>
      </w:r>
      <w:r w:rsidR="004D785D" w:rsidRPr="004D785D">
        <w:t>.</w:t>
      </w:r>
      <w:r w:rsidR="004D785D">
        <w:rPr>
          <w:lang w:val="en-US"/>
        </w:rPr>
        <w:t>Get</w:t>
      </w:r>
      <w:r w:rsidR="004D785D">
        <w:t>, будет (по мере возможности) проинициализирован</w:t>
      </w:r>
      <w:r w:rsidR="00C816ED">
        <w:t>, если существуют модули, которые знают, как это делать.</w:t>
      </w: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  <w:r>
        <w:t xml:space="preserve">Другой момент применения, когда объект </w:t>
      </w:r>
      <w:r>
        <w:rPr>
          <w:lang w:val="en-US"/>
        </w:rPr>
        <w:t>Warrior</w:t>
      </w:r>
      <w:r w:rsidRPr="00C816ED">
        <w:t xml:space="preserve"> </w:t>
      </w:r>
      <w:r>
        <w:t>не берет с собой оружие каждый раз, а при не обнаружении оного обращается к сервису локатору и получает его:</w:t>
      </w: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 xml:space="preserve">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 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(_weapon ==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_weapon =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.AppKernel.Get&lt;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304CE8" w:rsidRPr="00B62EFA" w:rsidRDefault="00B62EFA" w:rsidP="00C816E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Исполняем</w:t>
      </w:r>
      <w:r w:rsidRPr="00B62EFA">
        <w:rPr>
          <w:lang w:val="en-US"/>
        </w:rPr>
        <w:t>:</w:t>
      </w:r>
    </w:p>
    <w:p w:rsidR="00F70C9C" w:rsidRPr="00F70C9C" w:rsidRDefault="00B62EFA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62E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="00F70C9C"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otherWarrior = </w:t>
      </w:r>
      <w:r w:rsidR="00F70C9C"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F70C9C"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62EFA" w:rsidRPr="00ED68CF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otherWarrior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F70C9C" w:rsidRPr="00ED68CF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  <w:r w:rsidRPr="00B62EFA">
        <w:t>Наш воин получает оружие по прямым поставкам – супер!</w:t>
      </w: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</w:p>
    <w:p w:rsidR="00B62EFA" w:rsidRDefault="006915F7" w:rsidP="00B62EFA">
      <w:pPr>
        <w:autoSpaceDE w:val="0"/>
        <w:autoSpaceDN w:val="0"/>
        <w:adjustRightInd w:val="0"/>
        <w:spacing w:after="0" w:line="240" w:lineRule="auto"/>
      </w:pPr>
      <w:r>
        <w:t>В</w:t>
      </w:r>
      <w:r w:rsidR="00B62EFA">
        <w:t xml:space="preserve"> </w:t>
      </w:r>
      <w:r w:rsidR="00B62EFA">
        <w:rPr>
          <w:lang w:val="en-US"/>
        </w:rPr>
        <w:t>Ninject</w:t>
      </w:r>
      <w:r w:rsidR="00B62EFA" w:rsidRPr="00B62EFA">
        <w:t xml:space="preserve"> </w:t>
      </w:r>
      <w:r w:rsidR="00B62EFA">
        <w:t>есть еще одна очень хорошая деталь. Если свойство (</w:t>
      </w:r>
      <w:r w:rsidR="00B62EFA">
        <w:rPr>
          <w:lang w:val="en-US"/>
        </w:rPr>
        <w:t>public</w:t>
      </w:r>
      <w:r w:rsidR="00B62EFA" w:rsidRPr="00B62EFA">
        <w:t xml:space="preserve"> </w:t>
      </w:r>
      <w:r w:rsidR="00B62EFA">
        <w:rPr>
          <w:lang w:val="en-US"/>
        </w:rPr>
        <w:t>property</w:t>
      </w:r>
      <w:r w:rsidR="00B62EFA">
        <w:t>)</w:t>
      </w:r>
      <w:r w:rsidR="00B62EFA" w:rsidRPr="00B62EFA">
        <w:t xml:space="preserve"> </w:t>
      </w:r>
      <w:r w:rsidR="00B62EFA">
        <w:t xml:space="preserve">помечено </w:t>
      </w:r>
      <w:r w:rsidR="00AC1C39" w:rsidRPr="00AC1C39">
        <w:t>[</w:t>
      </w:r>
      <w:r w:rsidR="00AC1C39">
        <w:rPr>
          <w:lang w:val="en-US"/>
        </w:rPr>
        <w:t>I</w:t>
      </w:r>
      <w:r w:rsidR="00B62EFA">
        <w:rPr>
          <w:lang w:val="en-US"/>
        </w:rPr>
        <w:t>nject</w:t>
      </w:r>
      <w:r w:rsidR="00AC1C39" w:rsidRPr="00AC1C39">
        <w:t>]</w:t>
      </w:r>
      <w:r>
        <w:t>,</w:t>
      </w:r>
      <w:r w:rsidR="00B62EFA">
        <w:t xml:space="preserve"> то при создании класса через </w:t>
      </w:r>
      <w:r w:rsidR="00B62EFA">
        <w:rPr>
          <w:lang w:val="en-US"/>
        </w:rPr>
        <w:t>AppKernel</w:t>
      </w:r>
      <w:r w:rsidR="00B62EFA" w:rsidRPr="00B62EFA">
        <w:t>.</w:t>
      </w:r>
      <w:r w:rsidR="00B62EFA">
        <w:rPr>
          <w:lang w:val="en-US"/>
        </w:rPr>
        <w:t>Get</w:t>
      </w:r>
      <w:r w:rsidR="00B62EFA">
        <w:t xml:space="preserve">&lt;&gt;() </w:t>
      </w:r>
      <w:r w:rsidR="00F70C9C">
        <w:t>–</w:t>
      </w:r>
      <w:r w:rsidR="00495905">
        <w:t xml:space="preserve"> </w:t>
      </w:r>
      <w:r w:rsidR="00F70C9C">
        <w:t xml:space="preserve">поле </w:t>
      </w:r>
      <w:r w:rsidR="00F70C9C" w:rsidRPr="00F70C9C">
        <w:t>инициализуется</w:t>
      </w:r>
      <w:r w:rsidR="00F70C9C">
        <w:t xml:space="preserve"> сервисом-локатором: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AnotherWarrior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var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anotherWarrior = AppKernel.Get&lt;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AnotherWarrior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anotherWarrior.Kill();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70C9C" w:rsidRPr="00F70C9C" w:rsidRDefault="00F70C9C" w:rsidP="00F70C9C">
      <w:pPr>
        <w:pStyle w:val="3"/>
      </w:pPr>
      <w:r>
        <w:rPr>
          <w:lang w:val="en-US"/>
        </w:rPr>
        <w:t>Unity</w:t>
      </w:r>
      <w:r w:rsidRPr="00F70C9C">
        <w:t xml:space="preserve"> </w:t>
      </w:r>
    </w:p>
    <w:p w:rsidR="00F70C9C" w:rsidRDefault="00F70C9C" w:rsidP="00F70C9C">
      <w:r>
        <w:t>Абсолютно</w:t>
      </w:r>
      <w:r w:rsidRPr="00F70C9C">
        <w:rPr>
          <w:lang w:val="en-US"/>
        </w:rPr>
        <w:t xml:space="preserve"> </w:t>
      </w:r>
      <w:r>
        <w:t>всё</w:t>
      </w:r>
      <w:r w:rsidRPr="00F70C9C">
        <w:rPr>
          <w:lang w:val="en-US"/>
        </w:rPr>
        <w:t xml:space="preserve"> </w:t>
      </w:r>
      <w:r>
        <w:t>то</w:t>
      </w:r>
      <w:r w:rsidR="001B514D">
        <w:t xml:space="preserve"> </w:t>
      </w:r>
      <w:r>
        <w:t>же</w:t>
      </w:r>
      <w:r w:rsidRPr="00F70C9C">
        <w:rPr>
          <w:lang w:val="en-US"/>
        </w:rPr>
        <w:t>:</w:t>
      </w:r>
    </w:p>
    <w:p w:rsidR="00B5353D" w:rsidRDefault="00B5353D" w:rsidP="00B5353D">
      <w:pPr>
        <w:pStyle w:val="a6"/>
        <w:numPr>
          <w:ilvl w:val="0"/>
          <w:numId w:val="4"/>
        </w:numPr>
      </w:pPr>
      <w:r>
        <w:t xml:space="preserve">Установка </w:t>
      </w:r>
    </w:p>
    <w:p w:rsidR="00B5353D" w:rsidRPr="00B5353D" w:rsidRDefault="00B5353D" w:rsidP="00B5353D">
      <w:pPr>
        <w:pStyle w:val="a6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Unity</w:t>
      </w:r>
    </w:p>
    <w:p w:rsidR="00F70C9C" w:rsidRPr="00F70C9C" w:rsidRDefault="00F70C9C" w:rsidP="00F70C9C">
      <w:pPr>
        <w:pStyle w:val="a6"/>
        <w:numPr>
          <w:ilvl w:val="0"/>
          <w:numId w:val="3"/>
        </w:numPr>
      </w:pPr>
      <w:r>
        <w:t>Инициализация сервиса локатора (</w:t>
      </w:r>
      <w:r>
        <w:rPr>
          <w:lang w:val="en-US"/>
        </w:rPr>
        <w:t>Container)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ind w:left="720"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Container =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UnityContainer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70C9C" w:rsidRDefault="00996A46" w:rsidP="00F70C9C">
      <w:pPr>
        <w:pStyle w:val="a6"/>
        <w:numPr>
          <w:ilvl w:val="0"/>
          <w:numId w:val="3"/>
        </w:numPr>
      </w:pPr>
      <w:r>
        <w:t xml:space="preserve">Регистрация типа </w:t>
      </w:r>
    </w:p>
    <w:p w:rsidR="00EC5416" w:rsidRPr="00EC5416" w:rsidRDefault="00EC5416" w:rsidP="00EC5416">
      <w:pPr>
        <w:pStyle w:val="a6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Container.RegisterType(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C5416" w:rsidRPr="00EC5416" w:rsidRDefault="00EC5416" w:rsidP="00F70C9C">
      <w:pPr>
        <w:pStyle w:val="a6"/>
        <w:numPr>
          <w:ilvl w:val="0"/>
          <w:numId w:val="3"/>
        </w:numPr>
        <w:rPr>
          <w:lang w:val="en-US"/>
        </w:rPr>
      </w:pPr>
      <w:r>
        <w:t>Получение объекта и использование:</w:t>
      </w:r>
    </w:p>
    <w:p w:rsidR="00EC5416" w:rsidRPr="00F212F2" w:rsidRDefault="00EC5416" w:rsidP="00EC5416">
      <w:pPr>
        <w:pStyle w:val="a6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warrior.Kill();</w:t>
      </w:r>
    </w:p>
    <w:p w:rsidR="00EC5416" w:rsidRDefault="00EC5416" w:rsidP="00F70C9C">
      <w:pPr>
        <w:pStyle w:val="a6"/>
        <w:numPr>
          <w:ilvl w:val="0"/>
          <w:numId w:val="3"/>
        </w:numPr>
      </w:pPr>
      <w:r>
        <w:t>Кроме того</w:t>
      </w:r>
      <w:r w:rsidR="00495905">
        <w:t>,</w:t>
      </w:r>
      <w:r>
        <w:t xml:space="preserve"> у </w:t>
      </w:r>
      <w:r>
        <w:rPr>
          <w:lang w:val="en-US"/>
        </w:rPr>
        <w:t>Unity</w:t>
      </w:r>
      <w:r w:rsidRPr="00EC5416">
        <w:t xml:space="preserve"> </w:t>
      </w:r>
      <w:r>
        <w:t>есть класс-одиночка (</w:t>
      </w:r>
      <w:r>
        <w:rPr>
          <w:lang w:val="en-US"/>
        </w:rPr>
        <w:t>Singleton</w:t>
      </w:r>
      <w:r>
        <w:t xml:space="preserve">) </w:t>
      </w:r>
      <w:r>
        <w:rPr>
          <w:lang w:val="en-US"/>
        </w:rPr>
        <w:t>ServiceLocator</w:t>
      </w:r>
      <w:r>
        <w:t>,</w:t>
      </w:r>
      <w:r w:rsidRPr="00EC5416">
        <w:t xml:space="preserve"> </w:t>
      </w:r>
      <w:r>
        <w:t>который регистрирует контейнер и позволяет получить доступ к сервисам из любого места.</w:t>
      </w:r>
    </w:p>
    <w:p w:rsidR="00EC5416" w:rsidRPr="00EC5416" w:rsidRDefault="00EC5416" w:rsidP="00EC5416">
      <w:pPr>
        <w:pStyle w:val="a6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var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serviceProvider =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UnityServiceLocator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(Container);</w:t>
      </w:r>
    </w:p>
    <w:p w:rsidR="00EC5416" w:rsidRDefault="00EC5416" w:rsidP="00EC5416">
      <w:pPr>
        <w:pStyle w:val="a6"/>
        <w:rPr>
          <w:rFonts w:ascii="Consolas" w:hAnsi="Consolas" w:cs="Consolas"/>
          <w:color w:val="000000"/>
          <w:sz w:val="19"/>
          <w:szCs w:val="19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</w:rPr>
        <w:t>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</w:rPr>
        <w:t>.SetLocatorProvider(() =&gt; serviceProvider);</w:t>
      </w:r>
    </w:p>
    <w:p w:rsidR="00EC5416" w:rsidRPr="00EC5416" w:rsidRDefault="00EC5416" w:rsidP="00EC5416">
      <w:pPr>
        <w:pStyle w:val="a6"/>
      </w:pPr>
    </w:p>
    <w:p w:rsidR="00F70C9C" w:rsidRDefault="00EC5416" w:rsidP="00F70C9C">
      <w:pPr>
        <w:pStyle w:val="a6"/>
        <w:numPr>
          <w:ilvl w:val="0"/>
          <w:numId w:val="3"/>
        </w:numPr>
      </w:pPr>
      <w:r>
        <w:t xml:space="preserve">Хитрый </w:t>
      </w:r>
      <w:r>
        <w:rPr>
          <w:lang w:val="en-US"/>
        </w:rPr>
        <w:t>OtherWarrior</w:t>
      </w:r>
      <w:r w:rsidRPr="00EC5416">
        <w:t xml:space="preserve"> </w:t>
      </w:r>
      <w:r>
        <w:t>теперь так получает оружие:</w:t>
      </w:r>
    </w:p>
    <w:p w:rsidR="00EC5416" w:rsidRDefault="00EC5416" w:rsidP="00EC5416">
      <w:pPr>
        <w:pStyle w:val="a6"/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 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(_weapon ==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_weapon =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.Current.GetInstance&lt;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EC5416" w:rsidRPr="00ED68CF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Weapon.Kill();</w:t>
      </w:r>
    </w:p>
    <w:p w:rsid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C5416" w:rsidRDefault="00EC5416" w:rsidP="00EC5416">
      <w:pPr>
        <w:pStyle w:val="a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5416" w:rsidRDefault="00EC5416" w:rsidP="00EC5416">
      <w:pPr>
        <w:pStyle w:val="a6"/>
        <w:rPr>
          <w:rFonts w:ascii="Consolas" w:hAnsi="Consolas" w:cs="Consolas"/>
          <w:color w:val="000000"/>
          <w:sz w:val="19"/>
          <w:szCs w:val="19"/>
        </w:rPr>
      </w:pPr>
    </w:p>
    <w:p w:rsidR="00EC5416" w:rsidRPr="00640EBD" w:rsidRDefault="00640EBD" w:rsidP="00640EBD">
      <w:pPr>
        <w:pStyle w:val="3"/>
      </w:pPr>
      <w:r>
        <w:rPr>
          <w:lang w:val="en-US"/>
        </w:rPr>
        <w:t>Autofac</w:t>
      </w:r>
    </w:p>
    <w:p w:rsidR="00640EBD" w:rsidRDefault="00640EBD" w:rsidP="00640EBD">
      <w:r>
        <w:t>Так же</w:t>
      </w:r>
      <w:r w:rsidR="00495905">
        <w:t>,</w:t>
      </w:r>
      <w:r>
        <w:t xml:space="preserve"> собственно</w:t>
      </w:r>
      <w:r w:rsidR="00495905">
        <w:t>,</w:t>
      </w:r>
      <w:r>
        <w:t xml:space="preserve"> всё и происходит:</w:t>
      </w:r>
    </w:p>
    <w:p w:rsidR="00B5353D" w:rsidRDefault="00B5353D" w:rsidP="00B5353D">
      <w:pPr>
        <w:pStyle w:val="a6"/>
        <w:numPr>
          <w:ilvl w:val="0"/>
          <w:numId w:val="3"/>
        </w:numPr>
      </w:pPr>
      <w:r>
        <w:t xml:space="preserve">Установка </w:t>
      </w:r>
    </w:p>
    <w:p w:rsidR="00B5353D" w:rsidRDefault="00B5353D" w:rsidP="00B5353D">
      <w:pPr>
        <w:pStyle w:val="a6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Autofac</w:t>
      </w:r>
    </w:p>
    <w:p w:rsidR="00640EBD" w:rsidRPr="00F70C9C" w:rsidRDefault="00640EBD" w:rsidP="00640EBD">
      <w:pPr>
        <w:pStyle w:val="a6"/>
        <w:numPr>
          <w:ilvl w:val="0"/>
          <w:numId w:val="3"/>
        </w:numPr>
      </w:pPr>
      <w:r>
        <w:t>Инициализация строителя сервиса-локатора (</w:t>
      </w:r>
      <w:r>
        <w:rPr>
          <w:lang w:val="en-US"/>
        </w:rPr>
        <w:t>ContainerBuilder</w:t>
      </w:r>
      <w:r w:rsidRPr="00640EBD">
        <w:t xml:space="preserve">) </w:t>
      </w:r>
      <w:r>
        <w:t>–</w:t>
      </w:r>
      <w:r w:rsidRPr="00640EBD">
        <w:t xml:space="preserve"> </w:t>
      </w:r>
      <w:r>
        <w:t xml:space="preserve">нет-нет, это еще не сам контейнер, это </w:t>
      </w:r>
      <w:r w:rsidR="00495905">
        <w:t xml:space="preserve"> — </w:t>
      </w:r>
      <w:r>
        <w:t>как модули</w:t>
      </w:r>
    </w:p>
    <w:p w:rsidR="00640EBD" w:rsidRPr="00765CD2" w:rsidRDefault="00640EBD" w:rsidP="00640EB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builder =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ContainerBuilder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40EBD" w:rsidRPr="00765CD2" w:rsidRDefault="0021240B" w:rsidP="0021240B">
      <w:pPr>
        <w:tabs>
          <w:tab w:val="left" w:pos="4578"/>
        </w:tabs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65CD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640EBD" w:rsidRPr="003B76A0" w:rsidRDefault="00247EF5" w:rsidP="003B76A0">
      <w:pPr>
        <w:pStyle w:val="a6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7EF5">
        <w:t>Регистрация</w:t>
      </w:r>
      <w:r w:rsidRPr="003B76A0">
        <w:rPr>
          <w:lang w:val="en-US"/>
        </w:rPr>
        <w:t xml:space="preserve"> </w:t>
      </w:r>
      <w:r w:rsidRPr="00247EF5">
        <w:t>типов</w:t>
      </w:r>
      <w:r w:rsidRPr="003B76A0">
        <w:rPr>
          <w:lang w:val="en-US"/>
        </w:rPr>
        <w:t xml:space="preserve">. </w:t>
      </w:r>
      <w:r w:rsidR="007130E4" w:rsidRPr="007130E4">
        <w:t>Надо зарегистрировать все необходимые классы, потому что создание экземпляров незарегистрированных классов тут не реализован.</w:t>
      </w:r>
      <w:r w:rsidR="007130E4" w:rsidRPr="007130E4" w:rsidDel="00247EF5">
        <w:t xml:space="preserve"> </w:t>
      </w:r>
      <w:r w:rsidR="00640EBD" w:rsidRPr="003B76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="00640EBD" w:rsidRPr="003B7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builder</w:t>
      </w:r>
      <w:r w:rsidR="006C01FE" w:rsidRPr="003B7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="00640EBD" w:rsidRPr="003B7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RegisterType</w:t>
      </w:r>
      <w:r w:rsidR="006C01FE" w:rsidRPr="003B7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="00640EBD" w:rsidRPr="003B7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="006C01FE" w:rsidRPr="003B7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Pr="003862C8" w:rsidRDefault="006C01FE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640EBD"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builder</w:t>
      </w:r>
      <w:r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="00640EBD"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RegisterType</w:t>
      </w:r>
      <w:r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="00640EBD"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Pr="003862C8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40EBD" w:rsidRPr="00F212F2" w:rsidRDefault="006C12F4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640EBD"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builder</w:t>
      </w:r>
      <w:r w:rsidR="006C01FE"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="00640EBD"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Register</w:t>
      </w:r>
      <w:r w:rsidR="006C01FE"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="00640EBD"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="006C01FE"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  <w:r w:rsidR="00640EBD"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(x =&gt; x.Resolve&lt;</w:t>
      </w:r>
      <w:r w:rsidR="00640EBD"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="00640EBD"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&gt;());</w:t>
      </w:r>
    </w:p>
    <w:p w:rsidR="00640EBD" w:rsidRPr="00F70C9C" w:rsidRDefault="00640EBD" w:rsidP="00640EBD">
      <w:pPr>
        <w:pStyle w:val="a6"/>
        <w:numPr>
          <w:ilvl w:val="0"/>
          <w:numId w:val="3"/>
        </w:numPr>
      </w:pPr>
      <w:r>
        <w:t>Создание сервиса локатора (</w:t>
      </w:r>
      <w:r>
        <w:rPr>
          <w:lang w:val="en-US"/>
        </w:rPr>
        <w:t>Container)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container = builder.Build();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40EBD" w:rsidRPr="00640EBD" w:rsidRDefault="00640EBD" w:rsidP="00640EBD">
      <w:pPr>
        <w:pStyle w:val="a6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Получение объекта и использование: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warrior.Kill();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D5E54" w:rsidRDefault="00AD5E54" w:rsidP="00640EBD">
      <w:pPr>
        <w:rPr>
          <w:rFonts w:ascii="Consolas" w:hAnsi="Consolas" w:cs="Consolas"/>
          <w:color w:val="000000"/>
          <w:sz w:val="19"/>
          <w:szCs w:val="19"/>
        </w:rPr>
      </w:pPr>
    </w:p>
    <w:p w:rsidR="00AD5E54" w:rsidRDefault="00AD5E54" w:rsidP="00AD5E54">
      <w:pPr>
        <w:pStyle w:val="3"/>
      </w:pPr>
      <w:r>
        <w:t>Castle Windsor</w:t>
      </w:r>
    </w:p>
    <w:p w:rsidR="00B5353D" w:rsidRDefault="00B5353D" w:rsidP="00B5353D">
      <w:pPr>
        <w:pStyle w:val="a6"/>
        <w:numPr>
          <w:ilvl w:val="0"/>
          <w:numId w:val="3"/>
        </w:numPr>
      </w:pPr>
      <w:r>
        <w:t xml:space="preserve">Установка </w:t>
      </w:r>
    </w:p>
    <w:p w:rsidR="00B5353D" w:rsidRDefault="00B5353D" w:rsidP="00B5353D">
      <w:pPr>
        <w:pStyle w:val="a6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Castle.Windsor</w:t>
      </w:r>
    </w:p>
    <w:p w:rsidR="00B5353D" w:rsidRPr="00F70C9C" w:rsidRDefault="00B5353D" w:rsidP="00B5353D">
      <w:pPr>
        <w:pStyle w:val="a6"/>
        <w:numPr>
          <w:ilvl w:val="0"/>
          <w:numId w:val="3"/>
        </w:numPr>
      </w:pPr>
      <w:r>
        <w:t>Инициализация сервиса-локатора</w:t>
      </w:r>
    </w:p>
    <w:p w:rsidR="00B5353D" w:rsidRPr="00B5353D" w:rsidRDefault="00B5353D" w:rsidP="00B5353D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var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container = </w:t>
      </w: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WindsorContainer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5353D" w:rsidRPr="00640EBD" w:rsidRDefault="00B5353D" w:rsidP="00B5353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5353D" w:rsidRPr="007130E4" w:rsidRDefault="00B5353D" w:rsidP="00B5353D">
      <w:pPr>
        <w:pStyle w:val="a6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t>Регистрация типов</w:t>
      </w:r>
      <w:r w:rsidR="00495905">
        <w:t xml:space="preserve">. </w:t>
      </w:r>
      <w:r w:rsidR="007130E4">
        <w:t>Аналогична</w:t>
      </w:r>
      <w:r w:rsidR="007130E4" w:rsidRPr="007130E4">
        <w:t xml:space="preserve"> </w:t>
      </w:r>
      <w:r w:rsidR="007130E4">
        <w:t>как и в A</w:t>
      </w:r>
      <w:r w:rsidR="007130E4">
        <w:rPr>
          <w:lang w:val="en-US"/>
        </w:rPr>
        <w:t>utofac</w:t>
      </w:r>
      <w:r w:rsidR="007130E4" w:rsidRPr="007130E4">
        <w:t>.</w:t>
      </w:r>
      <w:r w:rsidR="006C12F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r w:rsidRPr="007130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ontainer</w:t>
      </w:r>
      <w:r w:rsidR="006C01FE" w:rsidRPr="007130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7130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Register</w:t>
      </w:r>
      <w:r w:rsidR="006C01FE" w:rsidRPr="007130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130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Component</w:t>
      </w:r>
      <w:r w:rsidR="006C01FE" w:rsidRPr="007130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7130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</w:t>
      </w:r>
      <w:r w:rsidR="006C01FE" w:rsidRPr="007130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130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IWeapon</w:t>
      </w:r>
      <w:r w:rsidR="006C01FE" w:rsidRPr="007130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</w:t>
      </w:r>
      <w:r w:rsidRPr="007130E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Implement</w:t>
      </w:r>
      <w:r w:rsidRPr="007130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edBy</w:t>
      </w:r>
      <w:r w:rsidR="006C01FE" w:rsidRPr="007130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130E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="006C01FE" w:rsidRPr="007130E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&gt;</w:t>
      </w:r>
      <w:r w:rsidR="006C01FE" w:rsidRPr="007130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(),</w:t>
      </w:r>
    </w:p>
    <w:p w:rsidR="00B5353D" w:rsidRPr="00B5353D" w:rsidRDefault="006C01FE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130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</w:t>
      </w:r>
      <w:r w:rsidRPr="007130E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 xml:space="preserve">  </w:t>
      </w:r>
      <w:r w:rsidR="00B5353D" w:rsidRPr="007130E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</w:t>
      </w:r>
      <w:r w:rsidR="00B5353D" w:rsidRPr="007130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onent</w:t>
      </w:r>
      <w:r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="00B5353D"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</w:t>
      </w:r>
      <w:r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="00B5353D"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="00B5353D"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&gt;().ImplementedBy&lt;</w:t>
      </w:r>
      <w:r w:rsidR="00B5353D"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="00B5353D"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&gt;());</w:t>
      </w:r>
    </w:p>
    <w:p w:rsidR="00B5353D" w:rsidRPr="00F212F2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5353D" w:rsidRPr="00640EBD" w:rsidRDefault="00B5353D" w:rsidP="00B5353D">
      <w:pPr>
        <w:pStyle w:val="a6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Получение объекта и использование:</w:t>
      </w:r>
    </w:p>
    <w:p w:rsidR="00B5353D" w:rsidRPr="00640EB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warrior.Kill();</w:t>
      </w:r>
    </w:p>
    <w:p w:rsid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5353D" w:rsidRPr="00EF6B27" w:rsidRDefault="005F6C69" w:rsidP="00B5353D">
      <w:pPr>
        <w:pStyle w:val="3"/>
        <w:rPr>
          <w:highlight w:val="white"/>
        </w:rPr>
      </w:pPr>
      <w:r>
        <w:rPr>
          <w:highlight w:val="white"/>
        </w:rPr>
        <w:t>Маленький под</w:t>
      </w:r>
      <w:r w:rsidR="00495905">
        <w:rPr>
          <w:highlight w:val="white"/>
        </w:rPr>
        <w:t>и</w:t>
      </w:r>
      <w:r>
        <w:rPr>
          <w:highlight w:val="white"/>
        </w:rPr>
        <w:t>тог</w:t>
      </w:r>
    </w:p>
    <w:p w:rsidR="00B5353D" w:rsidRDefault="00B5353D" w:rsidP="00B5353D">
      <w:pPr>
        <w:rPr>
          <w:highlight w:val="white"/>
        </w:rPr>
      </w:pPr>
      <w:r>
        <w:rPr>
          <w:highlight w:val="white"/>
        </w:rPr>
        <w:t>На самом деле</w:t>
      </w:r>
      <w:r w:rsidR="00495905">
        <w:rPr>
          <w:highlight w:val="white"/>
        </w:rPr>
        <w:t>,</w:t>
      </w:r>
      <w:r>
        <w:rPr>
          <w:highlight w:val="white"/>
        </w:rPr>
        <w:t xml:space="preserve"> реализации </w:t>
      </w:r>
      <w:r>
        <w:rPr>
          <w:highlight w:val="white"/>
          <w:lang w:val="en-US"/>
        </w:rPr>
        <w:t>Dependency</w:t>
      </w:r>
      <w:r w:rsidRPr="00B5353D">
        <w:rPr>
          <w:highlight w:val="white"/>
        </w:rPr>
        <w:t xml:space="preserve"> </w:t>
      </w:r>
      <w:r>
        <w:rPr>
          <w:highlight w:val="white"/>
          <w:lang w:val="en-US"/>
        </w:rPr>
        <w:t>Injection</w:t>
      </w:r>
      <w:r w:rsidRPr="00B5353D">
        <w:rPr>
          <w:highlight w:val="white"/>
        </w:rPr>
        <w:t xml:space="preserve"> </w:t>
      </w:r>
      <w:r>
        <w:rPr>
          <w:highlight w:val="white"/>
        </w:rPr>
        <w:t xml:space="preserve">не сильно, но всё же отличаются. Некоторые поддерживают инициализацию в </w:t>
      </w:r>
      <w:r>
        <w:rPr>
          <w:highlight w:val="white"/>
          <w:lang w:val="en-US"/>
        </w:rPr>
        <w:t>Web</w:t>
      </w:r>
      <w:r w:rsidRPr="00B5353D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B5353D">
        <w:rPr>
          <w:highlight w:val="white"/>
        </w:rPr>
        <w:t xml:space="preserve"> (</w:t>
      </w:r>
      <w:r>
        <w:rPr>
          <w:highlight w:val="white"/>
          <w:lang w:val="en-US"/>
        </w:rPr>
        <w:t>App</w:t>
      </w:r>
      <w:r w:rsidRPr="00B5353D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B5353D">
        <w:rPr>
          <w:highlight w:val="white"/>
        </w:rPr>
        <w:t xml:space="preserve">) </w:t>
      </w:r>
      <w:r>
        <w:rPr>
          <w:highlight w:val="white"/>
        </w:rPr>
        <w:t xml:space="preserve">файлах. </w:t>
      </w:r>
      <w:r w:rsidR="001F2F42">
        <w:rPr>
          <w:highlight w:val="white"/>
        </w:rPr>
        <w:t>Некоторые</w:t>
      </w:r>
      <w:r w:rsidR="00435F17">
        <w:rPr>
          <w:highlight w:val="white"/>
        </w:rPr>
        <w:t>,</w:t>
      </w:r>
      <w:r w:rsidR="005F0763">
        <w:rPr>
          <w:highlight w:val="white"/>
        </w:rPr>
        <w:t xml:space="preserve"> </w:t>
      </w:r>
      <w:r w:rsidR="001F2F42">
        <w:rPr>
          <w:highlight w:val="white"/>
        </w:rPr>
        <w:t xml:space="preserve">задают правила для инициализации, как мы сейчас посмотрим на расширении </w:t>
      </w:r>
      <w:r w:rsidR="001F2F42">
        <w:rPr>
          <w:highlight w:val="white"/>
          <w:lang w:val="en-US"/>
        </w:rPr>
        <w:t>Ninject</w:t>
      </w:r>
      <w:r w:rsidR="001F2F42" w:rsidRPr="001F2F42">
        <w:rPr>
          <w:highlight w:val="white"/>
        </w:rPr>
        <w:t xml:space="preserve"> </w:t>
      </w:r>
      <w:r w:rsidR="001F2F42">
        <w:rPr>
          <w:highlight w:val="white"/>
        </w:rPr>
        <w:t xml:space="preserve">для </w:t>
      </w:r>
      <w:r w:rsidR="001F2F42">
        <w:rPr>
          <w:highlight w:val="white"/>
          <w:lang w:val="en-US"/>
        </w:rPr>
        <w:t>asp</w:t>
      </w:r>
      <w:r w:rsidR="001F2F42" w:rsidRPr="001F2F42">
        <w:rPr>
          <w:highlight w:val="white"/>
        </w:rPr>
        <w:t>.</w:t>
      </w:r>
      <w:r w:rsidR="001F2F42">
        <w:rPr>
          <w:highlight w:val="white"/>
          <w:lang w:val="en-US"/>
        </w:rPr>
        <w:t>net</w:t>
      </w:r>
      <w:r w:rsidR="001F2F42" w:rsidRPr="001F2F42">
        <w:rPr>
          <w:highlight w:val="white"/>
        </w:rPr>
        <w:t xml:space="preserve"> </w:t>
      </w:r>
      <w:r w:rsidR="001F2F42">
        <w:rPr>
          <w:highlight w:val="white"/>
          <w:lang w:val="en-US"/>
        </w:rPr>
        <w:t>mvc</w:t>
      </w:r>
      <w:r w:rsidR="001F2F42" w:rsidRPr="001F2F42">
        <w:rPr>
          <w:highlight w:val="white"/>
        </w:rPr>
        <w:t xml:space="preserve"> – </w:t>
      </w:r>
      <w:r w:rsidR="001F2F42">
        <w:rPr>
          <w:highlight w:val="white"/>
        </w:rPr>
        <w:t xml:space="preserve">это касается инициализации сервиса-локатора как генератора общих объектов, так и отдельно для каждой сессии. </w:t>
      </w:r>
    </w:p>
    <w:p w:rsidR="008126E0" w:rsidRDefault="008126E0" w:rsidP="008126E0">
      <w:pPr>
        <w:pStyle w:val="3"/>
        <w:rPr>
          <w:highlight w:val="white"/>
        </w:rPr>
      </w:pPr>
      <w:r w:rsidRPr="004E0697">
        <w:rPr>
          <w:highlight w:val="white"/>
        </w:rPr>
        <w:t xml:space="preserve">Объекты областей </w:t>
      </w:r>
      <w:r>
        <w:rPr>
          <w:highlight w:val="white"/>
        </w:rPr>
        <w:t xml:space="preserve"> (</w:t>
      </w:r>
      <w:r>
        <w:rPr>
          <w:highlight w:val="white"/>
          <w:lang w:val="en-US"/>
        </w:rPr>
        <w:t>Ninject</w:t>
      </w:r>
      <w:r>
        <w:rPr>
          <w:highlight w:val="white"/>
        </w:rPr>
        <w:t>)</w:t>
      </w:r>
    </w:p>
    <w:p w:rsidR="00C12F61" w:rsidRDefault="00C12F61" w:rsidP="00C12F61">
      <w:pPr>
        <w:rPr>
          <w:highlight w:val="white"/>
        </w:rPr>
      </w:pPr>
      <w:r>
        <w:rPr>
          <w:highlight w:val="white"/>
        </w:rPr>
        <w:t xml:space="preserve">В </w:t>
      </w:r>
      <w:r>
        <w:rPr>
          <w:highlight w:val="white"/>
          <w:lang w:val="en-US"/>
        </w:rPr>
        <w:t>Ninject</w:t>
      </w:r>
      <w:r w:rsidRPr="00C12F61">
        <w:rPr>
          <w:highlight w:val="white"/>
        </w:rPr>
        <w:t xml:space="preserve"> </w:t>
      </w:r>
      <w:r>
        <w:rPr>
          <w:highlight w:val="white"/>
        </w:rPr>
        <w:t xml:space="preserve">можно задать несколько способов инициализации получения объекта из класса. </w:t>
      </w:r>
      <w:r w:rsidR="00A2047D" w:rsidRPr="0021240B">
        <w:rPr>
          <w:highlight w:val="white"/>
        </w:rPr>
        <w:t>Е</w:t>
      </w:r>
      <w:r>
        <w:rPr>
          <w:highlight w:val="white"/>
        </w:rPr>
        <w:t>сли мы работаем в различных контекстах (например, в разных потоках (</w:t>
      </w:r>
      <w:r>
        <w:rPr>
          <w:highlight w:val="white"/>
          <w:lang w:val="en-US"/>
        </w:rPr>
        <w:t>Thread</w:t>
      </w:r>
      <w:r>
        <w:rPr>
          <w:highlight w:val="white"/>
        </w:rPr>
        <w:t>)), то объекты должны быть использованы разные. Тем самым</w:t>
      </w:r>
      <w:r w:rsidR="00435F17">
        <w:rPr>
          <w:highlight w:val="white"/>
        </w:rPr>
        <w:t>,</w:t>
      </w:r>
      <w:r>
        <w:rPr>
          <w:highlight w:val="white"/>
        </w:rPr>
        <w:t xml:space="preserve"> поддерживается масштабируемость и гибкость приложения</w:t>
      </w:r>
      <w:r w:rsidR="00727DFC">
        <w:rPr>
          <w:highlight w:val="white"/>
        </w:rPr>
        <w:t>.</w:t>
      </w:r>
      <w:r>
        <w:rPr>
          <w:highlight w:val="white"/>
        </w:rPr>
        <w:t xml:space="preserve"> 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Область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Метод связывания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Объяснение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Временный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.InTransientScope()</w:t>
            </w:r>
          </w:p>
        </w:tc>
        <w:tc>
          <w:tcPr>
            <w:tcW w:w="3191" w:type="dxa"/>
          </w:tcPr>
          <w:p w:rsidR="00C12F61" w:rsidRDefault="00C12F61" w:rsidP="007130E4">
            <w:pPr>
              <w:rPr>
                <w:highlight w:val="white"/>
              </w:rPr>
            </w:pPr>
            <w:r>
              <w:rPr>
                <w:highlight w:val="white"/>
              </w:rPr>
              <w:t xml:space="preserve">Объект класса будет создаваться по </w:t>
            </w:r>
            <w:r w:rsidR="007130E4">
              <w:rPr>
                <w:highlight w:val="white"/>
              </w:rPr>
              <w:t>каждому требованию</w:t>
            </w:r>
            <w:r>
              <w:rPr>
                <w:highlight w:val="white"/>
              </w:rPr>
              <w:t xml:space="preserve"> (метод по умолчанию)</w:t>
            </w:r>
            <w:r w:rsidR="00435F17">
              <w:rPr>
                <w:highlight w:val="white"/>
              </w:rPr>
              <w:t>.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Одиночка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.InSingletonScope()</w:t>
            </w:r>
          </w:p>
        </w:tc>
        <w:tc>
          <w:tcPr>
            <w:tcW w:w="3191" w:type="dxa"/>
          </w:tcPr>
          <w:p w:rsidR="00C12F61" w:rsidRDefault="00C12F61" w:rsidP="00AA2E28">
            <w:pPr>
              <w:rPr>
                <w:highlight w:val="white"/>
              </w:rPr>
            </w:pPr>
            <w:r>
              <w:rPr>
                <w:highlight w:val="white"/>
              </w:rPr>
              <w:t xml:space="preserve">Объект класса будет создан </w:t>
            </w:r>
            <w:r w:rsidR="00AA2E28">
              <w:rPr>
                <w:highlight w:val="white"/>
              </w:rPr>
              <w:t xml:space="preserve">один раз </w:t>
            </w:r>
            <w:r>
              <w:rPr>
                <w:highlight w:val="white"/>
              </w:rPr>
              <w:t>и</w:t>
            </w:r>
            <w:r w:rsidR="00AA2E28">
              <w:rPr>
                <w:highlight w:val="white"/>
              </w:rPr>
              <w:t xml:space="preserve"> будет использоваться повторно.</w:t>
            </w:r>
            <w:r>
              <w:rPr>
                <w:highlight w:val="white"/>
              </w:rPr>
              <w:t xml:space="preserve"> 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Поток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.InThreadScope()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Один объект на поток</w:t>
            </w:r>
            <w:r w:rsidR="00AA2E28">
              <w:rPr>
                <w:highlight w:val="white"/>
              </w:rPr>
              <w:t>.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Запрос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.InRequestScope()</w:t>
            </w:r>
          </w:p>
        </w:tc>
        <w:tc>
          <w:tcPr>
            <w:tcW w:w="3191" w:type="dxa"/>
          </w:tcPr>
          <w:p w:rsidR="00C12F61" w:rsidRDefault="00C12F61" w:rsidP="00AA2E28">
            <w:pPr>
              <w:rPr>
                <w:highlight w:val="white"/>
              </w:rPr>
            </w:pPr>
            <w:r>
              <w:rPr>
                <w:highlight w:val="white"/>
              </w:rPr>
              <w:t xml:space="preserve">Один объект будет на каждый </w:t>
            </w:r>
            <w:r>
              <w:rPr>
                <w:highlight w:val="white"/>
                <w:lang w:val="en-US"/>
              </w:rPr>
              <w:t>web</w:t>
            </w:r>
            <w:r w:rsidRPr="00C12F61">
              <w:rPr>
                <w:highlight w:val="white"/>
              </w:rPr>
              <w:t>-</w:t>
            </w:r>
            <w:r>
              <w:rPr>
                <w:highlight w:val="white"/>
              </w:rPr>
              <w:t>запрос</w:t>
            </w:r>
          </w:p>
        </w:tc>
      </w:tr>
    </w:tbl>
    <w:p w:rsidR="00C12F61" w:rsidRPr="00F527A0" w:rsidRDefault="00C12F61" w:rsidP="008126E0"/>
    <w:p w:rsidR="00C12F61" w:rsidRPr="005C39BD" w:rsidRDefault="005C39BD" w:rsidP="008126E0">
      <w:r>
        <w:t xml:space="preserve">Для нашего </w:t>
      </w:r>
      <w:r>
        <w:rPr>
          <w:lang w:val="en-US"/>
        </w:rPr>
        <w:t>web</w:t>
      </w:r>
      <w:r>
        <w:t xml:space="preserve"> приложения мы будем использовать </w:t>
      </w:r>
      <w:r>
        <w:rPr>
          <w:lang w:val="en-US"/>
        </w:rPr>
        <w:t>InRequestScope</w:t>
      </w:r>
      <w:r w:rsidRPr="005C39BD">
        <w:t xml:space="preserve">() </w:t>
      </w:r>
      <w:r>
        <w:t>для работы с репозиторием (БД).</w:t>
      </w:r>
    </w:p>
    <w:p w:rsidR="008126E0" w:rsidRPr="00F527A0" w:rsidRDefault="00587D87" w:rsidP="00587D87">
      <w:pPr>
        <w:pStyle w:val="3"/>
        <w:rPr>
          <w:highlight w:val="white"/>
        </w:rPr>
      </w:pPr>
      <w:r>
        <w:rPr>
          <w:highlight w:val="white"/>
          <w:lang w:val="en-US"/>
        </w:rPr>
        <w:t>Lifetime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Manager</w:t>
      </w:r>
      <w:r w:rsidRPr="00F527A0">
        <w:rPr>
          <w:highlight w:val="white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Unity</w:t>
      </w:r>
      <w:r w:rsidRPr="00F527A0">
        <w:rPr>
          <w:highlight w:val="white"/>
        </w:rPr>
        <w:t xml:space="preserve"> </w:t>
      </w:r>
    </w:p>
    <w:p w:rsidR="005C39BD" w:rsidRPr="00F527A0" w:rsidRDefault="005C39BD" w:rsidP="005C39BD">
      <w:pPr>
        <w:rPr>
          <w:highlight w:val="white"/>
        </w:rPr>
      </w:pPr>
      <w:r>
        <w:rPr>
          <w:highlight w:val="white"/>
        </w:rPr>
        <w:t>В</w:t>
      </w:r>
      <w:r w:rsidRPr="005C39BD">
        <w:rPr>
          <w:highlight w:val="white"/>
        </w:rPr>
        <w:t xml:space="preserve"> </w:t>
      </w:r>
      <w:r>
        <w:rPr>
          <w:highlight w:val="white"/>
          <w:lang w:val="en-US"/>
        </w:rPr>
        <w:t>Unity</w:t>
      </w:r>
      <w:r w:rsidRPr="005C39BD">
        <w:rPr>
          <w:highlight w:val="white"/>
        </w:rPr>
        <w:t xml:space="preserve"> </w:t>
      </w:r>
      <w:r>
        <w:rPr>
          <w:highlight w:val="white"/>
        </w:rPr>
        <w:t xml:space="preserve">для задачи правил инициализации используется реализация абстрактного класса </w:t>
      </w:r>
      <w:r>
        <w:rPr>
          <w:highlight w:val="white"/>
          <w:lang w:val="en-US"/>
        </w:rPr>
        <w:t>LifetimeManager</w:t>
      </w:r>
      <w:r w:rsidRPr="005C39BD">
        <w:rPr>
          <w:highlight w:val="white"/>
        </w:rPr>
        <w:t xml:space="preserve">. </w:t>
      </w:r>
    </w:p>
    <w:p w:rsidR="005C39BD" w:rsidRPr="005C39BD" w:rsidRDefault="005C39BD" w:rsidP="005C39BD">
      <w:pPr>
        <w:rPr>
          <w:highlight w:val="white"/>
          <w:lang w:val="en-US"/>
        </w:rPr>
      </w:pPr>
      <w:r>
        <w:rPr>
          <w:highlight w:val="white"/>
        </w:rPr>
        <w:t>Происходит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это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так</w:t>
      </w:r>
      <w:r w:rsidRPr="005C39BD">
        <w:rPr>
          <w:highlight w:val="white"/>
          <w:lang w:val="en-US"/>
        </w:rPr>
        <w:t>:</w:t>
      </w:r>
    </w:p>
    <w:p w:rsidR="005C39BD" w:rsidRPr="00F527A0" w:rsidRDefault="005C39BD" w:rsidP="005C39BD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_container.RegisterType&lt;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SavecashTravelContext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PerRequestLifetimeManager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5C39BD" w:rsidRDefault="005C39BD" w:rsidP="005C39BD">
      <w:pPr>
        <w:rPr>
          <w:highlight w:val="white"/>
          <w:lang w:val="en-US"/>
        </w:rPr>
      </w:pPr>
      <w:r w:rsidRPr="005C39BD">
        <w:rPr>
          <w:highlight w:val="white"/>
          <w:lang w:val="en-US"/>
        </w:rPr>
        <w:t>Где PerRequestLifetimeManager – это реализация LifetimeManager</w:t>
      </w:r>
      <w:r>
        <w:rPr>
          <w:highlight w:val="white"/>
          <w:lang w:val="en-US"/>
        </w:rPr>
        <w:t>: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PerRequestLifetimeManager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LifetimeManager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Key to store data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_key =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5C39B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"SingletonPerRequest{0}"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.NewGuid());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Retrieve a value from the backing store associated with this Lifetime policy.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&lt;returns&gt;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the object desired, or null if no such object is currently stored.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&lt;/returns&gt;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GetValue()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.Current.Items.Contains(_key))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.Current.Items[_key];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Stores the given value into backing store for retrieval later.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name="newValue"&gt;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object being stored.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SetValue(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newValue)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.Current.Items[_key] = newValue;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Remove the given object from backing store.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RemoveValue()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.Current.Items.Contains(_key))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.Current.Items.Remove(_key);</w:t>
      </w:r>
    </w:p>
    <w:p w:rsid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C39BD" w:rsidRPr="005C39BD" w:rsidRDefault="005C39BD" w:rsidP="005C39BD">
      <w:pPr>
        <w:rPr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9736A" w:rsidRDefault="00312D5C" w:rsidP="0089736A">
      <w:r w:rsidRPr="00312D5C">
        <w:t>Суть. Все объекты хранятся в HttpContext.Current.Items[_key] и выдаются только, если уже находятся в том же контексте (HttpContext.Current). В ином случае</w:t>
      </w:r>
      <w:r w:rsidR="008B6F8C">
        <w:t>,</w:t>
      </w:r>
      <w:r w:rsidRPr="00312D5C">
        <w:t xml:space="preserve"> создается новый объект. Если текущий контекст (HttpContext.Current) в области кода не существует (используем такой LifetimeManager в консольном приложении или в отдельном потоке) – то данный контейнер не будет работать.</w:t>
      </w:r>
    </w:p>
    <w:p w:rsidR="001F2F42" w:rsidRPr="001F2F42" w:rsidRDefault="001F2F42" w:rsidP="0089736A">
      <w:pPr>
        <w:pStyle w:val="3"/>
        <w:rPr>
          <w:highlight w:val="white"/>
        </w:rPr>
      </w:pP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Ninject</w:t>
      </w:r>
      <w:r w:rsidRPr="001F2F42">
        <w:rPr>
          <w:highlight w:val="white"/>
        </w:rPr>
        <w:t xml:space="preserve"> </w:t>
      </w:r>
      <w:r>
        <w:rPr>
          <w:highlight w:val="white"/>
        </w:rPr>
        <w:t xml:space="preserve">в </w:t>
      </w:r>
      <w:r>
        <w:rPr>
          <w:highlight w:val="white"/>
          <w:lang w:val="en-US"/>
        </w:rPr>
        <w:t>asp</w:t>
      </w:r>
      <w:r w:rsidRPr="001F2F42">
        <w:rPr>
          <w:highlight w:val="white"/>
        </w:rPr>
        <w:t>.</w:t>
      </w:r>
      <w:r>
        <w:rPr>
          <w:highlight w:val="white"/>
          <w:lang w:val="en-US"/>
        </w:rPr>
        <w:t>net</w:t>
      </w:r>
      <w:r w:rsidRPr="001F2F42">
        <w:rPr>
          <w:highlight w:val="white"/>
        </w:rPr>
        <w:t xml:space="preserve"> </w:t>
      </w:r>
      <w:r>
        <w:rPr>
          <w:highlight w:val="white"/>
          <w:lang w:val="en-US"/>
        </w:rPr>
        <w:t>mvc</w:t>
      </w:r>
    </w:p>
    <w:p w:rsidR="00472B80" w:rsidRPr="00472B80" w:rsidRDefault="001F2F42" w:rsidP="001F2F42">
      <w:pPr>
        <w:rPr>
          <w:highlight w:val="white"/>
        </w:rPr>
      </w:pPr>
      <w:r>
        <w:rPr>
          <w:highlight w:val="white"/>
        </w:rPr>
        <w:t xml:space="preserve">Устанавливаем </w:t>
      </w:r>
      <w:r>
        <w:rPr>
          <w:highlight w:val="white"/>
          <w:lang w:val="en-US"/>
        </w:rPr>
        <w:t>Ninject</w:t>
      </w:r>
      <w:r w:rsidR="00472B80">
        <w:rPr>
          <w:highlight w:val="white"/>
        </w:rPr>
        <w:t xml:space="preserve"> в среду </w:t>
      </w:r>
      <w:r w:rsidR="00472B80">
        <w:rPr>
          <w:highlight w:val="white"/>
          <w:lang w:val="en-US"/>
        </w:rPr>
        <w:t>asp</w:t>
      </w:r>
      <w:r w:rsidR="00472B80" w:rsidRPr="00472B80">
        <w:rPr>
          <w:highlight w:val="white"/>
        </w:rPr>
        <w:t>.</w:t>
      </w:r>
      <w:r w:rsidR="00472B80">
        <w:rPr>
          <w:highlight w:val="white"/>
          <w:lang w:val="en-US"/>
        </w:rPr>
        <w:t>net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mvc</w:t>
      </w:r>
      <w:r w:rsidR="00472B80" w:rsidRPr="00472B80">
        <w:rPr>
          <w:highlight w:val="white"/>
        </w:rPr>
        <w:t xml:space="preserve">. </w:t>
      </w:r>
      <w:r w:rsidR="00472B80">
        <w:rPr>
          <w:highlight w:val="white"/>
        </w:rPr>
        <w:t xml:space="preserve">Отдельно создаем свой проект </w:t>
      </w:r>
      <w:r w:rsidR="00472B80">
        <w:rPr>
          <w:highlight w:val="white"/>
          <w:lang w:val="en-US"/>
        </w:rPr>
        <w:t>LessonProject</w:t>
      </w:r>
      <w:r w:rsidR="00472B80" w:rsidRPr="00472B80">
        <w:rPr>
          <w:highlight w:val="white"/>
        </w:rPr>
        <w:t xml:space="preserve">, </w:t>
      </w:r>
      <w:r w:rsidR="00472B80">
        <w:rPr>
          <w:highlight w:val="white"/>
        </w:rPr>
        <w:t>создадим там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HomeController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с методом и </w:t>
      </w:r>
      <w:r w:rsidR="00472B80">
        <w:rPr>
          <w:highlight w:val="white"/>
          <w:lang w:val="en-US"/>
        </w:rPr>
        <w:t>view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Index</w:t>
      </w:r>
      <w:r w:rsidR="00472B80" w:rsidRPr="00472B80">
        <w:rPr>
          <w:highlight w:val="white"/>
        </w:rPr>
        <w:t>.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72B80" w:rsidRPr="00F527A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72B80" w:rsidRDefault="00472B80" w:rsidP="00472B80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72B80" w:rsidRPr="00F527A0" w:rsidRDefault="00472B80" w:rsidP="00472B80">
      <w:pPr>
        <w:rPr>
          <w:highlight w:val="white"/>
          <w:lang w:val="en-US"/>
        </w:rPr>
      </w:pPr>
      <w:r w:rsidRPr="00472B80">
        <w:rPr>
          <w:highlight w:val="white"/>
          <w:lang w:val="en-US"/>
        </w:rPr>
        <w:t>И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</w:t>
      </w:r>
      <w:r w:rsidRPr="00472B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472B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72B80" w:rsidRDefault="00472B80" w:rsidP="00472B80">
      <w:pPr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Project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72B80" w:rsidRPr="00472B80" w:rsidRDefault="008B6F8C" w:rsidP="00472B80">
      <w:pPr>
        <w:rPr>
          <w:highlight w:val="white"/>
        </w:rPr>
      </w:pPr>
      <w:r w:rsidRPr="00472B80">
        <w:rPr>
          <w:highlight w:val="white"/>
        </w:rPr>
        <w:lastRenderedPageBreak/>
        <w:t>Запус</w:t>
      </w:r>
      <w:r>
        <w:rPr>
          <w:highlight w:val="white"/>
        </w:rPr>
        <w:t>каем</w:t>
      </w:r>
      <w:r w:rsidRPr="00472B80">
        <w:rPr>
          <w:highlight w:val="white"/>
        </w:rPr>
        <w:t xml:space="preserve"> </w:t>
      </w:r>
      <w:r w:rsidR="00472B80" w:rsidRPr="00472B80">
        <w:rPr>
          <w:highlight w:val="white"/>
        </w:rPr>
        <w:t>– работает.</w:t>
      </w:r>
    </w:p>
    <w:p w:rsidR="008B7D88" w:rsidRDefault="008B7D88" w:rsidP="008B7D88">
      <w:pPr>
        <w:pStyle w:val="21"/>
        <w:rPr>
          <w:highlight w:val="white"/>
        </w:rPr>
      </w:pPr>
      <w:r>
        <w:rPr>
          <w:highlight w:val="white"/>
        </w:rPr>
        <w:t xml:space="preserve">Примечание: В дальнейшем мы будем переносить этот проект в последующие уроки. </w:t>
      </w:r>
    </w:p>
    <w:p w:rsidR="00472B80" w:rsidRDefault="00472B80" w:rsidP="00472B80">
      <w:pPr>
        <w:rPr>
          <w:highlight w:val="white"/>
        </w:rPr>
      </w:pPr>
      <w:r>
        <w:rPr>
          <w:highlight w:val="white"/>
        </w:rPr>
        <w:t xml:space="preserve">Теперь установим модуль </w:t>
      </w:r>
      <w:r>
        <w:rPr>
          <w:highlight w:val="white"/>
          <w:lang w:val="en-US"/>
        </w:rPr>
        <w:t>Ninject</w:t>
      </w:r>
      <w:r w:rsidRPr="00472B80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Ninject</w:t>
      </w:r>
      <w:r w:rsidRPr="00472B80">
        <w:rPr>
          <w:highlight w:val="white"/>
        </w:rPr>
        <w:t>.</w:t>
      </w:r>
      <w:r>
        <w:rPr>
          <w:highlight w:val="white"/>
          <w:lang w:val="en-US"/>
        </w:rPr>
        <w:t>MVC</w:t>
      </w:r>
      <w:r w:rsidRPr="00472B80">
        <w:rPr>
          <w:highlight w:val="white"/>
        </w:rPr>
        <w:t xml:space="preserve">3 </w:t>
      </w:r>
      <w:r>
        <w:rPr>
          <w:highlight w:val="white"/>
        </w:rPr>
        <w:t>для этого проекта.</w:t>
      </w:r>
    </w:p>
    <w:p w:rsidR="008B7D88" w:rsidRDefault="008B7D88" w:rsidP="00472B80">
      <w:pPr>
        <w:rPr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Ninject.MVC3</w:t>
      </w:r>
    </w:p>
    <w:p w:rsidR="008B7D88" w:rsidRPr="008B7D88" w:rsidRDefault="002A7088" w:rsidP="008B7D88">
      <w:pPr>
        <w:rPr>
          <w:highlight w:val="white"/>
        </w:rPr>
      </w:pPr>
      <w:r>
        <w:rPr>
          <w:highlight w:val="white"/>
        </w:rPr>
        <w:t xml:space="preserve">Добавляем </w:t>
      </w:r>
      <w:r w:rsidR="008B7D88">
        <w:rPr>
          <w:highlight w:val="white"/>
        </w:rPr>
        <w:t xml:space="preserve">класс в папку </w:t>
      </w:r>
      <w:r w:rsidR="008B7D88">
        <w:rPr>
          <w:highlight w:val="white"/>
          <w:lang w:val="en-US"/>
        </w:rPr>
        <w:t>App</w:t>
      </w:r>
      <w:r w:rsidR="008B7D88" w:rsidRPr="008B7D88">
        <w:rPr>
          <w:highlight w:val="white"/>
        </w:rPr>
        <w:t>_</w:t>
      </w:r>
      <w:r w:rsidR="008B7D88">
        <w:rPr>
          <w:highlight w:val="white"/>
          <w:lang w:val="en-US"/>
        </w:rPr>
        <w:t>Start</w:t>
      </w:r>
      <w:r w:rsidR="008B7D88" w:rsidRPr="008B7D88">
        <w:rPr>
          <w:highlight w:val="white"/>
        </w:rPr>
        <w:t>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PreApplicationStartMethod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(LessonProject.App_Start.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B7D8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"Start"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ApplicationShutdownMethodAttribute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(LessonProject.App_Start.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B7D8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"Stop"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LessonProject.App_Start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Microsoft.Web.Infrastructure.DynamicModuleHelper;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Ninject;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Ninject.Web.Common;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bootstrapper =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527A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527A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Starts the application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Start() 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DynamicModuleUtility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.RegisterModule(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OnePerRequestHttpModule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DynamicModuleUtility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.RegisterModule(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bootstrapper.Initialize(CreateKernel);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Stops the application.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Stop()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bootstrapper.ShutDown();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Creates the kernel that will manage your application.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&lt;returns&gt;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created kernel.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&lt;/returns&gt;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CreateKernel()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 =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&gt;&gt;().ToMethod(ctx =&gt; () =&gt;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HttpApplicationInitializationHttpModule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RegisterServices(kernel);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Load your modules or register your services here!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name="kernel"&gt;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kernel.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        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B7D88" w:rsidRDefault="008B7D88" w:rsidP="008B7D88">
      <w:pPr>
        <w:rPr>
          <w:highlight w:val="white"/>
        </w:rPr>
      </w:pPr>
    </w:p>
    <w:p w:rsidR="008B7D88" w:rsidRDefault="008B7D88" w:rsidP="008B7D88">
      <w:pPr>
        <w:rPr>
          <w:highlight w:val="white"/>
        </w:rPr>
      </w:pPr>
      <w:r>
        <w:rPr>
          <w:highlight w:val="white"/>
        </w:rPr>
        <w:t xml:space="preserve">В </w:t>
      </w:r>
      <w:r>
        <w:rPr>
          <w:highlight w:val="white"/>
          <w:lang w:val="en-US"/>
        </w:rPr>
        <w:t>RegisterServices</w:t>
      </w:r>
      <w:r w:rsidRPr="008B7D88">
        <w:rPr>
          <w:highlight w:val="white"/>
        </w:rPr>
        <w:t xml:space="preserve"> </w:t>
      </w:r>
      <w:r>
        <w:rPr>
          <w:highlight w:val="white"/>
        </w:rPr>
        <w:t xml:space="preserve">мы </w:t>
      </w:r>
      <w:r w:rsidR="002A7088">
        <w:rPr>
          <w:highlight w:val="white"/>
        </w:rPr>
        <w:t xml:space="preserve">добавляем </w:t>
      </w:r>
      <w:r>
        <w:rPr>
          <w:highlight w:val="white"/>
        </w:rPr>
        <w:t>инициализаци</w:t>
      </w:r>
      <w:r w:rsidR="002A7088">
        <w:rPr>
          <w:highlight w:val="white"/>
        </w:rPr>
        <w:t>ю</w:t>
      </w:r>
      <w:r>
        <w:rPr>
          <w:highlight w:val="white"/>
        </w:rPr>
        <w:t xml:space="preserve"> своих сервисов. Для начала добавим шутливый </w:t>
      </w:r>
      <w:r>
        <w:rPr>
          <w:highlight w:val="white"/>
          <w:lang w:val="en-US"/>
        </w:rPr>
        <w:t>IWeapon</w:t>
      </w:r>
      <w:r>
        <w:rPr>
          <w:highlight w:val="white"/>
        </w:rPr>
        <w:t>, а в дальнейшем еще будем возвращаться к этому методу для регистрации других сервисов: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Kill();</w:t>
      </w:r>
    </w:p>
    <w:p w:rsidR="008B7D88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10E10" w:rsidRPr="00C10E10" w:rsidRDefault="00C10E10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"BIG BADABUM!"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10E10" w:rsidRPr="00C10E10" w:rsidRDefault="00C10E10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C10E10" w:rsidRPr="008B7D88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10E10" w:rsidRDefault="008B7D88" w:rsidP="00C10E10">
      <w:pPr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10E10" w:rsidRPr="00C10E10" w:rsidRDefault="00C10E10" w:rsidP="00C10E1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B7D88" w:rsidRPr="00417842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В</w:t>
      </w:r>
      <w:r w:rsidRPr="0041784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контроллере</w:t>
      </w:r>
      <w:r w:rsidR="0041784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используем атрибут </w:t>
      </w:r>
      <w:r w:rsidR="00417842"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="004178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Inject</w:t>
      </w:r>
      <w:r w:rsidR="00417842"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View(weapon);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B7D88" w:rsidRPr="00F527A0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17842" w:rsidRDefault="00417842" w:rsidP="008B7D88">
      <w:pPr>
        <w:rPr>
          <w:highlight w:val="white"/>
          <w:lang w:val="en-US"/>
        </w:rPr>
      </w:pPr>
      <w:r>
        <w:rPr>
          <w:highlight w:val="white"/>
        </w:rPr>
        <w:t>Изменяем</w:t>
      </w:r>
      <w:r w:rsidRPr="00C10E10">
        <w:rPr>
          <w:highlight w:val="white"/>
          <w:lang w:val="en-US"/>
        </w:rPr>
        <w:t xml:space="preserve"> </w:t>
      </w:r>
      <w:r w:rsidR="00C10E10">
        <w:rPr>
          <w:highlight w:val="white"/>
          <w:lang w:val="en-US"/>
        </w:rPr>
        <w:t>View: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</w:t>
      </w:r>
      <w:r w:rsidRPr="00C10E1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C10E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C10E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Model.Kill()</w:t>
      </w:r>
    </w:p>
    <w:p w:rsidR="00C10E10" w:rsidRDefault="00C10E10" w:rsidP="00C10E10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&lt;/</w:t>
      </w:r>
      <w:r w:rsidRPr="00F527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Default="00C10E10" w:rsidP="00C10E10">
      <w:pPr>
        <w:rPr>
          <w:highlight w:val="white"/>
        </w:rPr>
      </w:pPr>
      <w:r w:rsidRPr="00C10E10">
        <w:rPr>
          <w:highlight w:val="white"/>
          <w:lang w:val="en-US"/>
        </w:rPr>
        <w:t>На выходе получаем:</w:t>
      </w:r>
    </w:p>
    <w:p w:rsidR="00C10E10" w:rsidRDefault="00C10E10" w:rsidP="00C10E10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 wp14:anchorId="52153980" wp14:editId="134BB267">
            <wp:extent cx="3519577" cy="1916136"/>
            <wp:effectExtent l="0" t="0" r="5080" b="8255"/>
            <wp:docPr id="7" name="Рисунок 7" descr="C:\Users\Saturn\Desktop\PrintScreens\Lesson2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urn\Desktop\PrintScreens\Lesson2\Untitled-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445" cy="191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088" w:rsidRPr="002A7088" w:rsidRDefault="002A7088" w:rsidP="002A7088">
      <w:pPr>
        <w:rPr>
          <w:lang w:val="en-US"/>
        </w:rPr>
      </w:pPr>
      <w:r w:rsidRPr="002A7088">
        <w:rPr>
          <w:lang w:val="en-US"/>
        </w:rPr>
        <w:t>Ninject использует WebActivator:</w:t>
      </w:r>
    </w:p>
    <w:p w:rsidR="002A7088" w:rsidRPr="002A7088" w:rsidRDefault="002A7088" w:rsidP="002A7088">
      <w:pPr>
        <w:rPr>
          <w:lang w:val="en-US"/>
        </w:rPr>
      </w:pPr>
      <w:r w:rsidRPr="002A7088">
        <w:rPr>
          <w:lang w:val="en-US"/>
        </w:rPr>
        <w:t>- регистрирует свои модули OnePerRequestHttpModule и NinjectHttpModule</w:t>
      </w:r>
    </w:p>
    <w:p w:rsidR="002A7088" w:rsidRPr="0021240B" w:rsidRDefault="00A2047D" w:rsidP="002A7088">
      <w:r w:rsidRPr="0021240B">
        <w:t xml:space="preserve">- создает </w:t>
      </w:r>
      <w:r w:rsidR="002A7088" w:rsidRPr="002A7088">
        <w:rPr>
          <w:lang w:val="en-US"/>
        </w:rPr>
        <w:t>StandartKernel</w:t>
      </w:r>
    </w:p>
    <w:p w:rsidR="002A7088" w:rsidRDefault="00A2047D" w:rsidP="002A7088">
      <w:r w:rsidRPr="0021240B">
        <w:t>- инициализирует наши сервисы.</w:t>
      </w:r>
    </w:p>
    <w:p w:rsidR="00EC4474" w:rsidRPr="0021240B" w:rsidRDefault="00EC4474" w:rsidP="00EC4474">
      <w:pPr>
        <w:pStyle w:val="3"/>
        <w:rPr>
          <w:highlight w:val="white"/>
          <w:lang w:val="en-US"/>
        </w:rPr>
      </w:pPr>
      <w:r>
        <w:rPr>
          <w:highlight w:val="white"/>
          <w:lang w:val="en-US"/>
        </w:rPr>
        <w:t>DependencyResolver</w:t>
      </w:r>
    </w:p>
    <w:p w:rsidR="00EC4474" w:rsidRPr="0021240B" w:rsidRDefault="002A7088" w:rsidP="00EC4474">
      <w:pPr>
        <w:rPr>
          <w:highlight w:val="white"/>
        </w:rPr>
      </w:pPr>
      <w:r w:rsidRPr="002A7088">
        <w:t>В</w:t>
      </w:r>
      <w:r w:rsidR="00A2047D" w:rsidRPr="0021240B">
        <w:rPr>
          <w:lang w:val="en-US"/>
        </w:rPr>
        <w:t xml:space="preserve"> asp.net mvc3 </w:t>
      </w:r>
      <w:r w:rsidRPr="002A7088">
        <w:t>появился</w:t>
      </w:r>
      <w:r w:rsidR="00A2047D" w:rsidRPr="0021240B">
        <w:rPr>
          <w:lang w:val="en-US"/>
        </w:rPr>
        <w:t xml:space="preserve"> </w:t>
      </w:r>
      <w:r w:rsidRPr="002A7088">
        <w:t>класс</w:t>
      </w:r>
      <w:r w:rsidR="00A2047D" w:rsidRPr="0021240B">
        <w:rPr>
          <w:lang w:val="en-US"/>
        </w:rPr>
        <w:t xml:space="preserve"> DependencyResolver. </w:t>
      </w:r>
      <w:r w:rsidRPr="002A7088">
        <w:t>Этот класс обеспечивает получение экземпляра сервиса. Наши зарегистрированные сервисы (и даже используемый DI-контейнер) мы также можем получить посредством этого класса.</w:t>
      </w:r>
      <w:r w:rsidR="00011A83">
        <w:t xml:space="preserve"> </w:t>
      </w:r>
    </w:p>
    <w:p w:rsidR="00EC4474" w:rsidRPr="00EC4474" w:rsidRDefault="00A2047D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240B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="00EC4474"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EC4474"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C4474"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EC4474"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C4474"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="00EC4474"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="00EC4474"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HomeController()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 =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View(weapon);</w:t>
      </w:r>
    </w:p>
    <w:p w:rsidR="00EC4474" w:rsidRPr="00ED68CF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4474" w:rsidRDefault="00EC4474" w:rsidP="00EC4474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65D40" w:rsidRPr="00396F40" w:rsidRDefault="00AD5301" w:rsidP="00565D40">
      <w:pPr>
        <w:pStyle w:val="3"/>
        <w:rPr>
          <w:highlight w:val="white"/>
        </w:rPr>
      </w:pPr>
      <w:r>
        <w:rPr>
          <w:highlight w:val="white"/>
        </w:rPr>
        <w:t>Итог</w:t>
      </w:r>
    </w:p>
    <w:p w:rsidR="00A403A8" w:rsidRPr="00EC4474" w:rsidRDefault="00565D40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highlight w:val="white"/>
        </w:rPr>
      </w:pP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DI</w:t>
      </w:r>
      <w:r w:rsidRPr="00565D40">
        <w:rPr>
          <w:highlight w:val="white"/>
        </w:rPr>
        <w:t>-</w:t>
      </w:r>
      <w:r>
        <w:rPr>
          <w:highlight w:val="white"/>
        </w:rPr>
        <w:t xml:space="preserve">контейнеров в современных приложениях необходимо, чтобы избавиться от сильной связности кода, и </w:t>
      </w:r>
      <w:r w:rsidR="00AE269A">
        <w:rPr>
          <w:highlight w:val="white"/>
        </w:rPr>
        <w:t>для легкого доступа</w:t>
      </w:r>
      <w:r>
        <w:rPr>
          <w:highlight w:val="white"/>
        </w:rPr>
        <w:t xml:space="preserve"> из любой </w:t>
      </w:r>
      <w:r w:rsidR="00011A83">
        <w:rPr>
          <w:highlight w:val="white"/>
        </w:rPr>
        <w:t xml:space="preserve">его </w:t>
      </w:r>
      <w:r>
        <w:rPr>
          <w:highlight w:val="white"/>
        </w:rPr>
        <w:t>части к сервис</w:t>
      </w:r>
      <w:r w:rsidR="00011A83">
        <w:rPr>
          <w:highlight w:val="white"/>
        </w:rPr>
        <w:t>ам</w:t>
      </w:r>
      <w:r>
        <w:rPr>
          <w:highlight w:val="white"/>
        </w:rPr>
        <w:t>. Также</w:t>
      </w:r>
      <w:r w:rsidR="00011A83">
        <w:rPr>
          <w:highlight w:val="white"/>
        </w:rPr>
        <w:t>,</w:t>
      </w:r>
      <w:r>
        <w:rPr>
          <w:highlight w:val="white"/>
        </w:rPr>
        <w:t xml:space="preserve"> это необходимо для написания </w:t>
      </w:r>
      <w:r>
        <w:rPr>
          <w:highlight w:val="white"/>
          <w:lang w:val="en-US"/>
        </w:rPr>
        <w:t>Unit</w:t>
      </w:r>
      <w:r w:rsidRPr="00F527A0">
        <w:rPr>
          <w:highlight w:val="white"/>
        </w:rPr>
        <w:t>-</w:t>
      </w:r>
      <w:r>
        <w:rPr>
          <w:highlight w:val="white"/>
        </w:rPr>
        <w:t>тестов.</w:t>
      </w:r>
      <w:r w:rsidR="00A403A8" w:rsidRPr="00EC4474">
        <w:rPr>
          <w:highlight w:val="white"/>
        </w:rPr>
        <w:br w:type="page"/>
      </w:r>
    </w:p>
    <w:p w:rsidR="00A403A8" w:rsidRDefault="00A403A8" w:rsidP="000D57F8">
      <w:pPr>
        <w:pStyle w:val="2"/>
        <w:rPr>
          <w:highlight w:val="white"/>
        </w:rPr>
      </w:pPr>
      <w:r>
        <w:rPr>
          <w:highlight w:val="white"/>
        </w:rPr>
        <w:lastRenderedPageBreak/>
        <w:t xml:space="preserve">Урок 3. Работа с БД </w:t>
      </w:r>
    </w:p>
    <w:p w:rsidR="00A403A8" w:rsidRPr="005B34E9" w:rsidRDefault="00A403A8" w:rsidP="00A403A8">
      <w:pPr>
        <w:rPr>
          <w:i/>
          <w:highlight w:val="white"/>
        </w:rPr>
      </w:pPr>
      <w:r>
        <w:rPr>
          <w:highlight w:val="white"/>
        </w:rPr>
        <w:t xml:space="preserve">Цель урока: Изучить основные принципы работы с базой данных. Краткое описание реляционной модели баз данных. Работа с базой данных (создание таблиц, связей в </w:t>
      </w:r>
      <w:r>
        <w:rPr>
          <w:highlight w:val="white"/>
          <w:lang w:val="en-US"/>
        </w:rPr>
        <w:t>VS</w:t>
      </w:r>
      <w:r w:rsidRPr="00A403A8">
        <w:rPr>
          <w:highlight w:val="white"/>
        </w:rPr>
        <w:t xml:space="preserve"> 2012)</w:t>
      </w:r>
      <w:r>
        <w:rPr>
          <w:highlight w:val="white"/>
        </w:rPr>
        <w:t xml:space="preserve">. Команды </w:t>
      </w:r>
      <w:r>
        <w:rPr>
          <w:highlight w:val="white"/>
          <w:lang w:val="en-US"/>
        </w:rPr>
        <w:t>INSERT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UPDATE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DELETE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SELECT</w:t>
      </w:r>
      <w:r w:rsidRPr="000D57F8">
        <w:rPr>
          <w:highlight w:val="white"/>
        </w:rPr>
        <w:t xml:space="preserve">. </w:t>
      </w: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Linq</w:t>
      </w:r>
      <w:r w:rsidR="000D57F8">
        <w:rPr>
          <w:highlight w:val="white"/>
          <w:lang w:val="en-US"/>
        </w:rPr>
        <w:t>ToSql</w:t>
      </w:r>
      <w:r>
        <w:rPr>
          <w:highlight w:val="white"/>
        </w:rPr>
        <w:t xml:space="preserve"> </w:t>
      </w:r>
      <w:r w:rsidR="000D57F8">
        <w:rPr>
          <w:highlight w:val="white"/>
        </w:rPr>
        <w:t xml:space="preserve">и </w:t>
      </w:r>
      <w:r w:rsidR="000D57F8">
        <w:rPr>
          <w:highlight w:val="white"/>
          <w:lang w:val="en-US"/>
        </w:rPr>
        <w:t>Linq</w:t>
      </w:r>
      <w:r w:rsidR="000D57F8" w:rsidRPr="000D57F8">
        <w:rPr>
          <w:highlight w:val="white"/>
        </w:rPr>
        <w:t>.</w:t>
      </w:r>
      <w:r w:rsidR="0086106A">
        <w:rPr>
          <w:highlight w:val="white"/>
        </w:rPr>
        <w:t xml:space="preserve"> Создание репозитария,</w:t>
      </w:r>
      <w:r w:rsidR="0086106A" w:rsidRPr="005B34E9">
        <w:rPr>
          <w:highlight w:val="white"/>
        </w:rPr>
        <w:t xml:space="preserve"> </w:t>
      </w:r>
      <w:r w:rsidR="0086106A">
        <w:rPr>
          <w:highlight w:val="white"/>
          <w:lang w:val="en-US"/>
        </w:rPr>
        <w:t>IRepository</w:t>
      </w:r>
      <w:r w:rsidR="0086106A" w:rsidRPr="005B34E9">
        <w:rPr>
          <w:highlight w:val="white"/>
        </w:rPr>
        <w:t xml:space="preserve">, </w:t>
      </w:r>
      <w:r w:rsidR="0086106A">
        <w:rPr>
          <w:highlight w:val="white"/>
          <w:lang w:val="en-US"/>
        </w:rPr>
        <w:t>SqlRepository</w:t>
      </w:r>
      <w:r w:rsidR="0086106A" w:rsidRPr="005B34E9">
        <w:rPr>
          <w:highlight w:val="white"/>
        </w:rPr>
        <w:t>.</w:t>
      </w:r>
    </w:p>
    <w:p w:rsidR="00AA438C" w:rsidRDefault="00AA438C" w:rsidP="00AA438C">
      <w:pPr>
        <w:pStyle w:val="3"/>
        <w:rPr>
          <w:highlight w:val="white"/>
        </w:rPr>
      </w:pPr>
      <w:r>
        <w:rPr>
          <w:highlight w:val="white"/>
        </w:rPr>
        <w:t>Что такое БД</w:t>
      </w:r>
    </w:p>
    <w:p w:rsidR="002940B6" w:rsidRPr="002940B6" w:rsidRDefault="002940B6" w:rsidP="002940B6">
      <w:pPr>
        <w:rPr>
          <w:highlight w:val="white"/>
        </w:rPr>
      </w:pPr>
      <w:r w:rsidRPr="002940B6">
        <w:rPr>
          <w:highlight w:val="white"/>
        </w:rPr>
        <w:t>Реляционная база данных — </w:t>
      </w:r>
      <w:hyperlink r:id="rId23" w:tooltip="База данных" w:history="1">
        <w:r w:rsidRPr="002940B6">
          <w:rPr>
            <w:highlight w:val="white"/>
          </w:rPr>
          <w:t>база данных</w:t>
        </w:r>
      </w:hyperlink>
      <w:r w:rsidRPr="002940B6">
        <w:rPr>
          <w:highlight w:val="white"/>
        </w:rPr>
        <w:t>, основанная на </w:t>
      </w:r>
      <w:hyperlink r:id="rId24" w:tooltip="Реляционная модель данных" w:history="1">
        <w:r w:rsidRPr="002940B6">
          <w:rPr>
            <w:highlight w:val="white"/>
          </w:rPr>
          <w:t>реляционной модели данных</w:t>
        </w:r>
      </w:hyperlink>
      <w:r w:rsidRPr="002940B6">
        <w:rPr>
          <w:highlight w:val="white"/>
        </w:rPr>
        <w:t>. </w:t>
      </w:r>
      <w:r>
        <w:rPr>
          <w:highlight w:val="white"/>
        </w:rPr>
        <w:t xml:space="preserve">Реляционность – это отношения (связи) от англ. </w:t>
      </w:r>
      <w:r>
        <w:rPr>
          <w:highlight w:val="white"/>
          <w:lang w:val="en-US"/>
        </w:rPr>
        <w:t>relation</w:t>
      </w:r>
      <w:r w:rsidRPr="00F527A0">
        <w:rPr>
          <w:highlight w:val="white"/>
        </w:rPr>
        <w:t>.</w:t>
      </w:r>
    </w:p>
    <w:p w:rsidR="00AA438C" w:rsidRDefault="00AA438C" w:rsidP="00AA438C">
      <w:pPr>
        <w:pStyle w:val="4"/>
        <w:rPr>
          <w:highlight w:val="white"/>
        </w:rPr>
      </w:pPr>
      <w:r>
        <w:rPr>
          <w:highlight w:val="white"/>
        </w:rPr>
        <w:t>Таблицы</w:t>
      </w:r>
    </w:p>
    <w:p w:rsidR="005C1228" w:rsidRPr="005C1228" w:rsidRDefault="005C1228" w:rsidP="005C1228">
      <w:pPr>
        <w:rPr>
          <w:highlight w:val="white"/>
        </w:rPr>
      </w:pPr>
      <w:r w:rsidRPr="00F527A0">
        <w:rPr>
          <w:highlight w:val="white"/>
        </w:rPr>
        <w:br/>
      </w:r>
      <w:r>
        <w:rPr>
          <w:highlight w:val="white"/>
        </w:rPr>
        <w:t>Это таблица:</w:t>
      </w:r>
    </w:p>
    <w:p w:rsidR="00565D40" w:rsidRDefault="005C1228" w:rsidP="005C1228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 wp14:anchorId="5A07D728" wp14:editId="79D60D24">
            <wp:extent cx="2622430" cy="2906114"/>
            <wp:effectExtent l="0" t="0" r="6985" b="8890"/>
            <wp:docPr id="13" name="Рисунок 13" descr="C:\Users\Saturn\Desktop\PrintScreens\Lesson3\untitled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3\untitled-1.gif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964" cy="290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228" w:rsidRDefault="002940B6" w:rsidP="00565D40">
      <w:pPr>
        <w:rPr>
          <w:highlight w:val="white"/>
        </w:rPr>
      </w:pPr>
      <w:r>
        <w:rPr>
          <w:highlight w:val="white"/>
        </w:rPr>
        <w:t xml:space="preserve">Таблица состоит из столбцов и строк. Столбцы имеют свойства – имя, тип данных. </w:t>
      </w:r>
    </w:p>
    <w:p w:rsidR="002940B6" w:rsidRDefault="002940B6" w:rsidP="00565D40">
      <w:pPr>
        <w:rPr>
          <w:highlight w:val="white"/>
        </w:rPr>
      </w:pPr>
      <w:r>
        <w:rPr>
          <w:highlight w:val="white"/>
        </w:rPr>
        <w:t xml:space="preserve">Таблицы </w:t>
      </w:r>
      <w:r w:rsidR="00435F17">
        <w:rPr>
          <w:highlight w:val="white"/>
        </w:rPr>
        <w:t xml:space="preserve">должны </w:t>
      </w:r>
      <w:r>
        <w:rPr>
          <w:highlight w:val="white"/>
        </w:rPr>
        <w:t>обладать следующими свойствами:</w:t>
      </w:r>
    </w:p>
    <w:p w:rsidR="002940B6" w:rsidRDefault="002940B6" w:rsidP="002940B6">
      <w:pPr>
        <w:pStyle w:val="a6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у таблицы есть имя</w:t>
      </w:r>
    </w:p>
    <w:p w:rsidR="002940B6" w:rsidRDefault="002940B6" w:rsidP="002940B6">
      <w:pPr>
        <w:pStyle w:val="a6"/>
        <w:numPr>
          <w:ilvl w:val="0"/>
          <w:numId w:val="3"/>
        </w:numPr>
        <w:rPr>
          <w:highlight w:val="white"/>
        </w:rPr>
      </w:pPr>
      <w:r w:rsidRPr="002940B6">
        <w:rPr>
          <w:highlight w:val="white"/>
        </w:rPr>
        <w:t xml:space="preserve">нет двух одинаковых </w:t>
      </w:r>
      <w:r>
        <w:rPr>
          <w:highlight w:val="white"/>
        </w:rPr>
        <w:t>строк</w:t>
      </w:r>
    </w:p>
    <w:p w:rsidR="002940B6" w:rsidRDefault="002940B6" w:rsidP="002940B6">
      <w:pPr>
        <w:pStyle w:val="a6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столбцы имеют разные наименования (нет двух одинаковых столбцов)</w:t>
      </w:r>
    </w:p>
    <w:p w:rsidR="002940B6" w:rsidRDefault="002940B6" w:rsidP="002940B6">
      <w:pPr>
        <w:pStyle w:val="a6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порядок строк в таблице произвольный (т.е. не надо учитывать порядок строк, если не задана сортировка)</w:t>
      </w:r>
    </w:p>
    <w:p w:rsidR="002940B6" w:rsidRDefault="002940B6" w:rsidP="002940B6">
      <w:pPr>
        <w:rPr>
          <w:highlight w:val="white"/>
        </w:rPr>
      </w:pPr>
      <w:r>
        <w:rPr>
          <w:highlight w:val="white"/>
        </w:rPr>
        <w:t>Структуру таблицы можно записать в таком виде:</w:t>
      </w:r>
    </w:p>
    <w:p w:rsidR="002940B6" w:rsidRDefault="002940B6" w:rsidP="002940B6">
      <w:pPr>
        <w:pStyle w:val="a6"/>
        <w:numPr>
          <w:ilvl w:val="0"/>
          <w:numId w:val="5"/>
        </w:numPr>
        <w:rPr>
          <w:highlight w:val="white"/>
        </w:rPr>
      </w:pPr>
      <w:r>
        <w:rPr>
          <w:highlight w:val="white"/>
        </w:rPr>
        <w:t>Имя столбца</w:t>
      </w:r>
    </w:p>
    <w:p w:rsidR="002940B6" w:rsidRDefault="002940B6" w:rsidP="002940B6">
      <w:pPr>
        <w:pStyle w:val="a6"/>
        <w:numPr>
          <w:ilvl w:val="0"/>
          <w:numId w:val="5"/>
        </w:numPr>
        <w:rPr>
          <w:highlight w:val="white"/>
        </w:rPr>
      </w:pPr>
      <w:r>
        <w:rPr>
          <w:highlight w:val="white"/>
        </w:rPr>
        <w:t>Тип данных для этого столбца</w:t>
      </w:r>
    </w:p>
    <w:p w:rsidR="00AA438C" w:rsidRDefault="00AA438C" w:rsidP="00AA438C">
      <w:pPr>
        <w:pStyle w:val="4"/>
        <w:rPr>
          <w:highlight w:val="white"/>
        </w:rPr>
      </w:pPr>
      <w:r>
        <w:rPr>
          <w:highlight w:val="white"/>
        </w:rPr>
        <w:t>Связи</w:t>
      </w:r>
    </w:p>
    <w:p w:rsidR="002940B6" w:rsidRDefault="002940B6" w:rsidP="002940B6">
      <w:pPr>
        <w:rPr>
          <w:highlight w:val="white"/>
        </w:rPr>
      </w:pPr>
      <w:r>
        <w:rPr>
          <w:highlight w:val="white"/>
        </w:rPr>
        <w:t xml:space="preserve">Между таблицами существуют связи </w:t>
      </w:r>
      <w:r w:rsidRPr="002940B6">
        <w:rPr>
          <w:highlight w:val="white"/>
        </w:rPr>
        <w:t>(</w:t>
      </w:r>
      <w:r>
        <w:rPr>
          <w:highlight w:val="white"/>
          <w:lang w:val="en-US"/>
        </w:rPr>
        <w:t>relation</w:t>
      </w:r>
      <w:r w:rsidRPr="002940B6">
        <w:rPr>
          <w:highlight w:val="white"/>
        </w:rPr>
        <w:t xml:space="preserve">). </w:t>
      </w:r>
      <w:r>
        <w:rPr>
          <w:highlight w:val="white"/>
        </w:rPr>
        <w:t>Для установки связи необходимо иметь следующее:</w:t>
      </w:r>
    </w:p>
    <w:p w:rsidR="002940B6" w:rsidRDefault="002940B6" w:rsidP="002940B6">
      <w:pPr>
        <w:pStyle w:val="a6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lastRenderedPageBreak/>
        <w:t>Первичный ключ – это набор столбцов (атрибутов) таблицы, однозначно определяю</w:t>
      </w:r>
      <w:r w:rsidR="00AE269A">
        <w:rPr>
          <w:highlight w:val="white"/>
        </w:rPr>
        <w:t>щих</w:t>
      </w:r>
      <w:r>
        <w:rPr>
          <w:highlight w:val="white"/>
        </w:rPr>
        <w:t xml:space="preserve"> уникальность </w:t>
      </w:r>
      <w:r w:rsidR="004A58CD">
        <w:rPr>
          <w:highlight w:val="white"/>
        </w:rPr>
        <w:t xml:space="preserve">строки. Обычно это одно поле, называется </w:t>
      </w:r>
      <w:r w:rsidR="004A58CD">
        <w:rPr>
          <w:highlight w:val="white"/>
          <w:lang w:val="en-US"/>
        </w:rPr>
        <w:t>ID</w:t>
      </w:r>
      <w:r w:rsidR="004A58CD" w:rsidRPr="004A58CD">
        <w:rPr>
          <w:highlight w:val="white"/>
        </w:rPr>
        <w:t xml:space="preserve">. Оно является </w:t>
      </w:r>
      <w:r w:rsidR="004A58CD">
        <w:rPr>
          <w:highlight w:val="white"/>
        </w:rPr>
        <w:t>автоикрементным, т.е. при попытке добавления записи</w:t>
      </w:r>
      <w:r w:rsidR="00783C83">
        <w:rPr>
          <w:highlight w:val="white"/>
        </w:rPr>
        <w:t>,</w:t>
      </w:r>
      <w:r w:rsidR="004A58CD">
        <w:rPr>
          <w:highlight w:val="white"/>
        </w:rPr>
        <w:t xml:space="preserve"> там автоматически вставляется 1, 2, 3, 4… </w:t>
      </w:r>
      <w:r w:rsidR="004A58CD">
        <w:rPr>
          <w:highlight w:val="white"/>
          <w:lang w:val="en-US"/>
        </w:rPr>
        <w:t>n</w:t>
      </w:r>
      <w:r w:rsidR="004A58CD">
        <w:rPr>
          <w:highlight w:val="white"/>
        </w:rPr>
        <w:t xml:space="preserve">+1, где </w:t>
      </w:r>
      <w:r w:rsidR="004A58CD">
        <w:rPr>
          <w:highlight w:val="white"/>
          <w:lang w:val="en-US"/>
        </w:rPr>
        <w:t>n</w:t>
      </w:r>
      <w:r w:rsidR="004A58CD" w:rsidRPr="004A58CD">
        <w:rPr>
          <w:highlight w:val="white"/>
        </w:rPr>
        <w:t xml:space="preserve"> </w:t>
      </w:r>
      <w:r w:rsidR="004A58CD">
        <w:rPr>
          <w:highlight w:val="white"/>
        </w:rPr>
        <w:t>–</w:t>
      </w:r>
      <w:r w:rsidR="004A58CD" w:rsidRPr="004A58CD">
        <w:rPr>
          <w:highlight w:val="white"/>
        </w:rPr>
        <w:t xml:space="preserve"> </w:t>
      </w:r>
      <w:r w:rsidR="004A58CD">
        <w:rPr>
          <w:highlight w:val="white"/>
        </w:rPr>
        <w:t xml:space="preserve">это значение последнего добавленного </w:t>
      </w:r>
      <w:r w:rsidR="004A58CD">
        <w:rPr>
          <w:highlight w:val="white"/>
          <w:lang w:val="en-US"/>
        </w:rPr>
        <w:t>ID</w:t>
      </w:r>
      <w:r w:rsidR="004A58CD">
        <w:rPr>
          <w:highlight w:val="white"/>
        </w:rPr>
        <w:t>.</w:t>
      </w:r>
    </w:p>
    <w:p w:rsidR="004A58CD" w:rsidRDefault="004A58CD" w:rsidP="002940B6">
      <w:pPr>
        <w:pStyle w:val="a6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t xml:space="preserve">Внешний ключ – это набор столбцов (атрибутов) таблицы, которые однозначно определяют уникальность строки в другой таблице. Опять же это обычно одно поле, названное </w:t>
      </w:r>
      <w:r w:rsidRPr="004A58CD">
        <w:rPr>
          <w:highlight w:val="white"/>
        </w:rPr>
        <w:t>[</w:t>
      </w:r>
      <w:r>
        <w:rPr>
          <w:highlight w:val="white"/>
        </w:rPr>
        <w:t>Имя таблицы</w:t>
      </w:r>
      <w:r w:rsidRPr="004A58CD">
        <w:rPr>
          <w:highlight w:val="white"/>
        </w:rPr>
        <w:t>]</w:t>
      </w:r>
      <w:r>
        <w:rPr>
          <w:highlight w:val="white"/>
          <w:lang w:val="en-US"/>
        </w:rPr>
        <w:t>ID</w:t>
      </w:r>
      <w:r w:rsidRPr="004A58CD">
        <w:rPr>
          <w:highlight w:val="white"/>
        </w:rPr>
        <w:t xml:space="preserve">. </w:t>
      </w:r>
      <w:r>
        <w:rPr>
          <w:highlight w:val="white"/>
        </w:rPr>
        <w:t>Но не является автоинкрементным.</w:t>
      </w:r>
    </w:p>
    <w:p w:rsidR="004A58CD" w:rsidRPr="004A58CD" w:rsidRDefault="004A58CD" w:rsidP="002940B6">
      <w:pPr>
        <w:pStyle w:val="a6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t>Прописана связь между первичным ключом и внешним ключом.</w:t>
      </w:r>
    </w:p>
    <w:p w:rsidR="004A58CD" w:rsidRDefault="004A58CD" w:rsidP="004A58CD">
      <w:pPr>
        <w:rPr>
          <w:highlight w:val="white"/>
        </w:rPr>
      </w:pPr>
      <w:r>
        <w:rPr>
          <w:highlight w:val="white"/>
        </w:rPr>
        <w:t xml:space="preserve">Связи бывают </w:t>
      </w:r>
      <w:r w:rsidR="00783C83">
        <w:rPr>
          <w:highlight w:val="white"/>
        </w:rPr>
        <w:t xml:space="preserve">трех </w:t>
      </w:r>
      <w:r>
        <w:rPr>
          <w:highlight w:val="white"/>
        </w:rPr>
        <w:t>типов:</w:t>
      </w:r>
    </w:p>
    <w:p w:rsidR="004A58CD" w:rsidRDefault="004A58CD" w:rsidP="004A58CD">
      <w:pPr>
        <w:pStyle w:val="a6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>Один-к-одному. Т.е. одной строк</w:t>
      </w:r>
      <w:r w:rsidR="00011A83">
        <w:rPr>
          <w:highlight w:val="white"/>
        </w:rPr>
        <w:t>е</w:t>
      </w:r>
      <w:r>
        <w:rPr>
          <w:highlight w:val="white"/>
        </w:rPr>
        <w:t xml:space="preserve"> в таблице соответствует одна строка в другой таблице. Это редко используется, но используется. Например, в одной таблице данные о пользователе, а в другой </w:t>
      </w:r>
      <w:r w:rsidR="00783C83">
        <w:rPr>
          <w:highlight w:val="white"/>
        </w:rPr>
        <w:t xml:space="preserve"> — </w:t>
      </w:r>
      <w:r>
        <w:rPr>
          <w:highlight w:val="white"/>
        </w:rPr>
        <w:t>дополнительные данные о том же пользователе. Такой вариант необходим, чтобы манипулировать</w:t>
      </w:r>
      <w:r w:rsidR="00947993">
        <w:rPr>
          <w:highlight w:val="white"/>
        </w:rPr>
        <w:t>,</w:t>
      </w:r>
      <w:r>
        <w:rPr>
          <w:highlight w:val="white"/>
        </w:rPr>
        <w:t xml:space="preserve"> по необходимости</w:t>
      </w:r>
      <w:r w:rsidR="00947993">
        <w:rPr>
          <w:highlight w:val="white"/>
        </w:rPr>
        <w:t>,</w:t>
      </w:r>
      <w:r>
        <w:rPr>
          <w:highlight w:val="white"/>
        </w:rPr>
        <w:t xml:space="preserve"> меньшим количеством данных.</w:t>
      </w:r>
    </w:p>
    <w:p w:rsidR="004A58CD" w:rsidRPr="004A58CD" w:rsidRDefault="004A58CD" w:rsidP="004A58CD">
      <w:pPr>
        <w:pStyle w:val="a6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 xml:space="preserve">Один-ко-многим. Одной строк в таблице </w:t>
      </w:r>
      <w:r>
        <w:rPr>
          <w:highlight w:val="white"/>
          <w:lang w:val="en-US"/>
        </w:rPr>
        <w:t>A</w:t>
      </w:r>
      <w:r>
        <w:rPr>
          <w:highlight w:val="white"/>
        </w:rPr>
        <w:t xml:space="preserve"> соответствует одна или несколько строк в таблице </w:t>
      </w:r>
      <w:r>
        <w:rPr>
          <w:highlight w:val="white"/>
          <w:lang w:val="en-US"/>
        </w:rPr>
        <w:t>B</w:t>
      </w:r>
      <w:r>
        <w:rPr>
          <w:highlight w:val="white"/>
        </w:rPr>
        <w:t>. Но</w:t>
      </w:r>
      <w:r w:rsidR="00783C83">
        <w:rPr>
          <w:highlight w:val="white"/>
        </w:rPr>
        <w:t xml:space="preserve"> </w:t>
      </w:r>
      <w:r>
        <w:rPr>
          <w:highlight w:val="white"/>
        </w:rPr>
        <w:t xml:space="preserve">одной строке в таблице </w:t>
      </w:r>
      <w:r>
        <w:rPr>
          <w:highlight w:val="white"/>
          <w:lang w:val="en-US"/>
        </w:rPr>
        <w:t>B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соответствует только одна строка в таблице </w:t>
      </w:r>
      <w:r>
        <w:rPr>
          <w:highlight w:val="white"/>
          <w:lang w:val="en-US"/>
        </w:rPr>
        <w:t>A</w:t>
      </w:r>
      <w:r w:rsidRPr="004A58CD">
        <w:rPr>
          <w:highlight w:val="white"/>
        </w:rPr>
        <w:t>.</w:t>
      </w:r>
      <w:r>
        <w:rPr>
          <w:highlight w:val="white"/>
        </w:rPr>
        <w:t xml:space="preserve"> В этом случае в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таблице </w:t>
      </w:r>
      <w:r>
        <w:rPr>
          <w:highlight w:val="white"/>
          <w:lang w:val="en-US"/>
        </w:rPr>
        <w:t>B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существует внешний ключ, который однозначно определяет запись в таблице </w:t>
      </w:r>
      <w:r>
        <w:rPr>
          <w:highlight w:val="white"/>
          <w:lang w:val="en-US"/>
        </w:rPr>
        <w:t>A</w:t>
      </w:r>
      <w:r w:rsidRPr="004A58CD">
        <w:rPr>
          <w:highlight w:val="white"/>
        </w:rPr>
        <w:t>.</w:t>
      </w:r>
    </w:p>
    <w:p w:rsidR="004A58CD" w:rsidRPr="000239F0" w:rsidRDefault="004A58CD" w:rsidP="004A58CD">
      <w:pPr>
        <w:pStyle w:val="a6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 xml:space="preserve">Многие-ко-многим. Одной </w:t>
      </w:r>
      <w:r w:rsidR="00947993">
        <w:rPr>
          <w:highlight w:val="white"/>
        </w:rPr>
        <w:t xml:space="preserve">строке </w:t>
      </w:r>
      <w:r>
        <w:rPr>
          <w:highlight w:val="white"/>
        </w:rPr>
        <w:t>в таблице А соответствует одна или несколько строк в таблице В</w:t>
      </w:r>
      <w:r w:rsidR="000239F0" w:rsidRPr="000239F0">
        <w:rPr>
          <w:highlight w:val="white"/>
        </w:rPr>
        <w:t xml:space="preserve">, </w:t>
      </w:r>
      <w:r w:rsidR="000239F0">
        <w:rPr>
          <w:highlight w:val="white"/>
        </w:rPr>
        <w:t xml:space="preserve">что истинно и в обратном. В данном </w:t>
      </w:r>
      <w:r w:rsidR="00EF0A36">
        <w:rPr>
          <w:highlight w:val="white"/>
        </w:rPr>
        <w:t xml:space="preserve">случае </w:t>
      </w:r>
      <w:r w:rsidR="000239F0">
        <w:rPr>
          <w:highlight w:val="white"/>
        </w:rPr>
        <w:t xml:space="preserve">создается дополнительная таблица со своим первичным ключом, и двумя внешними ключами к таблице </w:t>
      </w:r>
      <w:r w:rsidR="000239F0">
        <w:rPr>
          <w:highlight w:val="white"/>
          <w:lang w:val="en-US"/>
        </w:rPr>
        <w:t>A</w:t>
      </w:r>
      <w:r w:rsidR="000239F0" w:rsidRPr="000239F0">
        <w:rPr>
          <w:highlight w:val="white"/>
        </w:rPr>
        <w:t xml:space="preserve"> </w:t>
      </w:r>
      <w:r w:rsidR="000239F0">
        <w:rPr>
          <w:highlight w:val="white"/>
        </w:rPr>
        <w:t xml:space="preserve">и </w:t>
      </w:r>
      <w:r w:rsidR="000239F0">
        <w:rPr>
          <w:highlight w:val="white"/>
          <w:lang w:val="en-US"/>
        </w:rPr>
        <w:t>B</w:t>
      </w:r>
      <w:r w:rsidR="000239F0" w:rsidRPr="000239F0">
        <w:rPr>
          <w:highlight w:val="white"/>
        </w:rPr>
        <w:t>.</w:t>
      </w:r>
    </w:p>
    <w:p w:rsidR="000239F0" w:rsidRDefault="000239F0" w:rsidP="000239F0">
      <w:pPr>
        <w:rPr>
          <w:highlight w:val="white"/>
        </w:rPr>
      </w:pPr>
      <w:r>
        <w:rPr>
          <w:highlight w:val="white"/>
        </w:rPr>
        <w:t>Сейчас разберемся</w:t>
      </w:r>
      <w:r w:rsidR="009C5DE8" w:rsidRPr="009C5DE8">
        <w:rPr>
          <w:highlight w:val="white"/>
        </w:rPr>
        <w:t>,</w:t>
      </w:r>
      <w:r>
        <w:rPr>
          <w:highlight w:val="white"/>
        </w:rPr>
        <w:t xml:space="preserve"> как это делат</w:t>
      </w:r>
      <w:r w:rsidR="008A3453">
        <w:rPr>
          <w:highlight w:val="white"/>
        </w:rPr>
        <w:t>ь</w:t>
      </w:r>
      <w:r>
        <w:rPr>
          <w:highlight w:val="white"/>
        </w:rPr>
        <w:t>.</w:t>
      </w:r>
    </w:p>
    <w:p w:rsidR="000D57F8" w:rsidRDefault="0086106A" w:rsidP="0086106A">
      <w:pPr>
        <w:pStyle w:val="3"/>
        <w:rPr>
          <w:highlight w:val="white"/>
        </w:rPr>
      </w:pPr>
      <w:r>
        <w:rPr>
          <w:highlight w:val="white"/>
        </w:rPr>
        <w:t xml:space="preserve">Создание простой </w:t>
      </w:r>
      <w:r w:rsidR="005B34E9">
        <w:rPr>
          <w:highlight w:val="white"/>
        </w:rPr>
        <w:t xml:space="preserve">схемы в БД </w:t>
      </w:r>
    </w:p>
    <w:p w:rsidR="000239F0" w:rsidRPr="00F527A0" w:rsidRDefault="000239F0" w:rsidP="000239F0">
      <w:pPr>
        <w:rPr>
          <w:highlight w:val="white"/>
        </w:rPr>
      </w:pPr>
      <w:r>
        <w:rPr>
          <w:highlight w:val="white"/>
        </w:rPr>
        <w:t xml:space="preserve">Создадим БД в </w:t>
      </w:r>
      <w:r>
        <w:rPr>
          <w:highlight w:val="white"/>
          <w:lang w:val="en-US"/>
        </w:rPr>
        <w:t>VS</w:t>
      </w:r>
      <w:r w:rsidRPr="00F527A0">
        <w:rPr>
          <w:highlight w:val="white"/>
        </w:rPr>
        <w:t xml:space="preserve"> 2012:</w:t>
      </w:r>
    </w:p>
    <w:p w:rsidR="000239F0" w:rsidRPr="000239F0" w:rsidRDefault="000239F0" w:rsidP="000239F0">
      <w:pPr>
        <w:jc w:val="center"/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 wp14:anchorId="23C328B3" wp14:editId="10FD1001">
            <wp:extent cx="2829464" cy="1816490"/>
            <wp:effectExtent l="0" t="0" r="0" b="0"/>
            <wp:docPr id="15" name="Рисунок 15" descr="C:\Users\Saturn\Desktop\PrintScreens\Lesson3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3\Untitled-2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531" cy="181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B60" w:rsidRPr="00D67B60" w:rsidRDefault="00D67B60" w:rsidP="00D67B60">
      <w:pPr>
        <w:jc w:val="center"/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 wp14:anchorId="575BB9F3" wp14:editId="74F972F8">
            <wp:extent cx="3039804" cy="2156604"/>
            <wp:effectExtent l="0" t="0" r="8255" b="0"/>
            <wp:docPr id="16" name="Рисунок 16" descr="C:\Users\Saturn\Desktop\PrintScreens\Lesson3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3\Untitled-3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027" cy="215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B60" w:rsidRDefault="00D67B60" w:rsidP="005B34E9">
      <w:pPr>
        <w:rPr>
          <w:highlight w:val="white"/>
        </w:rPr>
      </w:pPr>
    </w:p>
    <w:p w:rsidR="00D67B60" w:rsidRDefault="00D67B60" w:rsidP="00D67B60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 wp14:anchorId="20BC902D" wp14:editId="7CF3E064">
            <wp:extent cx="3001993" cy="1531655"/>
            <wp:effectExtent l="0" t="0" r="8255" b="0"/>
            <wp:docPr id="18" name="Рисунок 18" descr="C:\Users\Saturn\Desktop\PrintScreens\Lesson3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turn\Desktop\PrintScreens\Lesson3\Untitled-4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954" cy="153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B60" w:rsidRPr="00F527A0" w:rsidRDefault="00D67B60" w:rsidP="00D67B60">
      <w:pPr>
        <w:rPr>
          <w:highlight w:val="white"/>
        </w:rPr>
      </w:pPr>
      <w:r>
        <w:rPr>
          <w:highlight w:val="white"/>
        </w:rPr>
        <w:t xml:space="preserve">Для строковых значений используем тип </w:t>
      </w:r>
      <w:r>
        <w:rPr>
          <w:highlight w:val="white"/>
          <w:lang w:val="en-US"/>
        </w:rPr>
        <w:t>nvarchar</w:t>
      </w:r>
      <w:r w:rsidRPr="00D67B60">
        <w:rPr>
          <w:highlight w:val="white"/>
        </w:rPr>
        <w:t>(</w:t>
      </w:r>
      <w:r>
        <w:rPr>
          <w:highlight w:val="white"/>
          <w:lang w:val="en-US"/>
        </w:rPr>
        <w:t>n</w:t>
      </w:r>
      <w:r w:rsidRPr="00D67B60">
        <w:rPr>
          <w:highlight w:val="white"/>
        </w:rPr>
        <w:t>),</w:t>
      </w:r>
      <w:r>
        <w:rPr>
          <w:highlight w:val="white"/>
        </w:rPr>
        <w:t xml:space="preserve"> где </w:t>
      </w:r>
      <w:r>
        <w:rPr>
          <w:highlight w:val="white"/>
          <w:lang w:val="en-US"/>
        </w:rPr>
        <w:t>n</w:t>
      </w:r>
      <w:r w:rsidRPr="00D67B60">
        <w:rPr>
          <w:highlight w:val="white"/>
        </w:rPr>
        <w:t xml:space="preserve"> – </w:t>
      </w:r>
      <w:r>
        <w:rPr>
          <w:highlight w:val="white"/>
        </w:rPr>
        <w:t xml:space="preserve">максимальная длина строки, обычно используется от 50 до 500. Для больших текстовых строк используется </w:t>
      </w:r>
      <w:r>
        <w:rPr>
          <w:highlight w:val="white"/>
          <w:lang w:val="en-US"/>
        </w:rPr>
        <w:t>nvarchar</w:t>
      </w:r>
      <w:r w:rsidRPr="00F527A0">
        <w:rPr>
          <w:highlight w:val="white"/>
        </w:rPr>
        <w:t>(</w:t>
      </w:r>
      <w:r>
        <w:rPr>
          <w:highlight w:val="white"/>
          <w:lang w:val="en-US"/>
        </w:rPr>
        <w:t>MAX</w:t>
      </w:r>
      <w:r w:rsidRPr="00F527A0">
        <w:rPr>
          <w:highlight w:val="white"/>
        </w:rPr>
        <w:t xml:space="preserve">). </w:t>
      </w:r>
    </w:p>
    <w:p w:rsidR="00ED47B7" w:rsidRDefault="00ED47B7" w:rsidP="00D67B60">
      <w:pPr>
        <w:rPr>
          <w:highlight w:val="white"/>
        </w:rPr>
      </w:pPr>
      <w:r>
        <w:rPr>
          <w:highlight w:val="white"/>
        </w:rPr>
        <w:t>Устанавливаем первичный ключ:</w:t>
      </w:r>
    </w:p>
    <w:p w:rsidR="00ED47B7" w:rsidRDefault="00ED47B7" w:rsidP="00ED47B7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 wp14:anchorId="32F4588F" wp14:editId="62F64615">
            <wp:extent cx="2753947" cy="2415396"/>
            <wp:effectExtent l="0" t="0" r="8890" b="4445"/>
            <wp:docPr id="19" name="Рисунок 19" descr="C:\Users\Saturn\Desktop\PrintScreens\Lesson3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turn\Desktop\PrintScreens\Lesson3\Untitled-5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118" cy="241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7B7" w:rsidRDefault="00ED47B7" w:rsidP="00ED47B7">
      <w:pPr>
        <w:rPr>
          <w:highlight w:val="white"/>
        </w:rPr>
      </w:pPr>
      <w:r>
        <w:rPr>
          <w:highlight w:val="white"/>
        </w:rPr>
        <w:t xml:space="preserve">Задаем для </w:t>
      </w:r>
      <w:r>
        <w:rPr>
          <w:highlight w:val="white"/>
          <w:lang w:val="en-US"/>
        </w:rPr>
        <w:t xml:space="preserve">ID </w:t>
      </w:r>
      <w:r>
        <w:rPr>
          <w:highlight w:val="white"/>
        </w:rPr>
        <w:t>автоинкремент:</w:t>
      </w:r>
    </w:p>
    <w:p w:rsidR="00ED47B7" w:rsidRDefault="00ED47B7" w:rsidP="00ED47B7">
      <w:pPr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 wp14:anchorId="1CEB6F32" wp14:editId="0F15834B">
            <wp:extent cx="5940425" cy="3903430"/>
            <wp:effectExtent l="0" t="0" r="3175" b="1905"/>
            <wp:docPr id="20" name="Рисунок 20" descr="C:\Users\Saturn\Desktop\PrintScreens\Lesson3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turn\Desktop\PrintScreens\Lesson3\Untitled-6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7B7" w:rsidRDefault="00ED47B7" w:rsidP="00ED47B7">
      <w:pPr>
        <w:rPr>
          <w:highlight w:val="white"/>
        </w:rPr>
      </w:pPr>
      <w:r>
        <w:rPr>
          <w:highlight w:val="white"/>
        </w:rPr>
        <w:t xml:space="preserve">Подобным образом создаем таблицу </w:t>
      </w:r>
      <w:r>
        <w:rPr>
          <w:highlight w:val="white"/>
          <w:lang w:val="en-US"/>
        </w:rPr>
        <w:t>User</w:t>
      </w:r>
      <w:r>
        <w:rPr>
          <w:highlight w:val="white"/>
        </w:rPr>
        <w:t>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Поле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Тип поля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ID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Tr="00ED47B7">
        <w:tc>
          <w:tcPr>
            <w:tcW w:w="4785" w:type="dxa"/>
          </w:tcPr>
          <w:p w:rsidR="00ED47B7" w:rsidRDefault="00ED47B7" w:rsidP="00ED47B7">
            <w:pPr>
              <w:rPr>
                <w:highlight w:val="white"/>
                <w:lang w:val="en-US"/>
              </w:rPr>
            </w:pPr>
            <w:r w:rsidRPr="00ED47B7">
              <w:rPr>
                <w:lang w:val="en-US"/>
              </w:rPr>
              <w:t>Email</w:t>
            </w:r>
          </w:p>
        </w:tc>
        <w:tc>
          <w:tcPr>
            <w:tcW w:w="4786" w:type="dxa"/>
          </w:tcPr>
          <w:p w:rsidR="00ED47B7" w:rsidRDefault="00ED47B7" w:rsidP="00ED47B7">
            <w:pPr>
              <w:rPr>
                <w:highlight w:val="white"/>
                <w:lang w:val="en-US"/>
              </w:rPr>
            </w:pPr>
            <w:r w:rsidRPr="00ED47B7">
              <w:rPr>
                <w:lang w:val="en-US"/>
              </w:rPr>
              <w:t>nvarchar(150)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Password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AddedDate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datetime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ActivatedDate</w:t>
            </w:r>
          </w:p>
        </w:tc>
        <w:tc>
          <w:tcPr>
            <w:tcW w:w="4786" w:type="dxa"/>
          </w:tcPr>
          <w:p w:rsidR="00ED47B7" w:rsidRPr="00ED47B7" w:rsidRDefault="00B71697" w:rsidP="00ED47B7">
            <w:pPr>
              <w:rPr>
                <w:lang w:val="en-US"/>
              </w:rPr>
            </w:pPr>
            <w:r>
              <w:rPr>
                <w:lang w:val="en-US"/>
              </w:rPr>
              <w:t>d</w:t>
            </w:r>
            <w:r w:rsidR="00ED47B7" w:rsidRPr="00ED47B7">
              <w:rPr>
                <w:lang w:val="en-US"/>
              </w:rPr>
              <w:t>atetime</w:t>
            </w:r>
            <w:r w:rsidR="00ED47B7">
              <w:rPr>
                <w:lang w:val="en-US"/>
              </w:rPr>
              <w:t xml:space="preserve"> (null)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ActivatedLink</w:t>
            </w:r>
          </w:p>
        </w:tc>
        <w:tc>
          <w:tcPr>
            <w:tcW w:w="4786" w:type="dxa"/>
          </w:tcPr>
          <w:p w:rsid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LastVisitDate</w:t>
            </w:r>
          </w:p>
        </w:tc>
        <w:tc>
          <w:tcPr>
            <w:tcW w:w="4786" w:type="dxa"/>
          </w:tcPr>
          <w:p w:rsidR="00ED47B7" w:rsidRPr="00ED47B7" w:rsidRDefault="00B71697" w:rsidP="00ED47B7">
            <w:pPr>
              <w:rPr>
                <w:lang w:val="en-US"/>
              </w:rPr>
            </w:pPr>
            <w:r>
              <w:rPr>
                <w:lang w:val="en-US"/>
              </w:rPr>
              <w:t>d</w:t>
            </w:r>
            <w:r w:rsidR="00ED47B7" w:rsidRPr="00ED47B7">
              <w:rPr>
                <w:lang w:val="en-US"/>
              </w:rPr>
              <w:t>atetime</w:t>
            </w:r>
            <w:r w:rsidR="00ED47B7">
              <w:rPr>
                <w:lang w:val="en-US"/>
              </w:rPr>
              <w:t xml:space="preserve"> (null)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AvatarPath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nvarchar(150)</w:t>
            </w:r>
            <w:r>
              <w:rPr>
                <w:lang w:val="en-US"/>
              </w:rPr>
              <w:t xml:space="preserve"> (null)</w:t>
            </w:r>
          </w:p>
        </w:tc>
      </w:tr>
    </w:tbl>
    <w:p w:rsidR="00ED47B7" w:rsidRDefault="00ED47B7" w:rsidP="005B34E9">
      <w:pPr>
        <w:rPr>
          <w:highlight w:val="white"/>
          <w:lang w:val="en-US"/>
        </w:rPr>
      </w:pPr>
    </w:p>
    <w:p w:rsidR="00ED47B7" w:rsidRDefault="00ED47B7" w:rsidP="005B34E9">
      <w:pPr>
        <w:rPr>
          <w:highlight w:val="white"/>
          <w:lang w:val="en-US"/>
        </w:rPr>
      </w:pPr>
      <w:r w:rsidRPr="00ED47B7">
        <w:rPr>
          <w:highlight w:val="white"/>
        </w:rPr>
        <w:t xml:space="preserve">Создаем таблицу </w:t>
      </w:r>
      <w:r w:rsidRPr="00ED47B7">
        <w:rPr>
          <w:highlight w:val="white"/>
          <w:lang w:val="en-US"/>
        </w:rPr>
        <w:t>UserRole</w:t>
      </w:r>
      <w:r>
        <w:rPr>
          <w:highlight w:val="white"/>
          <w:lang w:val="en-US"/>
        </w:rPr>
        <w:t>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Поле</w:t>
            </w:r>
          </w:p>
        </w:tc>
        <w:tc>
          <w:tcPr>
            <w:tcW w:w="4786" w:type="dxa"/>
          </w:tcPr>
          <w:p w:rsidR="00ED47B7" w:rsidRPr="00ED47B7" w:rsidRDefault="00ED47B7" w:rsidP="00AD6092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Тип поля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ID</w:t>
            </w:r>
          </w:p>
        </w:tc>
        <w:tc>
          <w:tcPr>
            <w:tcW w:w="4786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UserID</w:t>
            </w:r>
          </w:p>
        </w:tc>
        <w:tc>
          <w:tcPr>
            <w:tcW w:w="4786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RoleID</w:t>
            </w:r>
          </w:p>
        </w:tc>
        <w:tc>
          <w:tcPr>
            <w:tcW w:w="4786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</w:tbl>
    <w:p w:rsidR="00ED47B7" w:rsidRDefault="00ED47B7" w:rsidP="005B34E9">
      <w:pPr>
        <w:rPr>
          <w:highlight w:val="white"/>
          <w:lang w:val="en-US"/>
        </w:rPr>
      </w:pPr>
    </w:p>
    <w:p w:rsidR="00ED47B7" w:rsidRDefault="00ED47B7" w:rsidP="00ED47B7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ED47B7" w:rsidRDefault="00ED47B7" w:rsidP="005B34E9">
      <w:pPr>
        <w:rPr>
          <w:highlight w:val="white"/>
          <w:lang w:val="en-US"/>
        </w:rPr>
      </w:pPr>
    </w:p>
    <w:p w:rsidR="00ED47B7" w:rsidRPr="00ED47B7" w:rsidRDefault="00ED47B7" w:rsidP="005B34E9">
      <w:pPr>
        <w:rPr>
          <w:highlight w:val="white"/>
        </w:rPr>
      </w:pPr>
      <w:r>
        <w:rPr>
          <w:highlight w:val="white"/>
        </w:rPr>
        <w:t>Добавим связи:</w:t>
      </w:r>
    </w:p>
    <w:p w:rsidR="00ED47B7" w:rsidRDefault="00ED47B7" w:rsidP="005B34E9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 wp14:anchorId="475A9B94" wp14:editId="7A0F539B">
            <wp:extent cx="3756154" cy="2889850"/>
            <wp:effectExtent l="0" t="0" r="0" b="6350"/>
            <wp:docPr id="21" name="Рисунок 21" descr="C:\Users\Saturn\Desktop\PrintScreens\Lesson3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3\Untitled-7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970" cy="2889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DFA" w:rsidRPr="00456DFA" w:rsidRDefault="00456DFA" w:rsidP="005B34E9">
      <w:pPr>
        <w:rPr>
          <w:highlight w:val="white"/>
        </w:rPr>
      </w:pPr>
      <w:r>
        <w:rPr>
          <w:highlight w:val="white"/>
        </w:rPr>
        <w:t xml:space="preserve">Добавляем новую связь, нажав </w:t>
      </w:r>
      <w:r>
        <w:rPr>
          <w:highlight w:val="white"/>
          <w:lang w:val="en-US"/>
        </w:rPr>
        <w:t>Add</w:t>
      </w:r>
      <w:r w:rsidR="00EF0A36">
        <w:rPr>
          <w:highlight w:val="white"/>
        </w:rPr>
        <w:t>.</w:t>
      </w:r>
      <w:r w:rsidRPr="00456DFA">
        <w:rPr>
          <w:highlight w:val="white"/>
        </w:rPr>
        <w:t xml:space="preserve"> </w:t>
      </w:r>
      <w:r w:rsidR="00EF0A36">
        <w:rPr>
          <w:highlight w:val="white"/>
        </w:rPr>
        <w:t>Д</w:t>
      </w:r>
      <w:r>
        <w:rPr>
          <w:highlight w:val="white"/>
        </w:rPr>
        <w:t>обавление связей происходит в таблице</w:t>
      </w:r>
      <w:r w:rsidR="00783C83">
        <w:rPr>
          <w:highlight w:val="white"/>
        </w:rPr>
        <w:t>,</w:t>
      </w:r>
      <w:r>
        <w:rPr>
          <w:highlight w:val="white"/>
        </w:rPr>
        <w:t xml:space="preserve"> где находятся внешние ключи. Раскрываем</w:t>
      </w:r>
      <w:r w:rsidR="008A3453">
        <w:rPr>
          <w:highlight w:val="white"/>
        </w:rPr>
        <w:t xml:space="preserve"> вкладку</w:t>
      </w:r>
      <w:r>
        <w:rPr>
          <w:highlight w:val="white"/>
        </w:rPr>
        <w:t xml:space="preserve"> </w:t>
      </w:r>
      <w:r>
        <w:rPr>
          <w:highlight w:val="white"/>
          <w:lang w:val="en-US"/>
        </w:rPr>
        <w:t>Tables</w:t>
      </w:r>
      <w:r w:rsidRPr="00456DFA">
        <w:rPr>
          <w:highlight w:val="white"/>
        </w:rPr>
        <w:t xml:space="preserve"> </w:t>
      </w:r>
      <w:r>
        <w:rPr>
          <w:highlight w:val="white"/>
          <w:lang w:val="en-US"/>
        </w:rPr>
        <w:t>and</w:t>
      </w:r>
      <w:r w:rsidRPr="00456DFA">
        <w:rPr>
          <w:highlight w:val="white"/>
        </w:rPr>
        <w:t xml:space="preserve"> </w:t>
      </w:r>
      <w:r>
        <w:rPr>
          <w:highlight w:val="white"/>
          <w:lang w:val="en-US"/>
        </w:rPr>
        <w:t>Columns</w:t>
      </w:r>
      <w:r w:rsidRPr="00456DFA">
        <w:rPr>
          <w:highlight w:val="white"/>
        </w:rPr>
        <w:t xml:space="preserve"> </w:t>
      </w:r>
      <w:r>
        <w:rPr>
          <w:highlight w:val="white"/>
        </w:rPr>
        <w:t xml:space="preserve">и выставляем таблицу с первичным ключом, и выбираем внешний ключ в текущей таблице </w:t>
      </w:r>
      <w:r>
        <w:rPr>
          <w:highlight w:val="white"/>
          <w:lang w:val="en-US"/>
        </w:rPr>
        <w:t>UserRole</w:t>
      </w:r>
      <w:r w:rsidRPr="00456DFA">
        <w:rPr>
          <w:highlight w:val="white"/>
        </w:rPr>
        <w:t>.</w:t>
      </w:r>
    </w:p>
    <w:p w:rsidR="00ED47B7" w:rsidRDefault="00456DFA" w:rsidP="005B34E9">
      <w:r>
        <w:object w:dxaOrig="9710" w:dyaOrig="64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5.65pt;height:324pt" o:ole="">
            <v:imagedata r:id="rId32" o:title=""/>
          </v:shape>
          <o:OLEObject Type="Embed" ProgID="Photoshop.Image.55" ShapeID="_x0000_i1025" DrawAspect="Content" ObjectID="_1427047621" r:id="rId33">
            <o:FieldCodes>\s</o:FieldCodes>
          </o:OLEObject>
        </w:object>
      </w:r>
    </w:p>
    <w:p w:rsidR="00ED47B7" w:rsidRPr="00456DFA" w:rsidRDefault="00456DFA" w:rsidP="005B34E9">
      <w:pPr>
        <w:rPr>
          <w:highlight w:val="white"/>
          <w:lang w:val="en-US"/>
        </w:rPr>
      </w:pPr>
      <w:r>
        <w:rPr>
          <w:highlight w:val="white"/>
        </w:rPr>
        <w:t>В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</w:rPr>
        <w:t>свойствах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INSERT And UPDATE Specification </w:t>
      </w:r>
      <w:r>
        <w:rPr>
          <w:highlight w:val="white"/>
        </w:rPr>
        <w:t>выставляем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On Update</w:t>
      </w:r>
      <w:r w:rsidRPr="00456DFA">
        <w:rPr>
          <w:highlight w:val="white"/>
          <w:lang w:val="en-US"/>
        </w:rPr>
        <w:t>/</w:t>
      </w:r>
      <w:r>
        <w:rPr>
          <w:highlight w:val="white"/>
          <w:lang w:val="en-US"/>
        </w:rPr>
        <w:t xml:space="preserve">On Delete </w:t>
      </w:r>
      <w:r>
        <w:rPr>
          <w:highlight w:val="white"/>
        </w:rPr>
        <w:t>свойства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Cascade</w:t>
      </w:r>
      <w:r w:rsidRPr="00456DFA">
        <w:rPr>
          <w:highlight w:val="white"/>
          <w:lang w:val="en-US"/>
        </w:rPr>
        <w:t>:</w:t>
      </w:r>
    </w:p>
    <w:p w:rsidR="00456DFA" w:rsidRPr="00456DFA" w:rsidRDefault="00456DFA" w:rsidP="005B34E9">
      <w:pPr>
        <w:rPr>
          <w:highlight w:val="white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9074F27" wp14:editId="68747018">
            <wp:extent cx="4492481" cy="2838091"/>
            <wp:effectExtent l="0" t="0" r="3810" b="635"/>
            <wp:docPr id="22" name="Рисунок 22" descr="C:\Users\Saturn\Desktop\PrintScreens\Lesson3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turn\Desktop\PrintScreens\Lesson3\Untitled-9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874" cy="2838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DFA" w:rsidRDefault="00456DFA" w:rsidP="005B34E9">
      <w:pPr>
        <w:rPr>
          <w:highlight w:val="white"/>
        </w:rPr>
      </w:pPr>
      <w:r>
        <w:rPr>
          <w:highlight w:val="white"/>
        </w:rPr>
        <w:t>Это необходимо для того, что</w:t>
      </w:r>
      <w:r w:rsidR="00783C83">
        <w:rPr>
          <w:highlight w:val="white"/>
        </w:rPr>
        <w:t>бы</w:t>
      </w:r>
      <w:r>
        <w:rPr>
          <w:highlight w:val="white"/>
        </w:rPr>
        <w:t xml:space="preserve"> при изменении/удалении столбца из таблицы </w:t>
      </w:r>
      <w:r>
        <w:rPr>
          <w:highlight w:val="white"/>
          <w:lang w:val="en-US"/>
        </w:rPr>
        <w:t>Role</w:t>
      </w:r>
      <w:r w:rsidRPr="00456DFA">
        <w:rPr>
          <w:highlight w:val="white"/>
        </w:rPr>
        <w:t xml:space="preserve"> </w:t>
      </w:r>
      <w:r>
        <w:rPr>
          <w:highlight w:val="white"/>
        </w:rPr>
        <w:t xml:space="preserve">все связанные с этой строкой строки таблицы </w:t>
      </w:r>
      <w:r>
        <w:rPr>
          <w:highlight w:val="white"/>
          <w:lang w:val="en-US"/>
        </w:rPr>
        <w:t>UserRole</w:t>
      </w:r>
      <w:r w:rsidRPr="00456DFA">
        <w:rPr>
          <w:highlight w:val="white"/>
        </w:rPr>
        <w:t xml:space="preserve"> </w:t>
      </w:r>
      <w:r>
        <w:rPr>
          <w:highlight w:val="white"/>
        </w:rPr>
        <w:t xml:space="preserve">должны быть изменены или удалены. </w:t>
      </w:r>
    </w:p>
    <w:p w:rsidR="00456DFA" w:rsidRPr="00F527A0" w:rsidRDefault="00CD3B89" w:rsidP="005B34E9">
      <w:pPr>
        <w:rPr>
          <w:highlight w:val="white"/>
        </w:rPr>
      </w:pPr>
      <w:r>
        <w:rPr>
          <w:highlight w:val="white"/>
        </w:rPr>
        <w:t xml:space="preserve">Аналогичную связь мы устанавливаем с таблицей </w:t>
      </w:r>
      <w:r>
        <w:rPr>
          <w:highlight w:val="white"/>
          <w:lang w:val="en-US"/>
        </w:rPr>
        <w:t>User</w:t>
      </w:r>
      <w:r w:rsidRPr="00CD3B89">
        <w:rPr>
          <w:highlight w:val="white"/>
        </w:rPr>
        <w:t xml:space="preserve">. </w:t>
      </w:r>
    </w:p>
    <w:p w:rsidR="00CD3B89" w:rsidRPr="00CD3B89" w:rsidRDefault="00CD3B89" w:rsidP="005B34E9">
      <w:pPr>
        <w:rPr>
          <w:highlight w:val="white"/>
        </w:rPr>
      </w:pPr>
      <w:r>
        <w:rPr>
          <w:highlight w:val="white"/>
        </w:rPr>
        <w:t xml:space="preserve">Таким образом, таблицы </w:t>
      </w:r>
      <w:r>
        <w:rPr>
          <w:highlight w:val="white"/>
          <w:lang w:val="en-US"/>
        </w:rPr>
        <w:t>Role</w:t>
      </w:r>
      <w:r w:rsidRPr="00CD3B8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</w:t>
      </w:r>
      <w:r w:rsidRPr="00CD3B89">
        <w:rPr>
          <w:highlight w:val="white"/>
        </w:rPr>
        <w:t xml:space="preserve"> </w:t>
      </w:r>
      <w:r>
        <w:rPr>
          <w:highlight w:val="white"/>
        </w:rPr>
        <w:t>имеют отношения многие ко многим через таблиц</w:t>
      </w:r>
      <w:r w:rsidR="00EC1E47">
        <w:rPr>
          <w:highlight w:val="white"/>
        </w:rPr>
        <w:t>у</w:t>
      </w:r>
      <w:r>
        <w:rPr>
          <w:highlight w:val="white"/>
        </w:rPr>
        <w:t xml:space="preserve"> </w:t>
      </w:r>
      <w:r>
        <w:rPr>
          <w:highlight w:val="white"/>
          <w:lang w:val="en-US"/>
        </w:rPr>
        <w:t>UserRole</w:t>
      </w:r>
      <w:r w:rsidRPr="00CD3B89">
        <w:rPr>
          <w:highlight w:val="white"/>
        </w:rPr>
        <w:t xml:space="preserve">. </w:t>
      </w:r>
      <w:r>
        <w:rPr>
          <w:highlight w:val="white"/>
        </w:rPr>
        <w:t>Т.е. у одного пользователя может быть больше одной роли, и одна и та же роль может быть у нескольких пользователей.</w:t>
      </w:r>
    </w:p>
    <w:p w:rsidR="005B34E9" w:rsidRPr="00822B17" w:rsidRDefault="005B34E9" w:rsidP="005B34E9">
      <w:pPr>
        <w:pStyle w:val="3"/>
        <w:rPr>
          <w:highlight w:val="white"/>
        </w:rPr>
      </w:pPr>
      <w:r>
        <w:rPr>
          <w:highlight w:val="white"/>
          <w:lang w:val="en-US"/>
        </w:rPr>
        <w:t>SELECT</w:t>
      </w:r>
      <w:r w:rsidRPr="00822B17">
        <w:rPr>
          <w:highlight w:val="white"/>
        </w:rPr>
        <w:t xml:space="preserve">, </w:t>
      </w:r>
      <w:r>
        <w:rPr>
          <w:highlight w:val="white"/>
          <w:lang w:val="en-US"/>
        </w:rPr>
        <w:t>INSERT</w:t>
      </w:r>
      <w:r w:rsidRPr="00822B17">
        <w:rPr>
          <w:highlight w:val="white"/>
        </w:rPr>
        <w:t xml:space="preserve">, </w:t>
      </w:r>
      <w:r>
        <w:rPr>
          <w:highlight w:val="white"/>
          <w:lang w:val="en-US"/>
        </w:rPr>
        <w:t>UPDATE</w:t>
      </w:r>
      <w:r w:rsidRPr="00822B17">
        <w:rPr>
          <w:highlight w:val="white"/>
        </w:rPr>
        <w:t xml:space="preserve">, </w:t>
      </w:r>
      <w:r>
        <w:rPr>
          <w:highlight w:val="white"/>
          <w:lang w:val="en-US"/>
        </w:rPr>
        <w:t>DELETE</w:t>
      </w:r>
      <w:r w:rsidRPr="00822B17">
        <w:rPr>
          <w:highlight w:val="white"/>
        </w:rPr>
        <w:t xml:space="preserve">. </w:t>
      </w:r>
    </w:p>
    <w:p w:rsidR="00652926" w:rsidRDefault="00652926" w:rsidP="00652926">
      <w:pPr>
        <w:rPr>
          <w:highlight w:val="white"/>
        </w:rPr>
      </w:pPr>
      <w:r>
        <w:rPr>
          <w:highlight w:val="white"/>
        </w:rPr>
        <w:t xml:space="preserve">В реляционных базах данных используется язык запросов </w:t>
      </w:r>
      <w:r>
        <w:rPr>
          <w:highlight w:val="white"/>
          <w:lang w:val="en-US"/>
        </w:rPr>
        <w:t>SQL</w:t>
      </w:r>
      <w:r>
        <w:rPr>
          <w:highlight w:val="white"/>
        </w:rPr>
        <w:t>.</w:t>
      </w:r>
    </w:p>
    <w:p w:rsidR="00652926" w:rsidRPr="00652926" w:rsidRDefault="00652926" w:rsidP="00652926">
      <w:pPr>
        <w:rPr>
          <w:highlight w:val="white"/>
        </w:rPr>
      </w:pPr>
      <w:r>
        <w:rPr>
          <w:highlight w:val="white"/>
        </w:rPr>
        <w:t>Есть 4 основные команды для манипулирования данными</w:t>
      </w:r>
      <w:r w:rsidR="00751596">
        <w:rPr>
          <w:highlight w:val="white"/>
        </w:rPr>
        <w:t xml:space="preserve"> -</w:t>
      </w:r>
      <w:r>
        <w:rPr>
          <w:highlight w:val="white"/>
        </w:rPr>
        <w:t xml:space="preserve"> </w:t>
      </w:r>
      <w:r>
        <w:rPr>
          <w:highlight w:val="white"/>
          <w:lang w:val="en-US"/>
        </w:rPr>
        <w:t>SELECT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INSERT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UPDATE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DELETE</w:t>
      </w:r>
    </w:p>
    <w:p w:rsidR="00652926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SELECT</w:t>
      </w:r>
      <w:r w:rsidRPr="00652926">
        <w:rPr>
          <w:highlight w:val="white"/>
        </w:rPr>
        <w:t xml:space="preserve"> – </w:t>
      </w:r>
      <w:r w:rsidR="00751596">
        <w:rPr>
          <w:highlight w:val="white"/>
        </w:rPr>
        <w:t xml:space="preserve">для выбора данных </w:t>
      </w:r>
      <w:r>
        <w:rPr>
          <w:highlight w:val="white"/>
        </w:rPr>
        <w:t>и таблиц.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t>Пример</w:t>
      </w:r>
      <w:r w:rsidRPr="00F527A0">
        <w:rPr>
          <w:highlight w:val="white"/>
        </w:rPr>
        <w:t>:</w:t>
      </w:r>
    </w:p>
    <w:p w:rsidR="00652926" w:rsidRPr="00F527A0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SELECT</w:t>
      </w:r>
      <w:r w:rsidRPr="00F527A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* 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FROM</w:t>
      </w:r>
      <w:r w:rsidRPr="00F527A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User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INSERT</w:t>
      </w:r>
      <w:r w:rsidRPr="00F527A0">
        <w:rPr>
          <w:highlight w:val="white"/>
        </w:rPr>
        <w:t xml:space="preserve"> - </w:t>
      </w:r>
      <w:r>
        <w:rPr>
          <w:highlight w:val="white"/>
        </w:rPr>
        <w:t>Добавление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строк</w:t>
      </w:r>
      <w:r w:rsidRPr="00F527A0">
        <w:rPr>
          <w:highlight w:val="white"/>
        </w:rPr>
        <w:t xml:space="preserve"> </w:t>
      </w:r>
      <w:r>
        <w:rPr>
          <w:highlight w:val="white"/>
        </w:rPr>
        <w:t>в таблицу</w:t>
      </w:r>
    </w:p>
    <w:p w:rsidR="00652926" w:rsidRPr="00652926" w:rsidRDefault="00652926" w:rsidP="00652926">
      <w:pPr>
        <w:rPr>
          <w:highlight w:val="white"/>
          <w:lang w:val="en-US"/>
        </w:rPr>
      </w:pPr>
      <w:r>
        <w:rPr>
          <w:highlight w:val="white"/>
        </w:rPr>
        <w:t>Пример</w:t>
      </w:r>
      <w:r w:rsidRPr="00652926">
        <w:rPr>
          <w:highlight w:val="white"/>
          <w:lang w:val="en-US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INSERT INTO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Role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 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Code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Name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)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VALUES 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“admin”, “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Администратор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”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)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UPDATE</w:t>
      </w:r>
      <w:r w:rsidRPr="00F527A0">
        <w:rPr>
          <w:highlight w:val="white"/>
        </w:rPr>
        <w:t xml:space="preserve"> – </w:t>
      </w:r>
      <w:r>
        <w:rPr>
          <w:highlight w:val="white"/>
        </w:rPr>
        <w:t>изменение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значений</w:t>
      </w:r>
      <w:r w:rsidRPr="00F527A0">
        <w:rPr>
          <w:highlight w:val="white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таблице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t>Пример</w:t>
      </w:r>
      <w:r w:rsidRPr="00F527A0">
        <w:rPr>
          <w:highlight w:val="white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UPDATE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User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SET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Password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”password1”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WHERE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ID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1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DELETE</w:t>
      </w:r>
      <w:r w:rsidRPr="00F527A0">
        <w:rPr>
          <w:highlight w:val="white"/>
        </w:rPr>
        <w:t xml:space="preserve"> – </w:t>
      </w:r>
      <w:r>
        <w:rPr>
          <w:highlight w:val="white"/>
        </w:rPr>
        <w:t>удаление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строк</w:t>
      </w:r>
      <w:r w:rsidRPr="00F527A0">
        <w:rPr>
          <w:highlight w:val="white"/>
        </w:rPr>
        <w:t xml:space="preserve"> </w:t>
      </w:r>
      <w:r>
        <w:rPr>
          <w:highlight w:val="white"/>
        </w:rPr>
        <w:t>из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</w:t>
      </w:r>
      <w:r w:rsidR="009C5DE8">
        <w:rPr>
          <w:highlight w:val="white"/>
        </w:rPr>
        <w:t>ы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t>Пример</w:t>
      </w:r>
      <w:r w:rsidRPr="00F527A0">
        <w:rPr>
          <w:highlight w:val="white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lastRenderedPageBreak/>
        <w:t>DELETE FROM User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WHERE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ID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 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1</w:t>
      </w:r>
    </w:p>
    <w:p w:rsidR="00652926" w:rsidRDefault="00652926" w:rsidP="00652926">
      <w:pPr>
        <w:rPr>
          <w:i/>
          <w:highlight w:val="white"/>
        </w:rPr>
      </w:pPr>
      <w:r>
        <w:rPr>
          <w:i/>
          <w:highlight w:val="white"/>
        </w:rPr>
        <w:t xml:space="preserve">Примечание: Подробнее можно изучить </w:t>
      </w:r>
      <w:r>
        <w:rPr>
          <w:i/>
          <w:highlight w:val="white"/>
          <w:lang w:val="en-US"/>
        </w:rPr>
        <w:t>SQL</w:t>
      </w:r>
      <w:r w:rsidRPr="00652926">
        <w:rPr>
          <w:i/>
          <w:highlight w:val="white"/>
        </w:rPr>
        <w:t xml:space="preserve"> </w:t>
      </w:r>
      <w:r>
        <w:rPr>
          <w:i/>
          <w:highlight w:val="white"/>
        </w:rPr>
        <w:t>по ссылкам:</w:t>
      </w:r>
    </w:p>
    <w:p w:rsidR="00652926" w:rsidRDefault="00376A6C" w:rsidP="00652926">
      <w:hyperlink r:id="rId35" w:history="1">
        <w:r w:rsidR="00652926">
          <w:rPr>
            <w:rStyle w:val="a7"/>
          </w:rPr>
          <w:t>http://www.w3schools.com/sql/</w:t>
        </w:r>
      </w:hyperlink>
    </w:p>
    <w:p w:rsidR="00652926" w:rsidRDefault="00376A6C" w:rsidP="00652926">
      <w:hyperlink r:id="rId36" w:history="1">
        <w:r w:rsidR="00652926">
          <w:rPr>
            <w:rStyle w:val="a7"/>
          </w:rPr>
          <w:t>http://codingcraft.ru/sql_queries.php</w:t>
        </w:r>
      </w:hyperlink>
    </w:p>
    <w:p w:rsidR="005B34E9" w:rsidRDefault="005B34E9" w:rsidP="005B34E9">
      <w:pPr>
        <w:pStyle w:val="3"/>
        <w:rPr>
          <w:highlight w:val="white"/>
        </w:rPr>
      </w:pPr>
      <w:r>
        <w:rPr>
          <w:highlight w:val="white"/>
          <w:lang w:val="en-US"/>
        </w:rPr>
        <w:t>LinqToSQL</w:t>
      </w:r>
      <w:r w:rsidRPr="005B34E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Linq</w:t>
      </w:r>
      <w:r w:rsidRPr="005B34E9">
        <w:rPr>
          <w:highlight w:val="white"/>
        </w:rPr>
        <w:t>.</w:t>
      </w:r>
    </w:p>
    <w:p w:rsidR="008C4C6A" w:rsidRPr="00F527A0" w:rsidRDefault="00751596" w:rsidP="00652926">
      <w:pPr>
        <w:rPr>
          <w:highlight w:val="white"/>
        </w:rPr>
      </w:pPr>
      <w:r>
        <w:rPr>
          <w:highlight w:val="white"/>
        </w:rPr>
        <w:t xml:space="preserve">Создадим </w:t>
      </w:r>
      <w:r w:rsidR="008C4C6A">
        <w:rPr>
          <w:highlight w:val="white"/>
        </w:rPr>
        <w:t xml:space="preserve">проект </w:t>
      </w:r>
      <w:r w:rsidR="008C4C6A">
        <w:rPr>
          <w:highlight w:val="white"/>
          <w:lang w:val="en-US"/>
        </w:rPr>
        <w:t>LessonProject</w:t>
      </w:r>
      <w:r w:rsidR="008C4C6A" w:rsidRPr="008C4C6A">
        <w:rPr>
          <w:highlight w:val="white"/>
        </w:rPr>
        <w:t>.</w:t>
      </w:r>
      <w:r w:rsidR="008C4C6A">
        <w:rPr>
          <w:highlight w:val="white"/>
          <w:lang w:val="en-US"/>
        </w:rPr>
        <w:t>Model</w:t>
      </w:r>
      <w:r w:rsidR="008C4C6A" w:rsidRPr="008C4C6A">
        <w:rPr>
          <w:highlight w:val="white"/>
        </w:rPr>
        <w:t xml:space="preserve"> </w:t>
      </w:r>
      <w:r w:rsidR="008C4C6A">
        <w:rPr>
          <w:highlight w:val="white"/>
        </w:rPr>
        <w:t xml:space="preserve">для работы с БД типа </w:t>
      </w:r>
      <w:r w:rsidR="008C4C6A">
        <w:rPr>
          <w:highlight w:val="white"/>
          <w:lang w:val="en-US"/>
        </w:rPr>
        <w:t>ClassLibrary</w:t>
      </w:r>
      <w:r w:rsidR="008C4C6A" w:rsidRPr="008C4C6A">
        <w:rPr>
          <w:highlight w:val="white"/>
        </w:rPr>
        <w:t>.</w:t>
      </w:r>
    </w:p>
    <w:p w:rsidR="008C4C6A" w:rsidRPr="00F527A0" w:rsidRDefault="008C4C6A" w:rsidP="00652926">
      <w:pPr>
        <w:rPr>
          <w:highlight w:val="white"/>
        </w:rPr>
      </w:pPr>
      <w:r>
        <w:rPr>
          <w:highlight w:val="white"/>
        </w:rPr>
        <w:t>Добавляем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LINQ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to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SQL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Classes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тип</w:t>
      </w:r>
      <w:r w:rsidRPr="00F527A0">
        <w:rPr>
          <w:highlight w:val="white"/>
        </w:rPr>
        <w:t xml:space="preserve">, </w:t>
      </w:r>
      <w:r>
        <w:rPr>
          <w:highlight w:val="white"/>
        </w:rPr>
        <w:t>называем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LessonProejctDb</w:t>
      </w:r>
      <w:r w:rsidRPr="00F527A0">
        <w:rPr>
          <w:highlight w:val="white"/>
        </w:rPr>
        <w:t>.</w:t>
      </w:r>
      <w:r>
        <w:rPr>
          <w:highlight w:val="white"/>
          <w:lang w:val="en-US"/>
        </w:rPr>
        <w:t>dbml</w:t>
      </w:r>
    </w:p>
    <w:p w:rsidR="008C4C6A" w:rsidRDefault="008C4C6A" w:rsidP="00652926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 wp14:anchorId="55FD3C42" wp14:editId="6EFD8D42">
            <wp:extent cx="5940425" cy="2894395"/>
            <wp:effectExtent l="0" t="0" r="3175" b="1270"/>
            <wp:docPr id="23" name="Рисунок 23" descr="C:\Users\Saturn\Desktop\PrintScreens\Lesson3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turn\Desktop\PrintScreens\Lesson3\Untitled-10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C6A" w:rsidRDefault="008C4C6A" w:rsidP="008C4C6A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8C4C6A" w:rsidRDefault="008C4C6A" w:rsidP="00652926">
      <w:pPr>
        <w:rPr>
          <w:highlight w:val="white"/>
        </w:rPr>
      </w:pPr>
      <w:r>
        <w:rPr>
          <w:highlight w:val="white"/>
        </w:rPr>
        <w:lastRenderedPageBreak/>
        <w:t>Открываем объект, выделяем все таблицы и мышкой переносим на холст:</w:t>
      </w:r>
    </w:p>
    <w:p w:rsidR="008C4C6A" w:rsidRDefault="008C4C6A" w:rsidP="00652926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 wp14:anchorId="102122A7" wp14:editId="623B15F1">
            <wp:extent cx="5940425" cy="5274936"/>
            <wp:effectExtent l="0" t="0" r="3175" b="2540"/>
            <wp:docPr id="25" name="Рисунок 25" descr="C:\Users\Saturn\Desktop\PrintScreens\Lesson3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turn\Desktop\PrintScreens\Lesson3\Untitled-11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74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634" w:rsidRDefault="00307634" w:rsidP="00652926">
      <w:pPr>
        <w:rPr>
          <w:highlight w:val="white"/>
        </w:rPr>
      </w:pPr>
      <w:r>
        <w:rPr>
          <w:highlight w:val="white"/>
        </w:rPr>
        <w:t>Собственно, с помощью таких простых действий мы получаем:</w:t>
      </w:r>
    </w:p>
    <w:p w:rsidR="008C4C6A" w:rsidRDefault="00EC1E47" w:rsidP="00307634">
      <w:pPr>
        <w:pStyle w:val="a6"/>
        <w:numPr>
          <w:ilvl w:val="0"/>
          <w:numId w:val="8"/>
        </w:numPr>
        <w:rPr>
          <w:highlight w:val="white"/>
        </w:rPr>
      </w:pPr>
      <w:r>
        <w:rPr>
          <w:highlight w:val="white"/>
        </w:rPr>
        <w:t>к</w:t>
      </w:r>
      <w:r w:rsidR="00307634">
        <w:rPr>
          <w:highlight w:val="white"/>
        </w:rPr>
        <w:t>лассы</w:t>
      </w:r>
      <w:r>
        <w:rPr>
          <w:highlight w:val="white"/>
        </w:rPr>
        <w:t>,</w:t>
      </w:r>
      <w:r w:rsidR="00307634">
        <w:rPr>
          <w:highlight w:val="white"/>
        </w:rPr>
        <w:t xml:space="preserve"> готовые к использованию </w:t>
      </w:r>
      <w:r w:rsidR="00AD6092">
        <w:rPr>
          <w:highlight w:val="white"/>
        </w:rPr>
        <w:t>в</w:t>
      </w:r>
      <w:r w:rsidR="00307634">
        <w:rPr>
          <w:highlight w:val="white"/>
        </w:rPr>
        <w:t xml:space="preserve"> работе с БД</w:t>
      </w:r>
    </w:p>
    <w:p w:rsidR="00307634" w:rsidRDefault="00AD6092" w:rsidP="00307634">
      <w:pPr>
        <w:pStyle w:val="a6"/>
        <w:numPr>
          <w:ilvl w:val="0"/>
          <w:numId w:val="8"/>
        </w:numPr>
        <w:rPr>
          <w:highlight w:val="white"/>
        </w:rPr>
      </w:pPr>
      <w:r>
        <w:rPr>
          <w:highlight w:val="white"/>
        </w:rPr>
        <w:t>визуальное отображение таблиц и связей</w:t>
      </w:r>
    </w:p>
    <w:p w:rsidR="00AD6092" w:rsidRDefault="00AD6092" w:rsidP="00AD6092">
      <w:pPr>
        <w:rPr>
          <w:highlight w:val="white"/>
        </w:rPr>
      </w:pPr>
      <w:r>
        <w:rPr>
          <w:highlight w:val="white"/>
        </w:rPr>
        <w:t xml:space="preserve">Добавим несколько данных в таблицу </w:t>
      </w:r>
      <w:r>
        <w:rPr>
          <w:highlight w:val="white"/>
          <w:lang w:val="en-US"/>
        </w:rPr>
        <w:t>Role</w:t>
      </w:r>
      <w:r w:rsidRPr="00AD6092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</w:t>
      </w:r>
      <w:r>
        <w:rPr>
          <w:highlight w:val="white"/>
        </w:rPr>
        <w:t>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36"/>
        <w:gridCol w:w="1096"/>
        <w:gridCol w:w="1614"/>
      </w:tblGrid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admin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Админ</w:t>
            </w:r>
          </w:p>
        </w:tc>
      </w:tr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customer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</w:tbl>
    <w:p w:rsidR="00AD6092" w:rsidRDefault="00AD6092" w:rsidP="00652926">
      <w:pPr>
        <w:rPr>
          <w:highlight w:val="white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26"/>
        <w:gridCol w:w="2344"/>
        <w:gridCol w:w="876"/>
        <w:gridCol w:w="2245"/>
        <w:gridCol w:w="803"/>
        <w:gridCol w:w="876"/>
        <w:gridCol w:w="803"/>
        <w:gridCol w:w="803"/>
      </w:tblGrid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chernikov@gmail.com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1/1/2012 12:00:00 AM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</w:tr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chernikov2@gmail.com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1/1/2012 12:00:00 AM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</w:tr>
    </w:tbl>
    <w:p w:rsidR="004F2C80" w:rsidRDefault="004F2C80" w:rsidP="00652926">
      <w:pPr>
        <w:rPr>
          <w:highlight w:val="white"/>
          <w:lang w:val="en-US"/>
        </w:rPr>
      </w:pPr>
    </w:p>
    <w:p w:rsidR="00AD6092" w:rsidRDefault="00AD6092" w:rsidP="00652926">
      <w:pPr>
        <w:rPr>
          <w:highlight w:val="white"/>
          <w:lang w:val="en-US"/>
        </w:rPr>
      </w:pPr>
      <w:r>
        <w:rPr>
          <w:highlight w:val="white"/>
        </w:rPr>
        <w:t xml:space="preserve">И </w:t>
      </w:r>
      <w:r>
        <w:rPr>
          <w:highlight w:val="white"/>
          <w:lang w:val="en-US"/>
        </w:rPr>
        <w:t>UserRole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39"/>
        <w:gridCol w:w="839"/>
        <w:gridCol w:w="828"/>
      </w:tblGrid>
      <w:tr w:rsidR="00AD6092" w:rsidRPr="004F2C80" w:rsidTr="00AD6092"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ID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UserID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RoleID</w:t>
            </w:r>
          </w:p>
        </w:tc>
      </w:tr>
      <w:tr w:rsidR="00AD6092" w:rsidRPr="004F2C80" w:rsidTr="00AD6092"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</w:tr>
      <w:tr w:rsidR="00AD6092" w:rsidRPr="004F2C80" w:rsidTr="00AD6092"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</w:tr>
      <w:tr w:rsidR="00AD6092" w:rsidRPr="004F2C80" w:rsidTr="00AD6092"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</w:tr>
    </w:tbl>
    <w:p w:rsidR="00AD6092" w:rsidRDefault="00AD6092" w:rsidP="00652926">
      <w:pPr>
        <w:rPr>
          <w:highlight w:val="white"/>
          <w:lang w:val="en-US"/>
        </w:rPr>
      </w:pPr>
    </w:p>
    <w:p w:rsidR="00AD6092" w:rsidRPr="004F2C80" w:rsidRDefault="00AD6092" w:rsidP="00652926">
      <w:pPr>
        <w:rPr>
          <w:highlight w:val="white"/>
          <w:lang w:val="en-US"/>
        </w:rPr>
      </w:pPr>
      <w:r>
        <w:rPr>
          <w:highlight w:val="white"/>
        </w:rPr>
        <w:t>Создадим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консольный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проект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Lesson</w:t>
      </w:r>
      <w:r w:rsidRPr="004F2C80">
        <w:rPr>
          <w:highlight w:val="white"/>
          <w:lang w:val="en-US"/>
        </w:rPr>
        <w:t xml:space="preserve">3 </w:t>
      </w:r>
      <w:r>
        <w:rPr>
          <w:highlight w:val="white"/>
        </w:rPr>
        <w:t>и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по</w:t>
      </w:r>
      <w:r w:rsidR="00EC1E47">
        <w:rPr>
          <w:highlight w:val="white"/>
        </w:rPr>
        <w:t>д</w:t>
      </w:r>
      <w:r>
        <w:rPr>
          <w:highlight w:val="white"/>
        </w:rPr>
        <w:t>ключим</w:t>
      </w:r>
      <w:r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LessonProject</w:t>
      </w:r>
      <w:r w:rsidR="004F2C80" w:rsidRPr="004F2C80">
        <w:rPr>
          <w:highlight w:val="white"/>
          <w:lang w:val="en-US"/>
        </w:rPr>
        <w:t>.</w:t>
      </w:r>
      <w:r w:rsidR="004F2C80">
        <w:rPr>
          <w:highlight w:val="white"/>
          <w:lang w:val="en-US"/>
        </w:rPr>
        <w:t>Model</w:t>
      </w:r>
      <w:r w:rsidR="004F2C80" w:rsidRPr="004F2C80">
        <w:rPr>
          <w:highlight w:val="white"/>
          <w:lang w:val="en-US"/>
        </w:rPr>
        <w:t xml:space="preserve">. </w:t>
      </w:r>
      <w:r w:rsidR="004F2C80">
        <w:rPr>
          <w:highlight w:val="white"/>
        </w:rPr>
        <w:t>Добавим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</w:rPr>
        <w:t>сборку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System</w:t>
      </w:r>
      <w:r w:rsidR="004F2C80" w:rsidRPr="004F2C80">
        <w:rPr>
          <w:highlight w:val="white"/>
          <w:lang w:val="en-US"/>
        </w:rPr>
        <w:t>.</w:t>
      </w:r>
      <w:r w:rsidR="004F2C80">
        <w:rPr>
          <w:highlight w:val="white"/>
          <w:lang w:val="en-US"/>
        </w:rPr>
        <w:t>Configuration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и</w:t>
      </w:r>
      <w:r w:rsidR="00693F6E" w:rsidRPr="00693F6E">
        <w:rPr>
          <w:highlight w:val="white"/>
          <w:lang w:val="en-US"/>
        </w:rPr>
        <w:t xml:space="preserve"> System.Data.Linq</w:t>
      </w:r>
      <w:r w:rsidR="004F2C80">
        <w:rPr>
          <w:highlight w:val="white"/>
          <w:lang w:val="en-US"/>
        </w:rPr>
        <w:t xml:space="preserve">. </w:t>
      </w:r>
      <w:r w:rsidR="004F2C80">
        <w:rPr>
          <w:highlight w:val="white"/>
        </w:rPr>
        <w:t>Проинициализируем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context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и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выведем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данные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о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ролях</w:t>
      </w:r>
      <w:r w:rsidR="004F2C80" w:rsidRPr="004F2C80">
        <w:rPr>
          <w:highlight w:val="white"/>
          <w:lang w:val="en-US"/>
        </w:rPr>
        <w:t>: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F2C80" w:rsidRPr="00F527A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.ConnectionStrings[</w:t>
      </w:r>
      <w:r w:rsidRPr="004F2C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].ConnectionString);</w:t>
      </w:r>
    </w:p>
    <w:p w:rsidR="00693F6E" w:rsidRPr="00F527A0" w:rsidRDefault="00693F6E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context.Roles.ToList();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93F6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 {1} {2}"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role.ID, role.Code, role.Name);</w:t>
      </w:r>
    </w:p>
    <w:p w:rsid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.ReadLine();</w:t>
      </w:r>
    </w:p>
    <w:p w:rsid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F2C80" w:rsidRDefault="004F2C80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93F6E" w:rsidRDefault="00693F6E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93F6E" w:rsidRDefault="00693F6E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Для добавления строки в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делаем так: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newRole 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93F6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Code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"manager"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context.Roles.InsertOnSubmit(newRole);</w:t>
      </w:r>
    </w:p>
    <w:p w:rsidR="00693F6E" w:rsidRPr="00F527A0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context.Roles.Context.SubmitChanges();</w:t>
      </w:r>
    </w:p>
    <w:p w:rsidR="00693F6E" w:rsidRPr="00ED68CF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Для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удаления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строки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делаем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так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= context.Roles.Where(p =&gt; p.Name ==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(role !=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context.Roles.DeleteOnSubmit(role);</w:t>
      </w:r>
    </w:p>
    <w:p w:rsidR="00693F6E" w:rsidRPr="00ED68CF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SubmitChanges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693F6E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93F6E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Для изменения данных делаем так: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= context.Roles.Where(p =&gt; p.Name ==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(role !=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role.Name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Манагер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93F6E" w:rsidRPr="00275361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  <w:r w:rsidRPr="0027536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context.Roles.Context.SubmitChanges();</w:t>
      </w:r>
    </w:p>
    <w:p w:rsidR="00693F6E" w:rsidRPr="00275361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536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}</w:t>
      </w:r>
    </w:p>
    <w:p w:rsidR="008C4C6A" w:rsidRPr="00A42D9A" w:rsidRDefault="00AD6092" w:rsidP="00652926">
      <w:pPr>
        <w:rPr>
          <w:highlight w:val="white"/>
        </w:rPr>
      </w:pPr>
      <w:r>
        <w:rPr>
          <w:highlight w:val="white"/>
        </w:rPr>
        <w:t>Для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манипуляции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данных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используется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язык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запросов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Linq</w:t>
      </w:r>
      <w:r w:rsidR="00275361" w:rsidRPr="00A42D9A">
        <w:rPr>
          <w:highlight w:val="white"/>
          <w:lang w:val="en-US"/>
        </w:rPr>
        <w:t xml:space="preserve">. </w:t>
      </w:r>
      <w:r w:rsidR="00275361">
        <w:rPr>
          <w:highlight w:val="white"/>
        </w:rPr>
        <w:t xml:space="preserve">Мы рассмотрим только некоторые основные функции </w:t>
      </w:r>
      <w:r w:rsidR="00275361">
        <w:rPr>
          <w:highlight w:val="white"/>
          <w:lang w:val="en-US"/>
        </w:rPr>
        <w:t>Linq</w:t>
      </w:r>
      <w:r w:rsidR="00374F79" w:rsidRPr="00374F79">
        <w:rPr>
          <w:highlight w:val="white"/>
        </w:rPr>
        <w:t xml:space="preserve">. </w:t>
      </w:r>
      <w:r w:rsidR="00374F79">
        <w:rPr>
          <w:highlight w:val="white"/>
          <w:lang w:val="en-US"/>
        </w:rPr>
        <w:t>Linq</w:t>
      </w:r>
      <w:r w:rsidR="00374F79" w:rsidRPr="00A42D9A">
        <w:rPr>
          <w:highlight w:val="white"/>
        </w:rPr>
        <w:t xml:space="preserve"> </w:t>
      </w:r>
      <w:r w:rsidR="00374F79">
        <w:rPr>
          <w:highlight w:val="white"/>
        </w:rPr>
        <w:t xml:space="preserve">применяется для типов реализующий интерфейс </w:t>
      </w:r>
      <w:r w:rsidR="00374F79">
        <w:rPr>
          <w:highlight w:val="white"/>
          <w:lang w:val="en-US"/>
        </w:rPr>
        <w:t>IQueryable</w:t>
      </w:r>
      <w:r w:rsidR="00374F79" w:rsidRPr="00A42D9A">
        <w:rPr>
          <w:highlight w:val="white"/>
        </w:rPr>
        <w:t>&lt;&gt;</w:t>
      </w:r>
    </w:p>
    <w:p w:rsidR="00275361" w:rsidRP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Where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основная функция фильтрации. Возвращает тип </w:t>
      </w:r>
      <w:r>
        <w:rPr>
          <w:highlight w:val="white"/>
          <w:lang w:val="en-US"/>
        </w:rPr>
        <w:t>IQueryable</w:t>
      </w:r>
      <w:r w:rsidRPr="00374F79">
        <w:rPr>
          <w:highlight w:val="white"/>
        </w:rPr>
        <w:t>.</w:t>
      </w:r>
      <w:r>
        <w:rPr>
          <w:highlight w:val="white"/>
        </w:rPr>
        <w:t xml:space="preserve"> Условие внутри должно возвращать булево</w:t>
      </w:r>
      <w:r w:rsidR="00EC1E47">
        <w:rPr>
          <w:highlight w:val="white"/>
        </w:rPr>
        <w:t xml:space="preserve"> </w:t>
      </w:r>
      <w:r>
        <w:rPr>
          <w:highlight w:val="white"/>
        </w:rPr>
        <w:t>значение (</w:t>
      </w:r>
      <w:r>
        <w:rPr>
          <w:highlight w:val="white"/>
          <w:lang w:val="en-US"/>
        </w:rPr>
        <w:t>bool</w:t>
      </w:r>
      <w:r>
        <w:rPr>
          <w:highlight w:val="white"/>
        </w:rPr>
        <w:t>)</w:t>
      </w:r>
      <w:r w:rsidRPr="00374F79">
        <w:rPr>
          <w:highlight w:val="white"/>
        </w:rPr>
        <w:t>.</w:t>
      </w:r>
    </w:p>
    <w:p w:rsidR="00374F79" w:rsidRPr="00F527A0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</w:p>
    <w:p w:rsidR="00F82755" w:rsidRPr="00F82755" w:rsidRDefault="00F82755" w:rsidP="00652926">
      <w:pPr>
        <w:rPr>
          <w:highlight w:val="white"/>
        </w:rPr>
      </w:pPr>
      <w:r w:rsidRPr="00F527A0">
        <w:rPr>
          <w:b/>
          <w:highlight w:val="white"/>
          <w:lang w:val="en-US"/>
        </w:rPr>
        <w:t>.FirstOrDefault()</w:t>
      </w:r>
      <w:r w:rsidRPr="00F527A0">
        <w:rPr>
          <w:highlight w:val="white"/>
          <w:lang w:val="en-US"/>
        </w:rPr>
        <w:t xml:space="preserve"> - .First(), .Single(), .SingleOrDefault() – </w:t>
      </w:r>
      <w:r w:rsidRPr="00F82755">
        <w:rPr>
          <w:highlight w:val="white"/>
        </w:rPr>
        <w:t>получают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первую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или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единственную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запись</w:t>
      </w:r>
      <w:r w:rsidRPr="00F527A0">
        <w:rPr>
          <w:highlight w:val="white"/>
          <w:lang w:val="en-US"/>
        </w:rPr>
        <w:t xml:space="preserve">. </w:t>
      </w:r>
      <w:r w:rsidRPr="00F82755">
        <w:rPr>
          <w:highlight w:val="white"/>
        </w:rPr>
        <w:t>Если</w:t>
      </w:r>
      <w:r w:rsidRPr="00AA308C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записи</w:t>
      </w:r>
      <w:r w:rsidRPr="00AA308C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нет</w:t>
      </w:r>
      <w:r w:rsidRPr="00AA308C">
        <w:rPr>
          <w:highlight w:val="white"/>
          <w:lang w:val="en-US"/>
        </w:rPr>
        <w:t xml:space="preserve">, </w:t>
      </w:r>
      <w:r w:rsidRPr="00F82755">
        <w:rPr>
          <w:highlight w:val="white"/>
        </w:rPr>
        <w:t>то</w:t>
      </w:r>
      <w:r w:rsidRPr="00AA308C">
        <w:rPr>
          <w:highlight w:val="white"/>
          <w:lang w:val="en-US"/>
        </w:rPr>
        <w:t xml:space="preserve"> FirstOrDefault() </w:t>
      </w:r>
      <w:r w:rsidRPr="00F82755">
        <w:rPr>
          <w:highlight w:val="white"/>
        </w:rPr>
        <w:t>или</w:t>
      </w:r>
      <w:r w:rsidRPr="00AA308C">
        <w:rPr>
          <w:highlight w:val="white"/>
          <w:lang w:val="en-US"/>
        </w:rPr>
        <w:t xml:space="preserve"> SingleOrDefault() </w:t>
      </w:r>
      <w:r w:rsidRPr="00F82755">
        <w:rPr>
          <w:highlight w:val="white"/>
        </w:rPr>
        <w:t>возвращают</w:t>
      </w:r>
      <w:r w:rsidRPr="00AA308C">
        <w:rPr>
          <w:highlight w:val="white"/>
          <w:lang w:val="en-US"/>
        </w:rPr>
        <w:t xml:space="preserve"> null </w:t>
      </w:r>
      <w:r w:rsidR="008F1E09" w:rsidRPr="008F1E09">
        <w:rPr>
          <w:lang w:val="uk-UA"/>
        </w:rPr>
        <w:t xml:space="preserve">(на самом деле, значение </w:t>
      </w:r>
      <w:r w:rsidR="008F1E09" w:rsidRPr="008F1E09">
        <w:rPr>
          <w:lang w:val="uk-UA"/>
        </w:rPr>
        <w:lastRenderedPageBreak/>
        <w:t>по умолчанию этого типа [default(int)], например</w:t>
      </w:r>
      <w:r w:rsidR="008F1E09">
        <w:rPr>
          <w:highlight w:val="white"/>
          <w:lang w:val="uk-UA"/>
        </w:rPr>
        <w:t xml:space="preserve">).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AA30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AA30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AA30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AA30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AA30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AA30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AA30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AA30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</w:t>
      </w:r>
      <w:r w:rsidRPr="00AA308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AA308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A30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FirstOrDefault</w:t>
      </w:r>
      <w:r w:rsidRPr="00AA30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</w:t>
      </w:r>
      <w:r w:rsidRPr="00AA30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первую</w:t>
      </w:r>
      <w:r w:rsidRPr="00AA30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(или не получаем) роль названную «Менеджер».</w:t>
      </w:r>
    </w:p>
    <w:p w:rsid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Take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выбирает </w:t>
      </w:r>
      <w:r>
        <w:rPr>
          <w:highlight w:val="white"/>
          <w:lang w:val="en-US"/>
        </w:rPr>
        <w:t>N</w:t>
      </w:r>
      <w:r w:rsidRPr="00374F79">
        <w:rPr>
          <w:highlight w:val="white"/>
        </w:rPr>
        <w:t xml:space="preserve"> </w:t>
      </w:r>
      <w:r>
        <w:rPr>
          <w:highlight w:val="white"/>
        </w:rPr>
        <w:t>первых записей</w:t>
      </w:r>
    </w:p>
    <w:p w:rsid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(4)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выберет 4 первые записи</w:t>
      </w:r>
    </w:p>
    <w:p w:rsidR="00374F79" w:rsidRDefault="00374F79" w:rsidP="00374F79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Skip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пропускает выбор </w:t>
      </w:r>
      <w:r>
        <w:rPr>
          <w:highlight w:val="white"/>
          <w:lang w:val="en-US"/>
        </w:rPr>
        <w:t>N</w:t>
      </w:r>
      <w:r w:rsidRPr="00374F79">
        <w:rPr>
          <w:highlight w:val="white"/>
        </w:rPr>
        <w:t xml:space="preserve"> </w:t>
      </w:r>
      <w:r>
        <w:rPr>
          <w:highlight w:val="white"/>
        </w:rPr>
        <w:t>первых записей</w:t>
      </w:r>
    </w:p>
    <w:p w:rsid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 Skip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(2)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(3)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пропустит первые 2 и выберет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следующие записи</w:t>
      </w:r>
    </w:p>
    <w:p w:rsidR="00374F79" w:rsidRDefault="00374F79" w:rsidP="00374F79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OrderBy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сортирует по возрастанию. А</w:t>
      </w:r>
      <w:r w:rsidR="006C12F4" w:rsidRPr="00C1199E">
        <w:rPr>
          <w:highlight w:val="white"/>
        </w:rPr>
        <w:t xml:space="preserve"> </w:t>
      </w:r>
      <w:r>
        <w:rPr>
          <w:highlight w:val="white"/>
        </w:rPr>
        <w:t>также</w:t>
      </w:r>
      <w:r w:rsidR="006C12F4" w:rsidRPr="00C1199E">
        <w:rPr>
          <w:highlight w:val="white"/>
        </w:rPr>
        <w:t xml:space="preserve"> </w:t>
      </w:r>
      <w:r>
        <w:rPr>
          <w:highlight w:val="white"/>
          <w:lang w:val="en-US"/>
        </w:rPr>
        <w:t>OrderByDescending</w:t>
      </w:r>
      <w:r w:rsidR="006C12F4" w:rsidRPr="00C1199E">
        <w:rPr>
          <w:highlight w:val="white"/>
        </w:rPr>
        <w:t xml:space="preserve">(), </w:t>
      </w:r>
      <w:r>
        <w:rPr>
          <w:highlight w:val="white"/>
          <w:lang w:val="en-US"/>
        </w:rPr>
        <w:t>ThenBy</w:t>
      </w:r>
      <w:r w:rsidR="006C12F4" w:rsidRPr="00C1199E">
        <w:rPr>
          <w:highlight w:val="white"/>
        </w:rPr>
        <w:t xml:space="preserve">(), </w:t>
      </w:r>
      <w:r>
        <w:rPr>
          <w:highlight w:val="white"/>
          <w:lang w:val="en-US"/>
        </w:rPr>
        <w:t>ThenByDescending</w:t>
      </w:r>
      <w:r w:rsidR="006C12F4" w:rsidRPr="00C1199E">
        <w:rPr>
          <w:highlight w:val="white"/>
        </w:rPr>
        <w:t>().</w:t>
      </w:r>
      <w:r w:rsidR="006C12F4" w:rsidRPr="00C1199E">
        <w:t xml:space="preserve"> </w:t>
      </w:r>
      <w:r w:rsidR="008F1E09" w:rsidRPr="008F1E09">
        <w:t>Лямбда-выражение должно возвращать тип int, по которому и будет происходить сортировка.</w:t>
      </w:r>
    </w:p>
    <w:p w:rsidR="00374F79" w:rsidRP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OrderBy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сортирует по порядку</w:t>
      </w:r>
    </w:p>
    <w:p w:rsid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Count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получает количество записей</w:t>
      </w:r>
    </w:p>
    <w:p w:rsidR="00374F79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rolesCount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"Менеджер").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Count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количество записей</w:t>
      </w:r>
    </w:p>
    <w:p w:rsidR="00374F79" w:rsidRP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.Any()</w:t>
      </w:r>
      <w:r w:rsidRPr="00374F79">
        <w:rPr>
          <w:highlight w:val="white"/>
        </w:rPr>
        <w:t xml:space="preserve"> – существует одна или больше записей по данному условию</w:t>
      </w:r>
    </w:p>
    <w:p w:rsidR="00374F79" w:rsidRP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Exist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"Менеджер").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Any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есть ли запись такая</w:t>
      </w:r>
    </w:p>
    <w:p w:rsidR="00AD6092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="001473AF" w:rsidRPr="001473AF">
        <w:t xml:space="preserve"> </w:t>
      </w:r>
      <w:r w:rsidR="00A2047D" w:rsidRPr="00AA308C">
        <w:rPr>
          <w:lang w:val="en-US"/>
        </w:rPr>
        <w:t>Select</w:t>
      </w:r>
      <w:r w:rsidR="00A2047D" w:rsidRPr="00AA308C">
        <w:t xml:space="preserve">() – возвращает </w:t>
      </w:r>
      <w:r w:rsidR="00A2047D" w:rsidRPr="00AA308C">
        <w:rPr>
          <w:lang w:val="en-US"/>
        </w:rPr>
        <w:t>IQueryable</w:t>
      </w:r>
      <w:r w:rsidR="00A2047D" w:rsidRPr="00AA308C">
        <w:t xml:space="preserve"> произвольного типа, может быть даже </w:t>
      </w:r>
      <w:r w:rsidR="00A2047D" w:rsidRPr="00AA308C">
        <w:rPr>
          <w:lang w:val="en-US"/>
        </w:rPr>
        <w:t>dynamic</w:t>
      </w:r>
      <w:r>
        <w:rPr>
          <w:highlight w:val="white"/>
        </w:rPr>
        <w:t>:</w:t>
      </w:r>
    </w:p>
    <w:p w:rsidR="00374F79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new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br/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Kod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Code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1473AF">
        <w:rPr>
          <w:rFonts w:ascii="Consolas" w:hAnsi="Consolas" w:cs="Consolas"/>
          <w:color w:val="000000"/>
          <w:sz w:val="19"/>
          <w:szCs w:val="19"/>
          <w:highlight w:val="white"/>
        </w:rPr>
        <w:t>динамический</w:t>
      </w:r>
      <w:r w:rsidR="00EC1E4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</w:rPr>
        <w:t>тип</w:t>
      </w:r>
      <w:r w:rsidR="00EC1E47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сформированный на основе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</w:p>
    <w:p w:rsidR="00F82755" w:rsidRPr="00F82755" w:rsidRDefault="00F82755" w:rsidP="00652926">
      <w:pPr>
        <w:rPr>
          <w:highlight w:val="white"/>
        </w:rPr>
      </w:pPr>
      <w:r w:rsidRPr="00F527A0">
        <w:rPr>
          <w:b/>
          <w:highlight w:val="white"/>
        </w:rPr>
        <w:t>.SelectMany()</w:t>
      </w:r>
      <w:r w:rsidRPr="00F82755">
        <w:rPr>
          <w:highlight w:val="white"/>
        </w:rPr>
        <w:t xml:space="preserve"> – возвращает объединение всех IQueryable типов внутри выборки:</w:t>
      </w:r>
    </w:p>
    <w:p w:rsidR="00F82755" w:rsidRPr="00F82755" w:rsidRDefault="00F82755" w:rsidP="00F82755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SelectMany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все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из роли</w:t>
      </w:r>
      <w:r w:rsidR="00B23E8C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названной «Менеджер»</w:t>
      </w:r>
    </w:p>
    <w:p w:rsidR="00F82755" w:rsidRPr="00F527A0" w:rsidRDefault="00F82755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Distinct</w:t>
      </w:r>
      <w:r w:rsidRPr="00F527A0">
        <w:rPr>
          <w:b/>
          <w:highlight w:val="white"/>
        </w:rPr>
        <w:t>()</w:t>
      </w:r>
      <w:r w:rsidRPr="00F527A0">
        <w:rPr>
          <w:highlight w:val="white"/>
        </w:rPr>
        <w:t xml:space="preserve"> – удаляет дубликаты</w:t>
      </w:r>
    </w:p>
    <w:p w:rsidR="00F82755" w:rsidRDefault="00F82755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managers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SelectMany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Distinct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все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пользователи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ролью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названной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«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»</w:t>
      </w:r>
    </w:p>
    <w:p w:rsidR="00F82755" w:rsidRPr="009A28EF" w:rsidRDefault="00F82755" w:rsidP="00652926">
      <w:pPr>
        <w:rPr>
          <w:i/>
          <w:highlight w:val="white"/>
        </w:rPr>
      </w:pPr>
      <w:r w:rsidRPr="009A28EF">
        <w:rPr>
          <w:i/>
          <w:highlight w:val="white"/>
        </w:rPr>
        <w:t xml:space="preserve">Примечание: </w:t>
      </w:r>
      <w:r w:rsidRPr="009A28EF">
        <w:rPr>
          <w:i/>
          <w:highlight w:val="white"/>
          <w:lang w:val="en-US"/>
        </w:rPr>
        <w:t>First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FirstOrDefault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Single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SingleOrDefault</w:t>
      </w:r>
      <w:r w:rsidRPr="009A28EF">
        <w:rPr>
          <w:i/>
          <w:highlight w:val="white"/>
        </w:rPr>
        <w:t>()</w:t>
      </w:r>
      <w:r w:rsidR="009A28EF" w:rsidRPr="009A28EF">
        <w:rPr>
          <w:i/>
          <w:highlight w:val="white"/>
        </w:rPr>
        <w:t>,</w:t>
      </w:r>
      <w:r w:rsidRPr="009A28EF">
        <w:rPr>
          <w:i/>
          <w:highlight w:val="white"/>
        </w:rPr>
        <w:t xml:space="preserve"> </w:t>
      </w:r>
      <w:r w:rsidRPr="009A28EF">
        <w:rPr>
          <w:i/>
          <w:highlight w:val="white"/>
          <w:lang w:val="en-US"/>
        </w:rPr>
        <w:t>Any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Count</w:t>
      </w:r>
      <w:r w:rsidRPr="009A28EF">
        <w:rPr>
          <w:i/>
          <w:highlight w:val="white"/>
        </w:rPr>
        <w:t>() – могут применять параметр</w:t>
      </w:r>
      <w:r w:rsidR="00DD61E1">
        <w:rPr>
          <w:i/>
          <w:highlight w:val="white"/>
        </w:rPr>
        <w:t>,</w:t>
      </w:r>
      <w:r w:rsidRPr="009A28EF">
        <w:rPr>
          <w:i/>
          <w:highlight w:val="white"/>
        </w:rPr>
        <w:t xml:space="preserve"> соответствующий </w:t>
      </w:r>
      <w:r w:rsidRPr="009A28EF">
        <w:rPr>
          <w:i/>
          <w:highlight w:val="white"/>
          <w:lang w:val="en-US"/>
        </w:rPr>
        <w:t>Where</w:t>
      </w:r>
      <w:r w:rsidRPr="009A28EF">
        <w:rPr>
          <w:i/>
          <w:highlight w:val="white"/>
        </w:rPr>
        <w:t>()</w:t>
      </w:r>
      <w:r w:rsidR="00B23E8C">
        <w:rPr>
          <w:i/>
          <w:highlight w:val="white"/>
        </w:rPr>
        <w:t>,</w:t>
      </w:r>
      <w:r w:rsidRPr="009A28EF">
        <w:rPr>
          <w:i/>
          <w:highlight w:val="white"/>
        </w:rPr>
        <w:t xml:space="preserve"> тем самым</w:t>
      </w:r>
      <w:r w:rsidR="00B23E8C">
        <w:rPr>
          <w:i/>
          <w:highlight w:val="white"/>
        </w:rPr>
        <w:t>,</w:t>
      </w:r>
      <w:r w:rsidRPr="009A28EF">
        <w:rPr>
          <w:i/>
          <w:highlight w:val="white"/>
        </w:rPr>
        <w:t xml:space="preserve"> можно сокращать запись:</w:t>
      </w:r>
    </w:p>
    <w:p w:rsidR="00F82755" w:rsidRPr="009A28EF" w:rsidRDefault="009A28EF" w:rsidP="00652926">
      <w:pPr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</w:pPr>
      <w:r w:rsidRPr="009A28EF"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 xml:space="preserve">var roles = context.Roles.FirstOrDefault(p =&gt; p.Name == 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  <w:lang w:val="en-US"/>
        </w:rPr>
        <w:t>"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</w:rPr>
        <w:t>Менеджер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  <w:lang w:val="en-US"/>
        </w:rPr>
        <w:t>"</w:t>
      </w:r>
      <w:r w:rsidRPr="009A28EF"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>)</w:t>
      </w:r>
    </w:p>
    <w:p w:rsidR="00F82755" w:rsidRPr="009A28EF" w:rsidRDefault="00F82755" w:rsidP="00652926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A2601" w:rsidRPr="00F527A0" w:rsidRDefault="001473AF" w:rsidP="005B34E9">
      <w:pPr>
        <w:rPr>
          <w:rStyle w:val="a7"/>
          <w:rFonts w:ascii="Consolas" w:hAnsi="Consolas" w:cs="Consolas"/>
          <w:i/>
          <w:color w:val="000000"/>
          <w:sz w:val="19"/>
          <w:szCs w:val="19"/>
          <w:u w:val="none"/>
        </w:rPr>
      </w:pPr>
      <w:r>
        <w:rPr>
          <w:rFonts w:ascii="Consolas" w:hAnsi="Consolas" w:cs="Consolas"/>
          <w:i/>
          <w:color w:val="000000"/>
          <w:sz w:val="19"/>
          <w:szCs w:val="19"/>
          <w:highlight w:val="white"/>
        </w:rPr>
        <w:t>Б</w:t>
      </w:r>
      <w:r w:rsidR="00F82755">
        <w:rPr>
          <w:rFonts w:ascii="Consolas" w:hAnsi="Consolas" w:cs="Consolas"/>
          <w:i/>
          <w:color w:val="000000"/>
          <w:sz w:val="19"/>
          <w:szCs w:val="19"/>
          <w:highlight w:val="white"/>
        </w:rPr>
        <w:t xml:space="preserve">ольше примеров и вариантов использования </w:t>
      </w:r>
      <w:r w:rsidR="00F82755"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>linq</w:t>
      </w:r>
      <w:r w:rsidR="00F82755" w:rsidRPr="00F82755">
        <w:rPr>
          <w:rFonts w:ascii="Consolas" w:hAnsi="Consolas" w:cs="Consolas"/>
          <w:i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  <w:highlight w:val="white"/>
        </w:rPr>
        <w:t xml:space="preserve">вы </w:t>
      </w:r>
      <w:r w:rsidR="00B23E8C">
        <w:rPr>
          <w:rFonts w:ascii="Consolas" w:hAnsi="Consolas" w:cs="Consolas"/>
          <w:i/>
          <w:color w:val="000000"/>
          <w:sz w:val="19"/>
          <w:szCs w:val="19"/>
          <w:highlight w:val="white"/>
        </w:rPr>
        <w:t>с</w:t>
      </w:r>
      <w:r w:rsidR="00F82755">
        <w:rPr>
          <w:rFonts w:ascii="Consolas" w:hAnsi="Consolas" w:cs="Consolas"/>
          <w:i/>
          <w:color w:val="000000"/>
          <w:sz w:val="19"/>
          <w:szCs w:val="19"/>
          <w:highlight w:val="white"/>
        </w:rPr>
        <w:t>можете найти:</w:t>
      </w:r>
      <w:hyperlink r:id="rId39" w:history="1">
        <w:r w:rsidR="009A2601" w:rsidRPr="004E0697">
          <w:rPr>
            <w:rStyle w:val="a7"/>
            <w:lang w:val="en-US"/>
          </w:rPr>
          <w:t>http</w:t>
        </w:r>
        <w:r w:rsidR="009A2601" w:rsidRPr="00F82755">
          <w:rPr>
            <w:rStyle w:val="a7"/>
          </w:rPr>
          <w:t>://</w:t>
        </w:r>
        <w:r w:rsidR="009A2601" w:rsidRPr="004E0697">
          <w:rPr>
            <w:rStyle w:val="a7"/>
            <w:lang w:val="en-US"/>
          </w:rPr>
          <w:t>code</w:t>
        </w:r>
        <w:r w:rsidR="009A2601" w:rsidRPr="00F82755">
          <w:rPr>
            <w:rStyle w:val="a7"/>
          </w:rPr>
          <w:t>.</w:t>
        </w:r>
        <w:r w:rsidR="009A2601" w:rsidRPr="004E0697">
          <w:rPr>
            <w:rStyle w:val="a7"/>
            <w:lang w:val="en-US"/>
          </w:rPr>
          <w:t>msdn</w:t>
        </w:r>
        <w:r w:rsidR="009A2601" w:rsidRPr="00F82755">
          <w:rPr>
            <w:rStyle w:val="a7"/>
          </w:rPr>
          <w:t>.</w:t>
        </w:r>
        <w:r w:rsidR="009A2601" w:rsidRPr="004E0697">
          <w:rPr>
            <w:rStyle w:val="a7"/>
            <w:lang w:val="en-US"/>
          </w:rPr>
          <w:t>microsoft</w:t>
        </w:r>
        <w:r w:rsidR="009A2601" w:rsidRPr="00F82755">
          <w:rPr>
            <w:rStyle w:val="a7"/>
          </w:rPr>
          <w:t>.</w:t>
        </w:r>
        <w:r w:rsidR="009A2601" w:rsidRPr="004E0697">
          <w:rPr>
            <w:rStyle w:val="a7"/>
            <w:lang w:val="en-US"/>
          </w:rPr>
          <w:t>com</w:t>
        </w:r>
        <w:r w:rsidR="009A2601" w:rsidRPr="00F82755">
          <w:rPr>
            <w:rStyle w:val="a7"/>
          </w:rPr>
          <w:t>/101-</w:t>
        </w:r>
        <w:r w:rsidR="009A2601" w:rsidRPr="004E0697">
          <w:rPr>
            <w:rStyle w:val="a7"/>
            <w:lang w:val="en-US"/>
          </w:rPr>
          <w:t>LINQ</w:t>
        </w:r>
        <w:r w:rsidR="009A2601" w:rsidRPr="00F82755">
          <w:rPr>
            <w:rStyle w:val="a7"/>
          </w:rPr>
          <w:t>-</w:t>
        </w:r>
        <w:r w:rsidR="009A2601" w:rsidRPr="004E0697">
          <w:rPr>
            <w:rStyle w:val="a7"/>
            <w:lang w:val="en-US"/>
          </w:rPr>
          <w:t>Samples</w:t>
        </w:r>
        <w:r w:rsidR="009A2601" w:rsidRPr="00F82755">
          <w:rPr>
            <w:rStyle w:val="a7"/>
          </w:rPr>
          <w:t>-3</w:t>
        </w:r>
        <w:r w:rsidR="009A2601" w:rsidRPr="004E0697">
          <w:rPr>
            <w:rStyle w:val="a7"/>
            <w:lang w:val="en-US"/>
          </w:rPr>
          <w:t>fb</w:t>
        </w:r>
        <w:r w:rsidR="009A2601" w:rsidRPr="00F82755">
          <w:rPr>
            <w:rStyle w:val="a7"/>
          </w:rPr>
          <w:t>9811</w:t>
        </w:r>
        <w:r w:rsidR="009A2601" w:rsidRPr="004E0697">
          <w:rPr>
            <w:rStyle w:val="a7"/>
            <w:lang w:val="en-US"/>
          </w:rPr>
          <w:t>b</w:t>
        </w:r>
      </w:hyperlink>
    </w:p>
    <w:p w:rsidR="005B34E9" w:rsidRPr="0068783E" w:rsidRDefault="005B34E9" w:rsidP="005B34E9">
      <w:pPr>
        <w:pStyle w:val="3"/>
        <w:rPr>
          <w:highlight w:val="white"/>
        </w:rPr>
      </w:pPr>
      <w:r w:rsidRPr="005B34E9">
        <w:rPr>
          <w:highlight w:val="white"/>
        </w:rPr>
        <w:lastRenderedPageBreak/>
        <w:t xml:space="preserve">Создание репозитория </w:t>
      </w:r>
      <w:r w:rsidRPr="005B34E9">
        <w:rPr>
          <w:highlight w:val="white"/>
          <w:lang w:val="en-US"/>
        </w:rPr>
        <w:t>IRepository</w:t>
      </w:r>
      <w:r w:rsidRPr="004E0697">
        <w:rPr>
          <w:highlight w:val="white"/>
        </w:rPr>
        <w:t xml:space="preserve"> , </w:t>
      </w:r>
      <w:r w:rsidRPr="005B34E9">
        <w:rPr>
          <w:highlight w:val="white"/>
          <w:lang w:val="en-US"/>
        </w:rPr>
        <w:t>SqlRepository</w:t>
      </w:r>
      <w:r w:rsidRPr="004E0697">
        <w:rPr>
          <w:highlight w:val="white"/>
        </w:rPr>
        <w:t>.</w:t>
      </w:r>
    </w:p>
    <w:p w:rsidR="009A28EF" w:rsidRPr="0068783E" w:rsidRDefault="0068783E" w:rsidP="009A28EF">
      <w:pPr>
        <w:rPr>
          <w:highlight w:val="white"/>
        </w:rPr>
      </w:pPr>
      <w:r>
        <w:rPr>
          <w:highlight w:val="white"/>
        </w:rPr>
        <w:t xml:space="preserve">Собственно с БД мы уже можем работать, только теперь </w:t>
      </w:r>
      <w:r w:rsidR="00B23E8C">
        <w:rPr>
          <w:highlight w:val="white"/>
        </w:rPr>
        <w:t xml:space="preserve">нужно </w:t>
      </w:r>
      <w:r>
        <w:rPr>
          <w:highlight w:val="white"/>
        </w:rPr>
        <w:t xml:space="preserve">отделить модель данных от конкретной реализации, т.е. наши контроллеры про </w:t>
      </w:r>
      <w:r>
        <w:rPr>
          <w:highlight w:val="white"/>
          <w:lang w:val="en-US"/>
        </w:rPr>
        <w:t>context</w:t>
      </w:r>
      <w:r>
        <w:rPr>
          <w:highlight w:val="white"/>
        </w:rPr>
        <w:t xml:space="preserve"> и </w:t>
      </w:r>
      <w:r>
        <w:rPr>
          <w:highlight w:val="white"/>
          <w:lang w:val="en-US"/>
        </w:rPr>
        <w:t>System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Data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Linq</w:t>
      </w:r>
      <w:r w:rsidRPr="0068783E">
        <w:rPr>
          <w:highlight w:val="white"/>
        </w:rPr>
        <w:t xml:space="preserve"> </w:t>
      </w:r>
      <w:r>
        <w:rPr>
          <w:highlight w:val="white"/>
        </w:rPr>
        <w:t>вообще не должны ничего знать.</w:t>
      </w:r>
    </w:p>
    <w:p w:rsidR="0068783E" w:rsidRDefault="0068783E" w:rsidP="009A28EF">
      <w:pPr>
        <w:rPr>
          <w:highlight w:val="white"/>
        </w:rPr>
      </w:pPr>
      <w:r>
        <w:rPr>
          <w:highlight w:val="white"/>
        </w:rPr>
        <w:t xml:space="preserve">Для этого создадим интерфейс </w:t>
      </w:r>
      <w:r>
        <w:rPr>
          <w:highlight w:val="white"/>
          <w:lang w:val="en-US"/>
        </w:rPr>
        <w:t>IRepository</w:t>
      </w:r>
      <w:r w:rsidR="00B23E8C">
        <w:rPr>
          <w:highlight w:val="white"/>
        </w:rPr>
        <w:t>,</w:t>
      </w:r>
      <w:r>
        <w:rPr>
          <w:highlight w:val="white"/>
        </w:rPr>
        <w:t xml:space="preserve"> где будет дан доступ к данным, а также выведены методы для создания, изменения</w:t>
      </w:r>
      <w:r w:rsidR="00B23E8C">
        <w:rPr>
          <w:highlight w:val="white"/>
        </w:rPr>
        <w:t xml:space="preserve"> и</w:t>
      </w:r>
      <w:r>
        <w:rPr>
          <w:highlight w:val="white"/>
        </w:rPr>
        <w:t xml:space="preserve"> удаления этих данных.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Roles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</w:p>
    <w:p w:rsidR="0068783E" w:rsidRPr="000C07A5" w:rsidRDefault="0068783E" w:rsidP="0068783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68783E" w:rsidRDefault="002172D1" w:rsidP="0068783E">
      <w:pPr>
        <w:rPr>
          <w:highlight w:val="white"/>
        </w:rPr>
      </w:pPr>
      <w:r>
        <w:rPr>
          <w:highlight w:val="white"/>
        </w:rPr>
        <w:t>Р</w:t>
      </w:r>
      <w:r w:rsidR="0068783E">
        <w:rPr>
          <w:highlight w:val="white"/>
        </w:rPr>
        <w:t>еализацию</w:t>
      </w:r>
      <w:r w:rsidR="0068783E" w:rsidRPr="00765CD2">
        <w:rPr>
          <w:highlight w:val="white"/>
          <w:lang w:val="en-US"/>
        </w:rPr>
        <w:t xml:space="preserve"> </w:t>
      </w:r>
      <w:r w:rsidR="0068783E">
        <w:rPr>
          <w:highlight w:val="white"/>
        </w:rPr>
        <w:t>назовем</w:t>
      </w:r>
      <w:r w:rsidR="0068783E" w:rsidRPr="00765CD2">
        <w:rPr>
          <w:highlight w:val="white"/>
          <w:lang w:val="en-US"/>
        </w:rPr>
        <w:t xml:space="preserve"> </w:t>
      </w:r>
      <w:r w:rsidR="0068783E">
        <w:rPr>
          <w:highlight w:val="white"/>
          <w:lang w:val="en-US"/>
        </w:rPr>
        <w:t>SqlRepository</w:t>
      </w:r>
      <w:r w:rsidR="0068783E" w:rsidRPr="00765CD2">
        <w:rPr>
          <w:highlight w:val="white"/>
          <w:lang w:val="en-US"/>
        </w:rPr>
        <w:t xml:space="preserve">. </w:t>
      </w:r>
      <w:r w:rsidR="0068783E">
        <w:rPr>
          <w:highlight w:val="white"/>
        </w:rPr>
        <w:t xml:space="preserve">Так как мы с данным контекстом </w:t>
      </w:r>
      <w:r w:rsidR="0068783E">
        <w:rPr>
          <w:highlight w:val="white"/>
          <w:lang w:val="en-US"/>
        </w:rPr>
        <w:t>SqlRepository</w:t>
      </w:r>
      <w:r w:rsidR="0068783E" w:rsidRPr="0068783E">
        <w:rPr>
          <w:highlight w:val="white"/>
        </w:rPr>
        <w:t xml:space="preserve"> </w:t>
      </w:r>
      <w:r w:rsidR="0068783E">
        <w:rPr>
          <w:highlight w:val="white"/>
        </w:rPr>
        <w:t xml:space="preserve">не хотим особо связывать, то добавим </w:t>
      </w:r>
      <w:r w:rsidR="0068783E">
        <w:rPr>
          <w:highlight w:val="white"/>
          <w:lang w:val="en-US"/>
        </w:rPr>
        <w:t>Ninject</w:t>
      </w:r>
      <w:r w:rsidR="0068783E" w:rsidRPr="0068783E">
        <w:rPr>
          <w:highlight w:val="white"/>
        </w:rPr>
        <w:t xml:space="preserve"> </w:t>
      </w:r>
      <w:r w:rsidR="0068783E">
        <w:rPr>
          <w:highlight w:val="white"/>
        </w:rPr>
        <w:t xml:space="preserve">модуль в проект </w:t>
      </w:r>
      <w:r w:rsidR="0068783E">
        <w:rPr>
          <w:highlight w:val="white"/>
          <w:lang w:val="en-US"/>
        </w:rPr>
        <w:t>LessonProject</w:t>
      </w:r>
      <w:r w:rsidR="0068783E" w:rsidRPr="0068783E">
        <w:rPr>
          <w:highlight w:val="white"/>
        </w:rPr>
        <w:t>.</w:t>
      </w:r>
      <w:r w:rsidR="0068783E">
        <w:rPr>
          <w:highlight w:val="white"/>
          <w:lang w:val="en-US"/>
        </w:rPr>
        <w:t>Model</w:t>
      </w:r>
      <w:r w:rsidR="0068783E">
        <w:rPr>
          <w:highlight w:val="white"/>
        </w:rPr>
        <w:t>:</w:t>
      </w:r>
    </w:p>
    <w:p w:rsidR="0068783E" w:rsidRDefault="0068783E" w:rsidP="0068783E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F527A0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Ninject</w:t>
      </w:r>
    </w:p>
    <w:p w:rsidR="0068783E" w:rsidRPr="00F527A0" w:rsidRDefault="0068783E" w:rsidP="0068783E">
      <w:pPr>
        <w:rPr>
          <w:highlight w:val="white"/>
          <w:lang w:val="en-US"/>
        </w:rPr>
      </w:pPr>
      <w:r w:rsidRPr="0068783E">
        <w:rPr>
          <w:highlight w:val="white"/>
        </w:rPr>
        <w:t>Получим</w:t>
      </w:r>
      <w:r w:rsidRPr="00F527A0">
        <w:rPr>
          <w:highlight w:val="white"/>
          <w:lang w:val="en-US"/>
        </w:rPr>
        <w:t xml:space="preserve"> </w:t>
      </w:r>
      <w:r w:rsidRPr="0068783E">
        <w:rPr>
          <w:highlight w:val="white"/>
        </w:rPr>
        <w:t>класс</w:t>
      </w:r>
      <w:r w:rsidRPr="00F527A0">
        <w:rPr>
          <w:highlight w:val="white"/>
          <w:lang w:val="en-US"/>
        </w:rPr>
        <w:t xml:space="preserve"> SqlRepository: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Roles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8783E" w:rsidRPr="00F527A0" w:rsidRDefault="0068783E" w:rsidP="0068783E">
      <w:pPr>
        <w:rPr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8783E" w:rsidRPr="00C1199E" w:rsidRDefault="0068783E" w:rsidP="0068783E">
      <w:pPr>
        <w:rPr>
          <w:highlight w:val="white"/>
          <w:lang w:val="en-US"/>
        </w:rPr>
      </w:pPr>
      <w:r>
        <w:rPr>
          <w:highlight w:val="white"/>
        </w:rPr>
        <w:t>Прежде</w:t>
      </w:r>
      <w:r w:rsidRPr="0068783E">
        <w:rPr>
          <w:highlight w:val="white"/>
        </w:rPr>
        <w:t xml:space="preserve">, </w:t>
      </w:r>
      <w:r>
        <w:rPr>
          <w:highlight w:val="white"/>
        </w:rPr>
        <w:t>чем</w:t>
      </w:r>
      <w:r w:rsidRPr="0068783E">
        <w:rPr>
          <w:highlight w:val="white"/>
        </w:rPr>
        <w:t xml:space="preserve"> </w:t>
      </w:r>
      <w:r>
        <w:rPr>
          <w:highlight w:val="white"/>
        </w:rPr>
        <w:t>реализовать</w:t>
      </w:r>
      <w:r w:rsidRPr="0068783E">
        <w:rPr>
          <w:highlight w:val="white"/>
        </w:rPr>
        <w:t xml:space="preserve"> </w:t>
      </w:r>
      <w:r>
        <w:rPr>
          <w:highlight w:val="white"/>
        </w:rPr>
        <w:t>доступ ко всем таблицам, создание, удаление и изменение</w:t>
      </w:r>
      <w:r w:rsidR="00B23E8C">
        <w:rPr>
          <w:highlight w:val="white"/>
        </w:rPr>
        <w:t>,</w:t>
      </w:r>
      <w:r>
        <w:rPr>
          <w:highlight w:val="white"/>
        </w:rPr>
        <w:t xml:space="preserve"> подумаем</w:t>
      </w:r>
      <w:r w:rsidR="00B23E8C">
        <w:rPr>
          <w:highlight w:val="white"/>
        </w:rPr>
        <w:t xml:space="preserve"> о том,</w:t>
      </w:r>
      <w:r>
        <w:rPr>
          <w:highlight w:val="white"/>
        </w:rPr>
        <w:t xml:space="preserve"> что файл этот будет выглядеть </w:t>
      </w:r>
      <w:r w:rsidR="002172D1">
        <w:rPr>
          <w:highlight w:val="white"/>
        </w:rPr>
        <w:t>громадным и неуклюжим</w:t>
      </w:r>
      <w:r w:rsidR="00B23E8C">
        <w:rPr>
          <w:highlight w:val="white"/>
        </w:rPr>
        <w:t>. Таким кодом будет управлять тяжело физически.</w:t>
      </w:r>
      <w:r>
        <w:rPr>
          <w:highlight w:val="white"/>
        </w:rPr>
        <w:t xml:space="preserve"> </w:t>
      </w:r>
      <w:r w:rsidR="00F21957" w:rsidRPr="00F21957">
        <w:t>Так что сделаем отдельную папку SqlRepository и SqlRepository класс сделаем partial, а в папке создадим реализации интерфейса IRepository, разбитые по каждой таблице. Назовем</w:t>
      </w:r>
      <w:r w:rsidR="00A2047D" w:rsidRPr="00AA308C">
        <w:rPr>
          <w:lang w:val="en-US"/>
        </w:rPr>
        <w:t xml:space="preserve"> </w:t>
      </w:r>
      <w:r w:rsidR="00F21957" w:rsidRPr="00F21957">
        <w:t>файл</w:t>
      </w:r>
      <w:r w:rsidR="00A2047D" w:rsidRPr="00AA308C">
        <w:rPr>
          <w:lang w:val="en-US"/>
        </w:rPr>
        <w:t xml:space="preserve"> Role:</w:t>
      </w:r>
    </w:p>
    <w:p w:rsidR="00AF364C" w:rsidRPr="00AF364C" w:rsidRDefault="00A2047D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  </w:t>
      </w:r>
      <w:r w:rsidR="00AF364C"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AF364C"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AF364C"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="00AF364C"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AF364C"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AF364C"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AF364C"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Roles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Db.Roles;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Db.Roles.InsertOnSubmit(instance);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Db.Roles.Context.SubmitChanges();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Db.Roles.FirstOrDefault(p =&gt; p.ID == idRole);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 !=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Db.Roles.DeleteOnSubmit(instance);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Db.Roles.Context.SubmitChanges();</w:t>
      </w:r>
    </w:p>
    <w:p w:rsidR="00AF364C" w:rsidRPr="00ED68CF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F364C" w:rsidRDefault="00AF364C" w:rsidP="00AF364C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AF364C" w:rsidRPr="0022700C" w:rsidRDefault="00AF364C" w:rsidP="00AF364C">
      <w:pPr>
        <w:rPr>
          <w:highlight w:val="white"/>
        </w:rPr>
      </w:pPr>
      <w:r>
        <w:rPr>
          <w:highlight w:val="white"/>
        </w:rPr>
        <w:t xml:space="preserve">Небольшой проект содержит от 10 до 40 таблиц, большой проект от 40, и всё это хотелось бы как-то автоматизировать. Создадим несколько сниппетов, для </w:t>
      </w:r>
      <w:r>
        <w:rPr>
          <w:highlight w:val="white"/>
          <w:lang w:val="en-US"/>
        </w:rPr>
        <w:t>IRepository</w:t>
      </w:r>
      <w:r w:rsidR="00B23E8C">
        <w:rPr>
          <w:highlight w:val="white"/>
        </w:rPr>
        <w:t xml:space="preserve"> и</w:t>
      </w:r>
      <w:r>
        <w:rPr>
          <w:highlight w:val="white"/>
        </w:rPr>
        <w:t xml:space="preserve"> для </w:t>
      </w:r>
      <w:r>
        <w:rPr>
          <w:highlight w:val="white"/>
          <w:lang w:val="en-US"/>
        </w:rPr>
        <w:t>SqlRepository</w:t>
      </w:r>
      <w:r w:rsidRPr="00AF364C">
        <w:rPr>
          <w:highlight w:val="white"/>
        </w:rPr>
        <w:t>.</w:t>
      </w:r>
      <w:r w:rsidR="0022700C" w:rsidRPr="0022700C">
        <w:rPr>
          <w:highlight w:val="white"/>
        </w:rPr>
        <w:t xml:space="preserve"> </w:t>
      </w:r>
      <w:r w:rsidR="0022700C">
        <w:rPr>
          <w:highlight w:val="white"/>
        </w:rPr>
        <w:t xml:space="preserve">Сниппеты – это уже готовые шаблоны кода, которые вызываются с помощью </w:t>
      </w:r>
      <w:r w:rsidR="0022700C">
        <w:rPr>
          <w:highlight w:val="white"/>
          <w:lang w:val="en-US"/>
        </w:rPr>
        <w:t>intelliSence</w:t>
      </w:r>
      <w:r w:rsidR="00DD61E1">
        <w:rPr>
          <w:highlight w:val="white"/>
        </w:rPr>
        <w:t>,</w:t>
      </w:r>
      <w:r w:rsidR="0022700C" w:rsidRPr="0022700C">
        <w:rPr>
          <w:highlight w:val="white"/>
        </w:rPr>
        <w:t xml:space="preserve"> </w:t>
      </w:r>
      <w:r w:rsidR="0022700C">
        <w:rPr>
          <w:highlight w:val="white"/>
        </w:rPr>
        <w:t xml:space="preserve">и позволяют быстро создавать код. </w:t>
      </w:r>
    </w:p>
    <w:p w:rsidR="00AF364C" w:rsidRPr="00F527A0" w:rsidRDefault="00AF364C" w:rsidP="00AF364C">
      <w:pPr>
        <w:pStyle w:val="3"/>
        <w:rPr>
          <w:highlight w:val="white"/>
        </w:rPr>
      </w:pPr>
      <w:r>
        <w:rPr>
          <w:highlight w:val="white"/>
        </w:rPr>
        <w:t>Сниппеты</w:t>
      </w:r>
    </w:p>
    <w:p w:rsidR="00AF364C" w:rsidRPr="00F527A0" w:rsidRDefault="00AF364C" w:rsidP="00AF364C">
      <w:pPr>
        <w:rPr>
          <w:highlight w:val="white"/>
        </w:rPr>
      </w:pPr>
      <w:r>
        <w:rPr>
          <w:highlight w:val="white"/>
        </w:rPr>
        <w:t>Для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IRepository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</w:t>
      </w:r>
      <w:r w:rsidRPr="00F527A0">
        <w:rPr>
          <w:highlight w:val="white"/>
        </w:rPr>
        <w:t xml:space="preserve">, </w:t>
      </w:r>
      <w:r w:rsidR="00DD61E1">
        <w:rPr>
          <w:highlight w:val="white"/>
        </w:rPr>
        <w:t>создадим</w:t>
      </w:r>
      <w:r w:rsidR="00DD61E1" w:rsidRPr="00F527A0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t</w:t>
      </w:r>
      <w:r>
        <w:rPr>
          <w:highlight w:val="white"/>
          <w:lang w:val="en-US"/>
        </w:rPr>
        <w:t>able</w:t>
      </w:r>
      <w:r w:rsidR="00F81069" w:rsidRPr="00F527A0">
        <w:rPr>
          <w:highlight w:val="white"/>
        </w:rPr>
        <w:t>.</w:t>
      </w:r>
      <w:r w:rsidR="00F81069">
        <w:rPr>
          <w:highlight w:val="white"/>
          <w:lang w:val="en-US"/>
        </w:rPr>
        <w:t>snippet</w:t>
      </w:r>
      <w:r w:rsidRPr="00F527A0">
        <w:rPr>
          <w:highlight w:val="white"/>
        </w:rPr>
        <w:t>: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http://schemas.microsoft.com/VisualStudio/2005/CodeSnippet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Format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1.0.0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Table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 name for create.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CSharp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      &lt;![CDATA[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ab/>
      </w: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ab/>
        <w:t>#region $Table$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IQueryable&lt;$Table$&gt; $Table$s { get;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Create$Table$($Table$ 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Update$Table$($Table$ 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Remove$Table$(int id$Table$);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#endregion 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]]&gt;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Default="00AF364C" w:rsidP="00AF364C">
      <w:pPr>
        <w:rPr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527A0">
        <w:rPr>
          <w:highlight w:val="white"/>
          <w:lang w:val="en-US"/>
        </w:rPr>
        <w:t xml:space="preserve"> </w:t>
      </w:r>
    </w:p>
    <w:p w:rsidR="00AF364C" w:rsidRDefault="00AF364C" w:rsidP="00AF364C">
      <w:pPr>
        <w:rPr>
          <w:highlight w:val="white"/>
          <w:lang w:val="en-US"/>
        </w:rPr>
      </w:pPr>
      <w:r>
        <w:rPr>
          <w:highlight w:val="white"/>
        </w:rPr>
        <w:t>Для</w:t>
      </w:r>
      <w:r w:rsidRPr="0022700C">
        <w:rPr>
          <w:highlight w:val="white"/>
          <w:lang w:val="en-US"/>
        </w:rPr>
        <w:t xml:space="preserve"> </w:t>
      </w:r>
      <w:r w:rsidR="0022700C">
        <w:rPr>
          <w:highlight w:val="white"/>
          <w:lang w:val="en-US"/>
        </w:rPr>
        <w:t xml:space="preserve">SqlRepository </w:t>
      </w:r>
      <w:r w:rsidR="0022700C">
        <w:rPr>
          <w:highlight w:val="white"/>
        </w:rPr>
        <w:t>создадим</w:t>
      </w:r>
      <w:r w:rsidR="0022700C" w:rsidRPr="0022700C">
        <w:rPr>
          <w:highlight w:val="white"/>
          <w:lang w:val="en-US"/>
        </w:rPr>
        <w:t xml:space="preserve"> </w:t>
      </w:r>
      <w:r w:rsidR="0022700C">
        <w:rPr>
          <w:highlight w:val="white"/>
        </w:rPr>
        <w:t>сниппет</w:t>
      </w:r>
      <w:r w:rsidR="0022700C" w:rsidRPr="0022700C">
        <w:rPr>
          <w:highlight w:val="white"/>
          <w:lang w:val="en-US"/>
        </w:rPr>
        <w:t xml:space="preserve"> </w:t>
      </w:r>
      <w:r w:rsidR="0022700C">
        <w:rPr>
          <w:highlight w:val="white"/>
          <w:lang w:val="en-US"/>
        </w:rPr>
        <w:t>sql</w:t>
      </w:r>
      <w:r w:rsidR="00F81069">
        <w:rPr>
          <w:highlight w:val="white"/>
          <w:lang w:val="en-US"/>
        </w:rPr>
        <w:t>T</w:t>
      </w:r>
      <w:r w:rsidR="0022700C">
        <w:rPr>
          <w:highlight w:val="white"/>
          <w:lang w:val="en-US"/>
        </w:rPr>
        <w:t>able</w:t>
      </w:r>
      <w:r w:rsidR="00F81069">
        <w:rPr>
          <w:highlight w:val="white"/>
          <w:lang w:val="en-US"/>
        </w:rPr>
        <w:t>.snippet</w:t>
      </w:r>
      <w:r w:rsidR="0022700C">
        <w:rPr>
          <w:highlight w:val="white"/>
          <w:lang w:val="en-US"/>
        </w:rPr>
        <w:t>: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http://schemas.microsoft.com/VisualStudio/2005/CodeSnippet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Format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1.0.0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Sql repository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sqltable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 name for create.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CSharp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&lt;![CDATA[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IQueryable&lt;$Table$&gt; $Table$s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get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Db.$Table$s;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Create$Table$($Table$ instance)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{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(instance.ID == 0)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Db.$Table$s.InsertOnSubmit(instance);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Update$Table$($Table$ instance)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$Table$ cache = Db.$Table$s.Where(p =&gt; p.ID == instance.ID).FirstOrDefault();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(cache != null)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//TODO : Update fields for $Table$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Remove$Table$(int id$Table$)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$Table$ instance = Db.$Table$s.Where(p =&gt; p.ID == id$Table$).FirstOrDefault();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(instance != null)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Db.$Table$s.DeleteOnSubmit(instance);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]]&gt;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527A0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527A0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Default="0022700C" w:rsidP="0022700C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765CD2" w:rsidRDefault="0022700C" w:rsidP="005B34E9">
      <w:pPr>
        <w:rPr>
          <w:highlight w:val="white"/>
        </w:rPr>
      </w:pPr>
      <w:r>
        <w:rPr>
          <w:highlight w:val="white"/>
        </w:rPr>
        <w:t>Для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того</w:t>
      </w:r>
      <w:r w:rsidR="00A2047D" w:rsidRPr="00696268">
        <w:rPr>
          <w:highlight w:val="white"/>
          <w:lang w:val="en-US"/>
        </w:rPr>
        <w:t>,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чтобы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добавить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code</w:t>
      </w:r>
      <w:r w:rsidRPr="0022700C">
        <w:rPr>
          <w:highlight w:val="white"/>
          <w:lang w:val="en-US"/>
        </w:rPr>
        <w:t>-</w:t>
      </w:r>
      <w:r>
        <w:rPr>
          <w:highlight w:val="white"/>
          <w:lang w:val="en-US"/>
        </w:rPr>
        <w:t>snippet</w:t>
      </w:r>
      <w:r w:rsidR="00A2047D" w:rsidRPr="00696268">
        <w:rPr>
          <w:highlight w:val="white"/>
          <w:lang w:val="en-US"/>
        </w:rPr>
        <w:t>.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откроем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TOOLS</w:t>
      </w:r>
      <w:r w:rsidRPr="0022700C">
        <w:rPr>
          <w:highlight w:val="white"/>
          <w:lang w:val="en-US"/>
        </w:rPr>
        <w:t xml:space="preserve"> -&gt; </w:t>
      </w:r>
      <w:r>
        <w:rPr>
          <w:highlight w:val="white"/>
          <w:lang w:val="en-US"/>
        </w:rPr>
        <w:t xml:space="preserve">Code Snippet Manager… </w:t>
      </w:r>
      <w:r w:rsidR="00A2047D" w:rsidRPr="00AA308C">
        <w:rPr>
          <w:highlight w:val="white"/>
          <w:lang w:val="en-US"/>
        </w:rPr>
        <w:t>(</w:t>
      </w:r>
      <w:r>
        <w:rPr>
          <w:highlight w:val="white"/>
          <w:lang w:val="en-US"/>
        </w:rPr>
        <w:t>Ctrl</w:t>
      </w:r>
      <w:r w:rsidR="00A2047D" w:rsidRPr="00AA308C">
        <w:rPr>
          <w:highlight w:val="white"/>
          <w:lang w:val="en-US"/>
        </w:rPr>
        <w:t>-</w:t>
      </w:r>
      <w:r>
        <w:rPr>
          <w:highlight w:val="white"/>
          <w:lang w:val="en-US"/>
        </w:rPr>
        <w:t>K</w:t>
      </w:r>
      <w:r w:rsidR="00A2047D" w:rsidRPr="00AA308C">
        <w:rPr>
          <w:highlight w:val="white"/>
          <w:lang w:val="en-US"/>
        </w:rPr>
        <w:t xml:space="preserve">, </w:t>
      </w:r>
      <w:r>
        <w:rPr>
          <w:highlight w:val="white"/>
          <w:lang w:val="en-US"/>
        </w:rPr>
        <w:t>B</w:t>
      </w:r>
      <w:r w:rsidR="00A2047D" w:rsidRPr="00AA308C">
        <w:rPr>
          <w:highlight w:val="white"/>
          <w:lang w:val="en-US"/>
        </w:rPr>
        <w:t xml:space="preserve">). </w:t>
      </w:r>
      <w:r>
        <w:rPr>
          <w:highlight w:val="white"/>
        </w:rPr>
        <w:t>В</w:t>
      </w:r>
      <w:r w:rsidRPr="00765CD2">
        <w:rPr>
          <w:highlight w:val="white"/>
        </w:rPr>
        <w:t xml:space="preserve"> </w:t>
      </w:r>
      <w:r>
        <w:rPr>
          <w:highlight w:val="white"/>
        </w:rPr>
        <w:t>окне</w:t>
      </w:r>
      <w:r w:rsidRPr="00765CD2">
        <w:rPr>
          <w:highlight w:val="white"/>
        </w:rPr>
        <w:t xml:space="preserve"> </w:t>
      </w:r>
      <w:r>
        <w:rPr>
          <w:highlight w:val="white"/>
        </w:rPr>
        <w:t>нажимаем</w:t>
      </w:r>
      <w:r w:rsidRPr="00765CD2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Import</w:t>
      </w:r>
      <w:r w:rsidR="00F81069" w:rsidRPr="00765CD2">
        <w:rPr>
          <w:highlight w:val="white"/>
        </w:rPr>
        <w:t xml:space="preserve"> </w:t>
      </w:r>
      <w:r w:rsidR="00F81069">
        <w:rPr>
          <w:highlight w:val="white"/>
        </w:rPr>
        <w:t>и</w:t>
      </w:r>
      <w:r w:rsidR="00F81069" w:rsidRPr="00765CD2">
        <w:rPr>
          <w:highlight w:val="white"/>
        </w:rPr>
        <w:t xml:space="preserve"> </w:t>
      </w:r>
      <w:r w:rsidR="00F81069">
        <w:rPr>
          <w:highlight w:val="white"/>
        </w:rPr>
        <w:t>импортируем</w:t>
      </w:r>
      <w:r w:rsidR="00F81069" w:rsidRPr="00765CD2">
        <w:rPr>
          <w:highlight w:val="white"/>
        </w:rPr>
        <w:t xml:space="preserve"> </w:t>
      </w:r>
      <w:r w:rsidR="00F81069">
        <w:rPr>
          <w:highlight w:val="white"/>
        </w:rPr>
        <w:t>оба</w:t>
      </w:r>
      <w:r w:rsidR="00F81069" w:rsidRPr="00765CD2">
        <w:rPr>
          <w:highlight w:val="white"/>
        </w:rPr>
        <w:t xml:space="preserve"> </w:t>
      </w:r>
      <w:r w:rsidR="00F81069">
        <w:rPr>
          <w:highlight w:val="white"/>
        </w:rPr>
        <w:t>сниппета</w:t>
      </w:r>
      <w:r w:rsidR="00F81069" w:rsidRPr="00765CD2">
        <w:rPr>
          <w:highlight w:val="white"/>
        </w:rPr>
        <w:t xml:space="preserve"> </w:t>
      </w:r>
      <w:r w:rsidR="00F81069">
        <w:rPr>
          <w:highlight w:val="white"/>
        </w:rPr>
        <w:t>в</w:t>
      </w:r>
      <w:r w:rsidR="00F81069" w:rsidRPr="00765CD2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My</w:t>
      </w:r>
      <w:r w:rsidR="00F81069" w:rsidRPr="00765CD2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Code</w:t>
      </w:r>
      <w:r w:rsidR="00F81069" w:rsidRPr="00765CD2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snippet</w:t>
      </w:r>
      <w:r w:rsidR="00F81069" w:rsidRPr="00765CD2">
        <w:rPr>
          <w:highlight w:val="white"/>
        </w:rPr>
        <w:t>:</w:t>
      </w:r>
    </w:p>
    <w:p w:rsidR="00F81069" w:rsidRDefault="00F81069" w:rsidP="005B34E9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 wp14:anchorId="0FC59E03" wp14:editId="2B4B9C4D">
            <wp:extent cx="4062423" cy="3355676"/>
            <wp:effectExtent l="0" t="0" r="0" b="0"/>
            <wp:docPr id="26" name="Рисунок 26" descr="C:\Users\Saturn\Desktop\PrintScreens\Lesson3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turn\Desktop\PrintScreens\Lesson3\Untitled-1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204" cy="3354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Pr="00F81069" w:rsidRDefault="00F81069" w:rsidP="005B34E9">
      <w:pPr>
        <w:rPr>
          <w:highlight w:val="white"/>
        </w:rPr>
      </w:pPr>
      <w:r>
        <w:rPr>
          <w:highlight w:val="white"/>
          <w:lang w:val="en-US"/>
        </w:rPr>
        <w:t>Finish</w:t>
      </w:r>
      <w:r w:rsidRPr="00F81069">
        <w:rPr>
          <w:highlight w:val="white"/>
        </w:rPr>
        <w:t xml:space="preserve">, </w:t>
      </w:r>
      <w:r>
        <w:rPr>
          <w:highlight w:val="white"/>
          <w:lang w:val="en-US"/>
        </w:rPr>
        <w:t>OK</w:t>
      </w:r>
      <w:r w:rsidRPr="00F81069">
        <w:rPr>
          <w:highlight w:val="white"/>
        </w:rPr>
        <w:t>.</w:t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Используем для таблиц </w:t>
      </w:r>
      <w:r>
        <w:rPr>
          <w:highlight w:val="white"/>
          <w:lang w:val="en-US"/>
        </w:rPr>
        <w:t>User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UserRole</w:t>
      </w:r>
      <w:r w:rsidRPr="00F81069">
        <w:rPr>
          <w:highlight w:val="white"/>
        </w:rPr>
        <w:t xml:space="preserve">. </w:t>
      </w:r>
    </w:p>
    <w:p w:rsidR="00F81069" w:rsidRDefault="00F81069" w:rsidP="005B34E9">
      <w:pPr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 wp14:anchorId="0EB80D31" wp14:editId="45DED4C3">
            <wp:extent cx="3114136" cy="1566122"/>
            <wp:effectExtent l="0" t="0" r="0" b="0"/>
            <wp:docPr id="27" name="Рисунок 27" descr="C:\Users\Saturn\Desktop\PrintScreens\Lesson3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turn\Desktop\PrintScreens\Lesson3\Untitled-1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433" cy="1566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Default="00F81069" w:rsidP="005B34E9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 wp14:anchorId="10950D04" wp14:editId="41211391">
            <wp:extent cx="3296408" cy="3321170"/>
            <wp:effectExtent l="0" t="0" r="0" b="0"/>
            <wp:docPr id="28" name="Рисунок 28" descr="C:\Users\Saturn\Desktop\PrintScreens\Lesson3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turn\Desktop\PrintScreens\Lesson3\Untitled-14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585" cy="332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Осталось прописать только поля для </w:t>
      </w:r>
      <w:r>
        <w:rPr>
          <w:highlight w:val="white"/>
          <w:lang w:val="en-US"/>
        </w:rPr>
        <w:t>Update</w:t>
      </w:r>
      <w:r w:rsidR="00F21957">
        <w:rPr>
          <w:highlight w:val="white"/>
        </w:rPr>
        <w:t xml:space="preserve"> </w:t>
      </w:r>
      <w:r w:rsidRPr="00F81069">
        <w:rPr>
          <w:highlight w:val="white"/>
        </w:rPr>
        <w:t>[</w:t>
      </w:r>
      <w:r>
        <w:rPr>
          <w:highlight w:val="white"/>
        </w:rPr>
        <w:t>имя таблицы</w:t>
      </w:r>
      <w:r w:rsidRPr="00F81069">
        <w:rPr>
          <w:highlight w:val="white"/>
        </w:rPr>
        <w:t>]</w:t>
      </w:r>
      <w:r>
        <w:rPr>
          <w:highlight w:val="white"/>
        </w:rPr>
        <w:t>, но это уже меньше работы.</w:t>
      </w:r>
    </w:p>
    <w:p w:rsidR="00F81069" w:rsidRPr="00F81069" w:rsidRDefault="00F81069" w:rsidP="00F81069">
      <w:pPr>
        <w:pStyle w:val="3"/>
        <w:rPr>
          <w:highlight w:val="white"/>
        </w:rPr>
      </w:pPr>
      <w:r>
        <w:rPr>
          <w:highlight w:val="white"/>
          <w:lang w:val="en-US"/>
        </w:rPr>
        <w:t>Proxy</w:t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Как </w:t>
      </w:r>
      <w:r w:rsidR="00B23E8C">
        <w:rPr>
          <w:highlight w:val="white"/>
        </w:rPr>
        <w:t xml:space="preserve">видим, </w:t>
      </w:r>
      <w:r>
        <w:rPr>
          <w:highlight w:val="white"/>
        </w:rPr>
        <w:t>классы, которые мы используем</w:t>
      </w:r>
      <w:r w:rsidR="00B23E8C">
        <w:rPr>
          <w:highlight w:val="white"/>
        </w:rPr>
        <w:t>,</w:t>
      </w:r>
      <w:r>
        <w:rPr>
          <w:highlight w:val="white"/>
        </w:rPr>
        <w:t xml:space="preserve"> являются </w:t>
      </w:r>
      <w:r>
        <w:rPr>
          <w:highlight w:val="white"/>
          <w:lang w:val="en-US"/>
        </w:rPr>
        <w:t>partial</w:t>
      </w:r>
      <w:r w:rsidRPr="00F81069">
        <w:rPr>
          <w:highlight w:val="white"/>
        </w:rPr>
        <w:t xml:space="preserve">, </w:t>
      </w:r>
      <w:r>
        <w:rPr>
          <w:highlight w:val="white"/>
        </w:rPr>
        <w:t>поэтому их можно дополнить</w:t>
      </w:r>
      <w:r w:rsidR="00B23E8C">
        <w:rPr>
          <w:highlight w:val="white"/>
        </w:rPr>
        <w:t>.</w:t>
      </w:r>
      <w:r>
        <w:rPr>
          <w:highlight w:val="white"/>
        </w:rPr>
        <w:t xml:space="preserve"> </w:t>
      </w:r>
      <w:r w:rsidR="00B23E8C">
        <w:rPr>
          <w:highlight w:val="white"/>
        </w:rPr>
        <w:t>С</w:t>
      </w:r>
      <w:r>
        <w:rPr>
          <w:highlight w:val="white"/>
        </w:rPr>
        <w:t>оздадим</w:t>
      </w:r>
      <w:r w:rsidR="00B23E8C">
        <w:rPr>
          <w:highlight w:val="white"/>
        </w:rPr>
        <w:t>,</w:t>
      </w:r>
      <w:r>
        <w:rPr>
          <w:highlight w:val="white"/>
        </w:rPr>
        <w:t xml:space="preserve"> подобно </w:t>
      </w:r>
      <w:r>
        <w:rPr>
          <w:highlight w:val="white"/>
          <w:lang w:val="en-US"/>
        </w:rPr>
        <w:t>SqlRepository</w:t>
      </w:r>
      <w:r w:rsidR="00B23E8C">
        <w:rPr>
          <w:highlight w:val="white"/>
        </w:rPr>
        <w:t>,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папку </w:t>
      </w:r>
      <w:r>
        <w:rPr>
          <w:highlight w:val="white"/>
          <w:lang w:val="en-US"/>
        </w:rPr>
        <w:t>Proxy</w:t>
      </w:r>
      <w:r>
        <w:rPr>
          <w:highlight w:val="white"/>
        </w:rPr>
        <w:t xml:space="preserve">, где будем размещать </w:t>
      </w:r>
      <w:r>
        <w:rPr>
          <w:highlight w:val="white"/>
          <w:lang w:val="en-US"/>
        </w:rPr>
        <w:t>partial</w:t>
      </w:r>
      <w:r w:rsidRPr="00F81069">
        <w:rPr>
          <w:highlight w:val="white"/>
        </w:rPr>
        <w:t xml:space="preserve"> </w:t>
      </w:r>
      <w:r>
        <w:rPr>
          <w:highlight w:val="white"/>
        </w:rPr>
        <w:t>классы. Например</w:t>
      </w:r>
      <w:r w:rsidR="00B23E8C">
        <w:rPr>
          <w:highlight w:val="white"/>
        </w:rPr>
        <w:t>,</w:t>
      </w:r>
      <w:r>
        <w:rPr>
          <w:highlight w:val="white"/>
        </w:rPr>
        <w:t xml:space="preserve"> для класса </w:t>
      </w:r>
      <w:r>
        <w:rPr>
          <w:highlight w:val="white"/>
          <w:lang w:val="en-US"/>
        </w:rPr>
        <w:t>User</w:t>
      </w:r>
      <w:r w:rsidRPr="004259CB">
        <w:rPr>
          <w:highlight w:val="white"/>
        </w:rPr>
        <w:t xml:space="preserve"> </w:t>
      </w:r>
      <w:r>
        <w:rPr>
          <w:highlight w:val="white"/>
        </w:rPr>
        <w:t xml:space="preserve">создадим </w:t>
      </w:r>
      <w:r w:rsidR="004259CB">
        <w:rPr>
          <w:highlight w:val="white"/>
        </w:rPr>
        <w:t>метод, который автоматически генерирует строку</w:t>
      </w:r>
      <w:r w:rsidR="00F21957">
        <w:rPr>
          <w:highlight w:val="white"/>
        </w:rPr>
        <w:t>,</w:t>
      </w:r>
      <w:r w:rsidR="004259CB">
        <w:rPr>
          <w:highlight w:val="white"/>
        </w:rPr>
        <w:t xml:space="preserve"> требуемую для активации пользователя: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4259C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259CB" w:rsidRPr="000C07A5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259CB" w:rsidRPr="000C07A5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259CB" w:rsidRPr="004259CB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Используем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это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CreateUser(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instance.AddedDate = </w:t>
      </w:r>
      <w:r w:rsidRPr="004259C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DateTime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.Now;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instance.ActivatedLink = </w:t>
      </w:r>
      <w:r w:rsidRPr="004259C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.GetActivateUrl();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Db.Users.InsertOnSubmit(instance);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Db.Users.Context.SubmitChanges();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259CB" w:rsidRPr="00F527A0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4151C" w:rsidRPr="00C1199E" w:rsidRDefault="0064151C" w:rsidP="0064151C">
      <w:pPr>
        <w:pStyle w:val="3"/>
        <w:rPr>
          <w:highlight w:val="white"/>
          <w:lang w:val="en-US"/>
        </w:rPr>
      </w:pPr>
      <w:r>
        <w:rPr>
          <w:highlight w:val="white"/>
        </w:rPr>
        <w:t>Использование</w:t>
      </w:r>
      <w:r w:rsidR="006C12F4" w:rsidRPr="00C1199E">
        <w:rPr>
          <w:highlight w:val="white"/>
          <w:lang w:val="en-US"/>
        </w:rPr>
        <w:t xml:space="preserve"> </w:t>
      </w:r>
      <w:r w:rsidR="00F21957">
        <w:rPr>
          <w:highlight w:val="white"/>
        </w:rPr>
        <w:t>БД</w:t>
      </w:r>
      <w:r w:rsidR="00A2047D" w:rsidRPr="00AA308C">
        <w:rPr>
          <w:highlight w:val="white"/>
          <w:lang w:val="en-US"/>
        </w:rPr>
        <w:t xml:space="preserve"> </w:t>
      </w:r>
      <w:r>
        <w:rPr>
          <w:highlight w:val="white"/>
        </w:rPr>
        <w:t>в</w:t>
      </w:r>
      <w:r w:rsidR="006C12F4" w:rsidRPr="00C1199E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asp</w:t>
      </w:r>
      <w:r w:rsidR="006C12F4" w:rsidRPr="00C1199E">
        <w:rPr>
          <w:highlight w:val="white"/>
          <w:lang w:val="en-US"/>
        </w:rPr>
        <w:t>.</w:t>
      </w:r>
      <w:r>
        <w:rPr>
          <w:highlight w:val="white"/>
          <w:lang w:val="en-US"/>
        </w:rPr>
        <w:t>net</w:t>
      </w:r>
      <w:r w:rsidR="006C12F4" w:rsidRPr="00C1199E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mvc</w:t>
      </w:r>
    </w:p>
    <w:p w:rsidR="0064151C" w:rsidRPr="0064151C" w:rsidRDefault="0064151C" w:rsidP="0064151C">
      <w:pPr>
        <w:rPr>
          <w:highlight w:val="white"/>
        </w:rPr>
      </w:pPr>
      <w:r>
        <w:rPr>
          <w:highlight w:val="white"/>
        </w:rPr>
        <w:t xml:space="preserve">Добавим строку доступа к БД в </w:t>
      </w:r>
      <w:r>
        <w:rPr>
          <w:highlight w:val="white"/>
          <w:lang w:val="en-US"/>
        </w:rPr>
        <w:t>web</w:t>
      </w:r>
      <w:r w:rsidRPr="0064151C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64151C">
        <w:rPr>
          <w:highlight w:val="white"/>
        </w:rPr>
        <w:t>: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connectionStrings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ConnectionString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connectionString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 Source=SATURN-PC;Initial Catalog=LessonProject;Integrated Security=True;Pooling=False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providerName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System.Data.SqlClient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64151C" w:rsidRPr="0064151C" w:rsidRDefault="0064151C" w:rsidP="0064151C">
      <w:pPr>
        <w:rPr>
          <w:highlight w:val="white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connectionStrings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64151C" w:rsidRDefault="0064151C" w:rsidP="0064151C">
      <w:pPr>
        <w:rPr>
          <w:highlight w:val="white"/>
        </w:rPr>
      </w:pPr>
      <w:r>
        <w:rPr>
          <w:highlight w:val="white"/>
        </w:rPr>
        <w:t xml:space="preserve">Проинициализируем работу с БД в </w:t>
      </w:r>
      <w:r>
        <w:rPr>
          <w:highlight w:val="white"/>
          <w:lang w:val="en-US"/>
        </w:rPr>
        <w:t>Ninject</w:t>
      </w:r>
      <w:r>
        <w:rPr>
          <w:highlight w:val="white"/>
        </w:rPr>
        <w:t>: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&gt;().ToMethod(c =&gt;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.ConnectionStrings[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].ConnectionString));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&gt;().InRequestScope();</w:t>
      </w:r>
    </w:p>
    <w:p w:rsidR="0064151C" w:rsidRDefault="0064151C" w:rsidP="0064151C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     </w:t>
      </w:r>
    </w:p>
    <w:p w:rsidR="0064151C" w:rsidRPr="00AA308C" w:rsidRDefault="00BC5106" w:rsidP="0064151C">
      <w:pPr>
        <w:rPr>
          <w:highlight w:val="white"/>
        </w:rPr>
      </w:pPr>
      <w:r w:rsidRPr="00BC5106">
        <w:t>Применяем InRequestScope(). Т.е. каждый запрос будет использовать отдельный объект SqlRepository. Это позволит избежать коллизий при исполнении.</w:t>
      </w:r>
      <w:r w:rsidR="0064151C">
        <w:rPr>
          <w:highlight w:val="white"/>
        </w:rPr>
        <w:t>Объявляем</w:t>
      </w:r>
      <w:r w:rsidR="00A2047D" w:rsidRPr="00AA308C">
        <w:rPr>
          <w:highlight w:val="white"/>
        </w:rPr>
        <w:t xml:space="preserve"> </w:t>
      </w:r>
      <w:r w:rsidR="0064151C">
        <w:rPr>
          <w:highlight w:val="white"/>
          <w:lang w:val="en-US"/>
        </w:rPr>
        <w:t>IRepository</w:t>
      </w:r>
      <w:r w:rsidR="00A2047D" w:rsidRPr="00AA308C">
        <w:rPr>
          <w:highlight w:val="white"/>
        </w:rPr>
        <w:t xml:space="preserve"> </w:t>
      </w:r>
      <w:r w:rsidR="0064151C">
        <w:rPr>
          <w:highlight w:val="white"/>
        </w:rPr>
        <w:t>в</w:t>
      </w:r>
      <w:r w:rsidR="00A2047D" w:rsidRPr="00AA308C">
        <w:rPr>
          <w:highlight w:val="white"/>
        </w:rPr>
        <w:t xml:space="preserve"> </w:t>
      </w:r>
      <w:r w:rsidR="0064151C">
        <w:rPr>
          <w:highlight w:val="white"/>
        </w:rPr>
        <w:t>контроллере</w:t>
      </w:r>
      <w:r w:rsidR="00A2047D" w:rsidRPr="00AA308C">
        <w:rPr>
          <w:highlight w:val="white"/>
        </w:rPr>
        <w:t>:</w:t>
      </w:r>
    </w:p>
    <w:p w:rsidR="00F832C4" w:rsidRPr="00F832C4" w:rsidRDefault="00A2047D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308C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="00F832C4"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F832C4"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F832C4"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F832C4"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F832C4"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="00F832C4"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="00F832C4"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Repository.Roles.ToList();</w:t>
      </w:r>
    </w:p>
    <w:p w:rsidR="00F832C4" w:rsidRPr="00F527A0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View(roles);</w:t>
      </w:r>
    </w:p>
    <w:p w:rsidR="00F832C4" w:rsidRPr="00F527A0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4151C" w:rsidRDefault="00F832C4" w:rsidP="00F832C4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832C4" w:rsidRDefault="00F832C4" w:rsidP="00F832C4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И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обновляем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View: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F832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F832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Default="00F832C4" w:rsidP="00F832C4">
      <w:pPr>
        <w:rPr>
          <w:highlight w:val="white"/>
          <w:lang w:val="en-US"/>
        </w:rPr>
      </w:pPr>
    </w:p>
    <w:p w:rsidR="00F832C4" w:rsidRDefault="00F832C4" w:rsidP="00F832C4">
      <w:pPr>
        <w:rPr>
          <w:highlight w:val="white"/>
        </w:rPr>
      </w:pPr>
      <w:r>
        <w:rPr>
          <w:highlight w:val="white"/>
        </w:rPr>
        <w:t>Получаем хороший результат:</w:t>
      </w:r>
    </w:p>
    <w:p w:rsidR="00F832C4" w:rsidRPr="00F832C4" w:rsidRDefault="00F832C4" w:rsidP="00F832C4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 wp14:anchorId="2CF87599" wp14:editId="52C432D7">
            <wp:extent cx="5193102" cy="3379874"/>
            <wp:effectExtent l="0" t="0" r="7620" b="0"/>
            <wp:docPr id="29" name="Рисунок 29" descr="C:\Users\Saturn\Desktop\PrintScreens\Lesson3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turn\Desktop\PrintScreens\Lesson3\Untitled-15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288" cy="338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2C4" w:rsidRPr="00F832C4" w:rsidRDefault="00F832C4" w:rsidP="00F832C4">
      <w:pPr>
        <w:rPr>
          <w:highlight w:val="white"/>
        </w:rPr>
      </w:pPr>
    </w:p>
    <w:p w:rsidR="00547B2E" w:rsidRDefault="00547B2E">
      <w:pPr>
        <w:rPr>
          <w:i/>
          <w:highlight w:val="white"/>
          <w:lang w:val="en-US"/>
        </w:rPr>
      </w:pPr>
      <w:r>
        <w:rPr>
          <w:i/>
          <w:highlight w:val="white"/>
          <w:lang w:val="en-US"/>
        </w:rPr>
        <w:br w:type="page"/>
      </w:r>
    </w:p>
    <w:p w:rsidR="00BB1FBB" w:rsidRPr="004E0697" w:rsidRDefault="00386E1A" w:rsidP="00386E1A">
      <w:pPr>
        <w:pStyle w:val="2"/>
      </w:pPr>
      <w:r>
        <w:lastRenderedPageBreak/>
        <w:t xml:space="preserve">Урок </w:t>
      </w:r>
      <w:r w:rsidR="00F832C4">
        <w:t>4</w:t>
      </w:r>
      <w:r>
        <w:t xml:space="preserve">. </w:t>
      </w:r>
      <w:r>
        <w:rPr>
          <w:lang w:val="en-US"/>
        </w:rPr>
        <w:t>Routing</w:t>
      </w:r>
      <w:r w:rsidRPr="00386E1A">
        <w:t xml:space="preserve"> </w:t>
      </w:r>
      <w:r w:rsidR="009B11B7">
        <w:t xml:space="preserve">и </w:t>
      </w:r>
      <w:r w:rsidR="009B11B7">
        <w:rPr>
          <w:lang w:val="en-US"/>
        </w:rPr>
        <w:t>Bundles</w:t>
      </w:r>
    </w:p>
    <w:p w:rsidR="00386E1A" w:rsidRDefault="00386E1A" w:rsidP="00386E1A">
      <w:r>
        <w:t xml:space="preserve">Цель урока: Изучить инициализацию маршрутизации. Деление на </w:t>
      </w:r>
      <w:r>
        <w:rPr>
          <w:lang w:val="en-US"/>
        </w:rPr>
        <w:t>Areas</w:t>
      </w:r>
      <w:r w:rsidRPr="00386E1A">
        <w:t xml:space="preserve"> </w:t>
      </w:r>
      <w:r>
        <w:t>в приложении. Принципы создания маршрутизации.</w:t>
      </w:r>
    </w:p>
    <w:p w:rsidR="00386E1A" w:rsidRDefault="00386E1A" w:rsidP="00386E1A">
      <w:pPr>
        <w:pStyle w:val="3"/>
      </w:pPr>
      <w:r>
        <w:rPr>
          <w:lang w:val="en-US"/>
        </w:rPr>
        <w:t>Controller</w:t>
      </w:r>
      <w:r w:rsidRPr="004E0697">
        <w:t xml:space="preserve"> </w:t>
      </w:r>
      <w:r>
        <w:t xml:space="preserve">и </w:t>
      </w:r>
      <w:r>
        <w:rPr>
          <w:lang w:val="en-US"/>
        </w:rPr>
        <w:t>Action</w:t>
      </w:r>
      <w:r w:rsidRPr="004E0697">
        <w:t>.</w:t>
      </w:r>
    </w:p>
    <w:p w:rsidR="00CF5526" w:rsidRDefault="00CF5526" w:rsidP="00CF5526">
      <w:r>
        <w:t>Веб-сайт состоит из страниц. Вообще</w:t>
      </w:r>
      <w:r w:rsidR="003C5725">
        <w:t>,</w:t>
      </w:r>
      <w:r>
        <w:t xml:space="preserve"> веб-сайт состоит не из страниц, а из ответов на запросы, но какую-то определенную структуру мы хо</w:t>
      </w:r>
      <w:r w:rsidR="003C5725">
        <w:t>т</w:t>
      </w:r>
      <w:r>
        <w:t xml:space="preserve">им иметь. </w:t>
      </w:r>
    </w:p>
    <w:p w:rsidR="00CF5526" w:rsidRPr="00850923" w:rsidRDefault="00850923" w:rsidP="00CF5526">
      <w:r>
        <w:t>Собственно, у нас есть маршрутизатор, который должен определить, какой метод у какого контроллера вызвать. Поэтому</w:t>
      </w:r>
      <w:r w:rsidR="003C5725">
        <w:t>, два</w:t>
      </w:r>
      <w:r>
        <w:t xml:space="preserve"> основных параметра, которые обязательно должны быть это </w:t>
      </w:r>
      <w:r>
        <w:rPr>
          <w:lang w:val="en-US"/>
        </w:rPr>
        <w:t>controller</w:t>
      </w:r>
      <w:r w:rsidRPr="00850923">
        <w:t xml:space="preserve"> </w:t>
      </w:r>
      <w:r>
        <w:t xml:space="preserve">и </w:t>
      </w:r>
      <w:r>
        <w:rPr>
          <w:lang w:val="en-US"/>
        </w:rPr>
        <w:t>action</w:t>
      </w:r>
      <w:r>
        <w:t>. Рассмотрим как задается шаблон маршрутов</w:t>
      </w:r>
      <w:r w:rsidR="003C5725" w:rsidRPr="003C5725">
        <w:t xml:space="preserve"> </w:t>
      </w:r>
      <w:r w:rsidR="003C5725">
        <w:t xml:space="preserve">в </w:t>
      </w:r>
      <w:r w:rsidR="003C5725">
        <w:rPr>
          <w:lang w:val="en-US"/>
        </w:rPr>
        <w:t>App</w:t>
      </w:r>
      <w:r w:rsidR="003C5725" w:rsidRPr="00850923">
        <w:t>_</w:t>
      </w:r>
      <w:r w:rsidR="003C5725">
        <w:rPr>
          <w:lang w:val="en-US"/>
        </w:rPr>
        <w:t>Start</w:t>
      </w:r>
      <w:r w:rsidR="003C5725" w:rsidRPr="00850923">
        <w:t>/</w:t>
      </w:r>
      <w:r w:rsidR="003C5725" w:rsidRPr="00850923">
        <w:rPr>
          <w:lang w:val="en-US"/>
        </w:rPr>
        <w:t>RouteConfig</w:t>
      </w:r>
      <w:r w:rsidR="003C5725" w:rsidRPr="00850923">
        <w:t>.</w:t>
      </w:r>
      <w:r w:rsidR="003C5725">
        <w:rPr>
          <w:lang w:val="en-US"/>
        </w:rPr>
        <w:t>cs</w:t>
      </w:r>
      <w:r>
        <w:t xml:space="preserve">: 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MapRoute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controller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}/{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action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}/{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850923" w:rsidRPr="00850923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defaults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85092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85092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</w:t>
      </w:r>
    </w:p>
    <w:p w:rsidR="00850923" w:rsidRDefault="00850923" w:rsidP="00850923">
      <w:pPr>
        <w:rPr>
          <w:rFonts w:ascii="Consolas" w:hAnsi="Consolas" w:cs="Consolas"/>
          <w:color w:val="000000"/>
          <w:sz w:val="19"/>
          <w:szCs w:val="19"/>
        </w:rPr>
      </w:pP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50923" w:rsidRDefault="00850923" w:rsidP="00850923">
      <w:r>
        <w:t>Таким образом,</w:t>
      </w:r>
      <w:r w:rsidRPr="00850923">
        <w:t xml:space="preserve"> </w:t>
      </w:r>
      <w:r>
        <w:rPr>
          <w:lang w:val="en-US"/>
        </w:rPr>
        <w:t>url</w:t>
      </w:r>
      <w:r>
        <w:t xml:space="preserve"> =</w:t>
      </w:r>
      <w:r w:rsidRPr="00850923">
        <w:t xml:space="preserve"> «/</w:t>
      </w:r>
      <w:r>
        <w:rPr>
          <w:lang w:val="en-US"/>
        </w:rPr>
        <w:t>Role</w:t>
      </w:r>
      <w:r w:rsidRPr="00850923">
        <w:t>/</w:t>
      </w:r>
      <w:r>
        <w:rPr>
          <w:lang w:val="en-US"/>
        </w:rPr>
        <w:t>Create</w:t>
      </w:r>
      <w:r w:rsidRPr="00850923">
        <w:t xml:space="preserve">/2» </w:t>
      </w:r>
      <w:r>
        <w:t xml:space="preserve">будет означать, что мы находим контроллер </w:t>
      </w:r>
      <w:r>
        <w:rPr>
          <w:lang w:val="en-US"/>
        </w:rPr>
        <w:t>RoleController</w:t>
      </w:r>
      <w:r w:rsidRPr="00850923">
        <w:t xml:space="preserve">, </w:t>
      </w:r>
      <w:r>
        <w:t xml:space="preserve">в этом контроллере находим </w:t>
      </w:r>
      <w:r>
        <w:rPr>
          <w:lang w:val="en-US"/>
        </w:rPr>
        <w:t>Create</w:t>
      </w:r>
      <w:r w:rsidRPr="00850923">
        <w:t xml:space="preserve"> </w:t>
      </w:r>
      <w:r>
        <w:t xml:space="preserve">метод, который может принимать (а может и не принимать) параметр </w:t>
      </w:r>
      <w:r>
        <w:rPr>
          <w:lang w:val="en-US"/>
        </w:rPr>
        <w:t>id</w:t>
      </w:r>
      <w:r w:rsidRPr="00850923">
        <w:t xml:space="preserve">. </w:t>
      </w:r>
      <w:r>
        <w:t xml:space="preserve">И если он принимает параметр </w:t>
      </w:r>
      <w:r>
        <w:rPr>
          <w:lang w:val="en-US"/>
        </w:rPr>
        <w:t>id</w:t>
      </w:r>
      <w:r w:rsidRPr="00850923">
        <w:t xml:space="preserve">, </w:t>
      </w:r>
      <w:r>
        <w:t>то</w:t>
      </w:r>
      <w:r w:rsidRPr="00850923">
        <w:t xml:space="preserve"> </w:t>
      </w:r>
      <w:r>
        <w:rPr>
          <w:lang w:val="en-US"/>
        </w:rPr>
        <w:t>id</w:t>
      </w:r>
      <w:r w:rsidRPr="00850923">
        <w:t xml:space="preserve"> = 2</w:t>
      </w:r>
      <w:r>
        <w:t xml:space="preserve"> или даже </w:t>
      </w:r>
      <w:r>
        <w:rPr>
          <w:lang w:val="en-US"/>
        </w:rPr>
        <w:t>id</w:t>
      </w:r>
      <w:r w:rsidRPr="00850923">
        <w:t xml:space="preserve"> = “2”</w:t>
      </w:r>
      <w:r w:rsidR="003C5725">
        <w:t>,</w:t>
      </w:r>
      <w:r>
        <w:t xml:space="preserve"> в зависимости</w:t>
      </w:r>
      <w:r w:rsidR="003C5725">
        <w:t>,</w:t>
      </w:r>
      <w:r>
        <w:t xml:space="preserve"> что за тип будет.</w:t>
      </w:r>
    </w:p>
    <w:p w:rsidR="00850923" w:rsidRDefault="00210E14" w:rsidP="00850923">
      <w:r>
        <w:rPr>
          <w:lang w:val="en-US"/>
        </w:rPr>
        <w:t>Defaults</w:t>
      </w:r>
      <w:r w:rsidRPr="00210E14">
        <w:t xml:space="preserve"> </w:t>
      </w:r>
      <w:r>
        <w:t xml:space="preserve">обозначает, что если строка будет </w:t>
      </w:r>
      <w:r w:rsidRPr="00210E14">
        <w:t>“/</w:t>
      </w:r>
      <w:r>
        <w:rPr>
          <w:lang w:val="en-US"/>
        </w:rPr>
        <w:t>Role</w:t>
      </w:r>
      <w:r w:rsidRPr="00210E14">
        <w:t>/</w:t>
      </w:r>
      <w:r>
        <w:rPr>
          <w:lang w:val="en-US"/>
        </w:rPr>
        <w:t>Create</w:t>
      </w:r>
      <w:r w:rsidRPr="00210E14">
        <w:t xml:space="preserve">” </w:t>
      </w:r>
      <w:r>
        <w:t>–</w:t>
      </w:r>
      <w:r w:rsidRPr="00210E14">
        <w:t xml:space="preserve"> </w:t>
      </w:r>
      <w:r>
        <w:t>то в случае</w:t>
      </w:r>
      <w:r w:rsidR="003C5725">
        <w:t>,</w:t>
      </w:r>
      <w:r>
        <w:t xml:space="preserve"> что </w:t>
      </w:r>
      <w:r>
        <w:rPr>
          <w:lang w:val="en-US"/>
        </w:rPr>
        <w:t>Create</w:t>
      </w:r>
      <w:r w:rsidRPr="00210E14">
        <w:t xml:space="preserve"> </w:t>
      </w:r>
      <w:r>
        <w:t xml:space="preserve">метод с параметром </w:t>
      </w:r>
      <w:r>
        <w:rPr>
          <w:lang w:val="en-US"/>
        </w:rPr>
        <w:t>id</w:t>
      </w:r>
      <w:r w:rsidRPr="00210E14">
        <w:t xml:space="preserve"> </w:t>
      </w:r>
      <w:r>
        <w:t xml:space="preserve">и по умолчанию не стоит значение, или не может быть создано </w:t>
      </w:r>
      <w:r>
        <w:rPr>
          <w:lang w:val="en-US"/>
        </w:rPr>
        <w:t>default</w:t>
      </w:r>
      <w:r>
        <w:t xml:space="preserve">(), то по возможности будет выбран другой метод (мы же полиморфны). </w:t>
      </w:r>
      <w:r w:rsidR="004944FC">
        <w:t>Иначе</w:t>
      </w:r>
      <w:r>
        <w:t xml:space="preserve"> </w:t>
      </w:r>
      <w:r w:rsidR="004944FC">
        <w:t>будет сгенерирована ошибка</w:t>
      </w:r>
      <w:r w:rsidR="003C5725">
        <w:t>:</w:t>
      </w:r>
      <w:r w:rsidR="004944FC">
        <w:t xml:space="preserve"> не найден метод</w:t>
      </w:r>
      <w:r w:rsidR="00E557BC">
        <w:t>,</w:t>
      </w:r>
      <w:r w:rsidR="004944FC">
        <w:t xml:space="preserve"> готовый принять такой запрос.</w:t>
      </w:r>
    </w:p>
    <w:p w:rsid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? id)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//ok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944FC" w:rsidRPr="000C07A5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= 0)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//ok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944FC" w:rsidRPr="000C07A5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//fail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rPr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838D8" w:rsidRPr="004944FC" w:rsidRDefault="00210E14" w:rsidP="005838D8">
      <w:pPr>
        <w:rPr>
          <w:lang w:val="en-US"/>
        </w:rPr>
      </w:pPr>
      <w:r>
        <w:t>В</w:t>
      </w:r>
      <w:r w:rsidRPr="004944FC">
        <w:rPr>
          <w:lang w:val="en-US"/>
        </w:rPr>
        <w:t xml:space="preserve"> </w:t>
      </w:r>
      <w:r>
        <w:t>случае</w:t>
      </w:r>
      <w:r w:rsidRPr="004944FC">
        <w:rPr>
          <w:lang w:val="en-US"/>
        </w:rPr>
        <w:t xml:space="preserve"> </w:t>
      </w:r>
      <w:r>
        <w:rPr>
          <w:lang w:val="en-US"/>
        </w:rPr>
        <w:t>url</w:t>
      </w:r>
      <w:r w:rsidRPr="004944FC">
        <w:rPr>
          <w:lang w:val="en-US"/>
        </w:rPr>
        <w:t xml:space="preserve"> = “/</w:t>
      </w:r>
      <w:r>
        <w:rPr>
          <w:lang w:val="en-US"/>
        </w:rPr>
        <w:t>Role</w:t>
      </w:r>
      <w:r w:rsidRPr="004944FC">
        <w:rPr>
          <w:lang w:val="en-US"/>
        </w:rPr>
        <w:t xml:space="preserve">” </w:t>
      </w:r>
      <w:r>
        <w:t>будет</w:t>
      </w:r>
      <w:r w:rsidRPr="004944FC">
        <w:rPr>
          <w:lang w:val="en-US"/>
        </w:rPr>
        <w:t xml:space="preserve"> </w:t>
      </w:r>
      <w:r>
        <w:t>вызван</w:t>
      </w:r>
      <w:r w:rsidRPr="004944FC">
        <w:rPr>
          <w:lang w:val="en-US"/>
        </w:rPr>
        <w:t xml:space="preserve"> </w:t>
      </w:r>
      <w:r>
        <w:t>метод</w:t>
      </w:r>
      <w:r w:rsidRPr="004944FC">
        <w:rPr>
          <w:lang w:val="en-US"/>
        </w:rPr>
        <w:t xml:space="preserve"> </w:t>
      </w:r>
      <w:r>
        <w:rPr>
          <w:lang w:val="en-US"/>
        </w:rPr>
        <w:t>Index</w:t>
      </w:r>
      <w:r w:rsidRPr="004944FC">
        <w:rPr>
          <w:lang w:val="en-US"/>
        </w:rPr>
        <w:t xml:space="preserve"> </w:t>
      </w:r>
      <w:r>
        <w:t>в</w:t>
      </w:r>
      <w:r w:rsidRPr="004944FC">
        <w:rPr>
          <w:lang w:val="en-US"/>
        </w:rPr>
        <w:t xml:space="preserve"> </w:t>
      </w:r>
      <w:r>
        <w:t>контроллере</w:t>
      </w:r>
      <w:r w:rsidRPr="004944FC">
        <w:rPr>
          <w:lang w:val="en-US"/>
        </w:rPr>
        <w:t xml:space="preserve"> </w:t>
      </w:r>
      <w:r>
        <w:rPr>
          <w:lang w:val="en-US"/>
        </w:rPr>
        <w:t>RoleController</w:t>
      </w:r>
      <w:r w:rsidRPr="004944FC">
        <w:rPr>
          <w:lang w:val="en-US"/>
        </w:rPr>
        <w:t>.</w:t>
      </w:r>
    </w:p>
    <w:p w:rsidR="00210E14" w:rsidRDefault="00210E14" w:rsidP="005838D8">
      <w:r>
        <w:t xml:space="preserve">В случае </w:t>
      </w:r>
      <w:r>
        <w:rPr>
          <w:lang w:val="en-US"/>
        </w:rPr>
        <w:t>url</w:t>
      </w:r>
      <w:r w:rsidRPr="00210E14">
        <w:t xml:space="preserve"> = “/” </w:t>
      </w:r>
      <w:r>
        <w:t xml:space="preserve">будет вызван метод </w:t>
      </w:r>
      <w:r>
        <w:rPr>
          <w:lang w:val="en-US"/>
        </w:rPr>
        <w:t>Index</w:t>
      </w:r>
      <w:r w:rsidRPr="00210E14">
        <w:t xml:space="preserve"> </w:t>
      </w:r>
      <w:r>
        <w:t xml:space="preserve">в контроллере </w:t>
      </w:r>
      <w:r>
        <w:rPr>
          <w:lang w:val="en-US"/>
        </w:rPr>
        <w:t>HomeController</w:t>
      </w:r>
      <w:r w:rsidRPr="00210E14">
        <w:t>.</w:t>
      </w:r>
    </w:p>
    <w:p w:rsidR="00210E14" w:rsidRPr="00210E14" w:rsidRDefault="00210E14" w:rsidP="005838D8">
      <w:r>
        <w:t>Рассмотрим на примерах.</w:t>
      </w:r>
    </w:p>
    <w:p w:rsidR="00210E14" w:rsidRPr="00210E14" w:rsidRDefault="00210E14" w:rsidP="00210E14">
      <w:pPr>
        <w:pStyle w:val="3"/>
      </w:pPr>
      <w:r>
        <w:rPr>
          <w:lang w:val="en-US"/>
        </w:rPr>
        <w:t>BaseController</w:t>
      </w:r>
    </w:p>
    <w:p w:rsidR="00210E14" w:rsidRDefault="00210E14" w:rsidP="00210E14">
      <w:r>
        <w:t>Создадим несколько контроллеров, но для того</w:t>
      </w:r>
      <w:r w:rsidR="00E557BC">
        <w:t>,</w:t>
      </w:r>
      <w:r>
        <w:t xml:space="preserve"> чтобы не создавать постоянно доступ к репозиторию, </w:t>
      </w:r>
      <w:r w:rsidR="00E557BC">
        <w:t xml:space="preserve">первоначально  </w:t>
      </w:r>
      <w:r>
        <w:t xml:space="preserve">создадим базовый контроллер </w:t>
      </w:r>
      <w:r>
        <w:rPr>
          <w:lang w:val="en-US"/>
        </w:rPr>
        <w:t>BaseController</w:t>
      </w:r>
      <w:r>
        <w:t>: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10E14" w:rsidRPr="00F527A0" w:rsidRDefault="00210E14" w:rsidP="00210E1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10E14" w:rsidRPr="00F527A0" w:rsidRDefault="00210E14" w:rsidP="00210E14">
      <w:pPr>
        <w:rPr>
          <w:lang w:val="en-US"/>
        </w:rPr>
      </w:pPr>
      <w:r w:rsidRPr="00210E14">
        <w:t>И</w:t>
      </w:r>
      <w:r w:rsidRPr="00F527A0">
        <w:rPr>
          <w:lang w:val="en-US"/>
        </w:rPr>
        <w:t xml:space="preserve"> </w:t>
      </w:r>
    </w:p>
    <w:p w:rsidR="00210E14" w:rsidRPr="00210E14" w:rsidRDefault="00D87FAE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="00210E14"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210E14"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210E14"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="00210E14"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0E14" w:rsidRPr="00D87FAE" w:rsidRDefault="00210E14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210E14" w:rsidRPr="00D87FAE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0E14" w:rsidRPr="00D87FAE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10E14" w:rsidRPr="00F527A0" w:rsidRDefault="00D87FAE" w:rsidP="00D87FAE">
      <w:pPr>
        <w:rPr>
          <w:lang w:val="en-US"/>
        </w:rPr>
      </w:pPr>
      <w:r w:rsidRPr="00F527A0">
        <w:rPr>
          <w:lang w:val="en-US"/>
        </w:rPr>
        <w:t>View Home/Index.cshtml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="menu"&gt;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Пользователи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87FAE" w:rsidRPr="00F527A0" w:rsidRDefault="00D87FAE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7FAE" w:rsidRPr="00823AB0" w:rsidRDefault="00D87FAE" w:rsidP="00823AB0">
      <w:r w:rsidRPr="00823AB0">
        <w:t>Добавим для просмотра RoleController:</w:t>
      </w:r>
    </w:p>
    <w:p w:rsidR="00BC6D50" w:rsidRPr="00BC6D50" w:rsidRDefault="00BC6D50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7FAE" w:rsidRPr="00D87FAE" w:rsidRDefault="00BC6D50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87FAE"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RoleController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="00D87FAE"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Repository.Roles.ToList();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View(roles);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87FAE" w:rsidRPr="00F527A0" w:rsidRDefault="00D87FAE" w:rsidP="00823AB0">
      <w:pPr>
        <w:rPr>
          <w:lang w:val="en-US"/>
        </w:rPr>
      </w:pPr>
      <w:r w:rsidRPr="00823AB0">
        <w:t>И</w:t>
      </w:r>
      <w:r w:rsidRPr="00F527A0">
        <w:rPr>
          <w:lang w:val="en-US"/>
        </w:rPr>
        <w:t xml:space="preserve"> </w:t>
      </w:r>
    </w:p>
    <w:p w:rsidR="00C657C7" w:rsidRPr="00F527A0" w:rsidRDefault="00C657C7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"Roles"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823AB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Default="00823AB0" w:rsidP="00823AB0">
      <w:r w:rsidRPr="00823AB0">
        <w:t>И такой же UserController</w:t>
      </w:r>
      <w:r w:rsidR="002F001C">
        <w:t>,</w:t>
      </w:r>
      <w:r w:rsidRPr="00823AB0">
        <w:t xml:space="preserve"> </w:t>
      </w:r>
      <w:r>
        <w:t>собственно</w:t>
      </w:r>
      <w:r w:rsidR="002F001C">
        <w:t>,</w:t>
      </w:r>
      <w:r>
        <w:t xml:space="preserve"> сделаем.</w:t>
      </w:r>
    </w:p>
    <w:p w:rsidR="00823AB0" w:rsidRDefault="00823AB0" w:rsidP="00823AB0">
      <w:pPr>
        <w:rPr>
          <w:lang w:val="en-US"/>
        </w:rPr>
      </w:pPr>
      <w:r>
        <w:t>Рассмотрим</w:t>
      </w:r>
      <w:r w:rsidR="002F001C">
        <w:t>,</w:t>
      </w:r>
      <w:r>
        <w:t xml:space="preserve"> как задаются маршруты с помощью </w:t>
      </w:r>
      <w:r>
        <w:rPr>
          <w:lang w:val="en-US"/>
        </w:rPr>
        <w:t>Url.Action()</w:t>
      </w:r>
      <w:r w:rsidRPr="00823AB0">
        <w:rPr>
          <w:lang w:val="en-US"/>
        </w:rPr>
        <w:t xml:space="preserve"> </w:t>
      </w:r>
      <w:r>
        <w:t>и</w:t>
      </w:r>
      <w:r w:rsidRPr="00823AB0">
        <w:rPr>
          <w:lang w:val="en-US"/>
        </w:rPr>
        <w:t xml:space="preserve"> </w:t>
      </w:r>
      <w:r>
        <w:rPr>
          <w:lang w:val="en-US"/>
        </w:rPr>
        <w:t>Html.ActionLink().</w:t>
      </w:r>
    </w:p>
    <w:p w:rsidR="00823AB0" w:rsidRDefault="00823AB0" w:rsidP="00823AB0">
      <w:r>
        <w:rPr>
          <w:lang w:val="en-US"/>
        </w:rPr>
        <w:t>Url</w:t>
      </w:r>
      <w:r w:rsidRPr="00823AB0">
        <w:t>.</w:t>
      </w:r>
      <w:r>
        <w:rPr>
          <w:lang w:val="en-US"/>
        </w:rPr>
        <w:t>Action</w:t>
      </w:r>
      <w:r w:rsidRPr="00823AB0">
        <w:t xml:space="preserve">() – </w:t>
      </w:r>
      <w:r>
        <w:t xml:space="preserve">принимает параметры, первым – </w:t>
      </w:r>
      <w:r>
        <w:rPr>
          <w:lang w:val="en-US"/>
        </w:rPr>
        <w:t>action</w:t>
      </w:r>
      <w:r>
        <w:t xml:space="preserve">, потом – </w:t>
      </w:r>
      <w:r>
        <w:rPr>
          <w:lang w:val="en-US"/>
        </w:rPr>
        <w:t>controller</w:t>
      </w:r>
      <w:r>
        <w:t xml:space="preserve">, потом через </w:t>
      </w:r>
      <w:r>
        <w:rPr>
          <w:lang w:val="en-US"/>
        </w:rPr>
        <w:t>new</w:t>
      </w:r>
      <w:r w:rsidRPr="00823AB0">
        <w:t xml:space="preserve"> {} </w:t>
      </w:r>
      <w:r>
        <w:t>–</w:t>
      </w:r>
      <w:r w:rsidRPr="00823AB0">
        <w:t xml:space="preserve"> </w:t>
      </w:r>
      <w:r>
        <w:t>можно задавать и перечислять все остальные.</w:t>
      </w:r>
    </w:p>
    <w:p w:rsidR="00823AB0" w:rsidRDefault="00823AB0" w:rsidP="00823AB0">
      <w:r>
        <w:rPr>
          <w:lang w:val="en-US"/>
        </w:rPr>
        <w:t>Html</w:t>
      </w:r>
      <w:r w:rsidRPr="00823AB0">
        <w:t>.</w:t>
      </w:r>
      <w:r>
        <w:rPr>
          <w:lang w:val="en-US"/>
        </w:rPr>
        <w:t>ActionLink</w:t>
      </w:r>
      <w:r w:rsidRPr="00823AB0">
        <w:t xml:space="preserve">() – </w:t>
      </w:r>
      <w:r>
        <w:t xml:space="preserve">формирует тег </w:t>
      </w:r>
      <w:r w:rsidRPr="00823AB0">
        <w:t>&lt;</w:t>
      </w:r>
      <w:r>
        <w:rPr>
          <w:lang w:val="en-US"/>
        </w:rPr>
        <w:t>a</w:t>
      </w:r>
      <w:r w:rsidRPr="00823AB0">
        <w:t xml:space="preserve">&gt;, первый параметр – наименование </w:t>
      </w:r>
      <w:r>
        <w:t xml:space="preserve">ссылки, второй – </w:t>
      </w:r>
      <w:r>
        <w:rPr>
          <w:lang w:val="en-US"/>
        </w:rPr>
        <w:t>action</w:t>
      </w:r>
      <w:r w:rsidRPr="00823AB0">
        <w:t xml:space="preserve">, </w:t>
      </w:r>
      <w:r w:rsidR="002F001C">
        <w:t xml:space="preserve">третий </w:t>
      </w:r>
      <w:r>
        <w:t xml:space="preserve">– </w:t>
      </w:r>
      <w:r>
        <w:rPr>
          <w:lang w:val="en-US"/>
        </w:rPr>
        <w:t>controller</w:t>
      </w:r>
      <w:r w:rsidRPr="00823AB0">
        <w:t>,</w:t>
      </w:r>
      <w:r>
        <w:t xml:space="preserve"> четвертым(или пятым) параметром идут другие атрибуты тега, если мы хотим добавить другие параметры для маршрутизации – мы должны явно указать </w:t>
      </w:r>
      <w:r w:rsidR="00E557BC">
        <w:t xml:space="preserve">пятым </w:t>
      </w:r>
      <w:r>
        <w:t xml:space="preserve">параметром </w:t>
      </w:r>
      <w:r>
        <w:rPr>
          <w:lang w:val="en-US"/>
        </w:rPr>
        <w:t>null</w:t>
      </w:r>
      <w:r w:rsidRPr="00823AB0">
        <w:t xml:space="preserve">. </w:t>
      </w:r>
      <w:r>
        <w:t xml:space="preserve">Т.е. </w:t>
      </w:r>
      <w:r w:rsidR="00E557BC">
        <w:t>:</w:t>
      </w:r>
    </w:p>
    <w:p w:rsidR="00823AB0" w:rsidRPr="000D080D" w:rsidRDefault="00A2047D" w:rsidP="00823AB0">
      <w:r w:rsidRPr="000D080D">
        <w:t>@</w:t>
      </w:r>
      <w:r w:rsidR="00823AB0">
        <w:rPr>
          <w:lang w:val="en-US"/>
        </w:rPr>
        <w:t>Html</w:t>
      </w:r>
      <w:r w:rsidRPr="000D080D">
        <w:t>.</w:t>
      </w:r>
      <w:r w:rsidR="00823AB0">
        <w:rPr>
          <w:lang w:val="en-US"/>
        </w:rPr>
        <w:t>ActionLink</w:t>
      </w:r>
      <w:r w:rsidRPr="000D080D">
        <w:t>(“</w:t>
      </w:r>
      <w:r w:rsidR="00823AB0">
        <w:t>Пользователь</w:t>
      </w:r>
      <w:r w:rsidRPr="000D080D">
        <w:t xml:space="preserve"> </w:t>
      </w:r>
      <w:r w:rsidR="00823AB0">
        <w:t>под</w:t>
      </w:r>
      <w:r w:rsidRPr="000D080D">
        <w:t xml:space="preserve"> </w:t>
      </w:r>
      <w:r w:rsidR="00823AB0">
        <w:t>номером</w:t>
      </w:r>
      <w:r w:rsidRPr="000D080D">
        <w:t xml:space="preserve"> 1”, “</w:t>
      </w:r>
      <w:r w:rsidR="00823AB0">
        <w:rPr>
          <w:lang w:val="en-US"/>
        </w:rPr>
        <w:t>Item</w:t>
      </w:r>
      <w:r w:rsidRPr="000D080D">
        <w:t>”, “</w:t>
      </w:r>
      <w:r w:rsidR="00823AB0">
        <w:rPr>
          <w:lang w:val="en-US"/>
        </w:rPr>
        <w:t>User</w:t>
      </w:r>
      <w:r w:rsidRPr="000D080D">
        <w:t xml:space="preserve">”, </w:t>
      </w:r>
      <w:r w:rsidR="00823AB0">
        <w:rPr>
          <w:lang w:val="en-US"/>
        </w:rPr>
        <w:t>new</w:t>
      </w:r>
      <w:r w:rsidRPr="000D080D">
        <w:t xml:space="preserve"> {</w:t>
      </w:r>
      <w:r w:rsidR="00823AB0">
        <w:rPr>
          <w:lang w:val="en-US"/>
        </w:rPr>
        <w:t>id</w:t>
      </w:r>
      <w:r w:rsidRPr="000D080D">
        <w:t xml:space="preserve"> = 1}, </w:t>
      </w:r>
      <w:r w:rsidR="00823AB0" w:rsidRPr="00823AB0">
        <w:rPr>
          <w:b/>
          <w:lang w:val="en-US"/>
        </w:rPr>
        <w:t>null</w:t>
      </w:r>
      <w:r w:rsidRPr="000D080D">
        <w:t>)</w:t>
      </w:r>
    </w:p>
    <w:p w:rsidR="00823AB0" w:rsidRDefault="00823AB0" w:rsidP="00823AB0">
      <w:r>
        <w:t xml:space="preserve">Если не указать </w:t>
      </w:r>
      <w:r>
        <w:rPr>
          <w:lang w:val="en-US"/>
        </w:rPr>
        <w:t>null</w:t>
      </w:r>
      <w:r>
        <w:t>:</w:t>
      </w:r>
    </w:p>
    <w:p w:rsidR="00823AB0" w:rsidRPr="00823AB0" w:rsidRDefault="00823AB0" w:rsidP="00823AB0">
      <w:r w:rsidRPr="00823AB0">
        <w:t>@</w:t>
      </w:r>
      <w:r>
        <w:rPr>
          <w:lang w:val="en-US"/>
        </w:rPr>
        <w:t>Html</w:t>
      </w:r>
      <w:r w:rsidRPr="00823AB0">
        <w:t>.</w:t>
      </w:r>
      <w:r>
        <w:rPr>
          <w:lang w:val="en-US"/>
        </w:rPr>
        <w:t>ActionLink</w:t>
      </w:r>
      <w:r w:rsidRPr="00823AB0">
        <w:t>(“</w:t>
      </w:r>
      <w:r>
        <w:t>Пользователь</w:t>
      </w:r>
      <w:r w:rsidRPr="00823AB0">
        <w:t xml:space="preserve"> </w:t>
      </w:r>
      <w:r>
        <w:t>под</w:t>
      </w:r>
      <w:r w:rsidRPr="00823AB0">
        <w:t xml:space="preserve"> </w:t>
      </w:r>
      <w:r>
        <w:t>номером</w:t>
      </w:r>
      <w:r w:rsidRPr="00823AB0">
        <w:t xml:space="preserve"> 1”, “</w:t>
      </w:r>
      <w:r>
        <w:rPr>
          <w:lang w:val="en-US"/>
        </w:rPr>
        <w:t>Item</w:t>
      </w:r>
      <w:r w:rsidRPr="00823AB0">
        <w:t>”, “</w:t>
      </w:r>
      <w:r>
        <w:rPr>
          <w:lang w:val="en-US"/>
        </w:rPr>
        <w:t>User</w:t>
      </w:r>
      <w:r w:rsidRPr="00823AB0">
        <w:t xml:space="preserve">”, </w:t>
      </w:r>
      <w:r>
        <w:rPr>
          <w:lang w:val="en-US"/>
        </w:rPr>
        <w:t>new</w:t>
      </w:r>
      <w:r w:rsidRPr="00823AB0">
        <w:t xml:space="preserve"> {</w:t>
      </w:r>
      <w:r>
        <w:rPr>
          <w:lang w:val="en-US"/>
        </w:rPr>
        <w:t>id</w:t>
      </w:r>
      <w:r w:rsidRPr="00823AB0">
        <w:t xml:space="preserve"> = 1})</w:t>
      </w:r>
    </w:p>
    <w:p w:rsidR="00823AB0" w:rsidRDefault="00823AB0" w:rsidP="00823AB0">
      <w:r w:rsidRPr="00823AB0">
        <w:t xml:space="preserve"> </w:t>
      </w:r>
      <w:r>
        <w:t>то ссылка будет выглядеть так:</w:t>
      </w:r>
    </w:p>
    <w:p w:rsidR="00823AB0" w:rsidRPr="00823AB0" w:rsidRDefault="00823AB0" w:rsidP="00823AB0">
      <w:r w:rsidRPr="00823AB0">
        <w:t>&lt;</w:t>
      </w:r>
      <w:r>
        <w:rPr>
          <w:lang w:val="en-US"/>
        </w:rPr>
        <w:t>a</w:t>
      </w:r>
      <w:r w:rsidRPr="00823AB0">
        <w:t xml:space="preserve"> </w:t>
      </w:r>
      <w:r>
        <w:rPr>
          <w:lang w:val="en-US"/>
        </w:rPr>
        <w:t>href</w:t>
      </w:r>
      <w:r w:rsidRPr="00823AB0">
        <w:t>=”/</w:t>
      </w:r>
      <w:r>
        <w:rPr>
          <w:lang w:val="en-US"/>
        </w:rPr>
        <w:t>User</w:t>
      </w:r>
      <w:r w:rsidRPr="00823AB0">
        <w:t>/</w:t>
      </w:r>
      <w:r>
        <w:rPr>
          <w:lang w:val="en-US"/>
        </w:rPr>
        <w:t>Item</w:t>
      </w:r>
      <w:r w:rsidRPr="00823AB0">
        <w:t>?</w:t>
      </w:r>
      <w:r>
        <w:rPr>
          <w:lang w:val="en-US"/>
        </w:rPr>
        <w:t>length</w:t>
      </w:r>
      <w:r w:rsidRPr="00823AB0">
        <w:t>=4”&gt;</w:t>
      </w:r>
      <w:r>
        <w:t>Пользователь под номером 1</w:t>
      </w:r>
      <w:r w:rsidRPr="00823AB0">
        <w:t>&lt;/</w:t>
      </w:r>
      <w:r>
        <w:rPr>
          <w:lang w:val="en-US"/>
        </w:rPr>
        <w:t>a</w:t>
      </w:r>
      <w:r w:rsidRPr="00823AB0">
        <w:t>&gt;</w:t>
      </w:r>
    </w:p>
    <w:p w:rsidR="00210E14" w:rsidRDefault="00823AB0" w:rsidP="00823AB0">
      <w:pPr>
        <w:pStyle w:val="3"/>
      </w:pPr>
      <w:r>
        <w:t>Порядок объявлени</w:t>
      </w:r>
      <w:r w:rsidR="00E557BC">
        <w:t>я</w:t>
      </w:r>
      <w:r>
        <w:t xml:space="preserve"> маршрутов</w:t>
      </w:r>
    </w:p>
    <w:p w:rsidR="00E1239E" w:rsidRDefault="00823AB0" w:rsidP="00823AB0">
      <w:r>
        <w:t xml:space="preserve">Создадим маршрут, который будет </w:t>
      </w:r>
      <w:r w:rsidR="00E1239E">
        <w:t xml:space="preserve">расположен ранее и относится только к </w:t>
      </w:r>
      <w:r w:rsidR="00E1239E">
        <w:rPr>
          <w:lang w:val="en-US"/>
        </w:rPr>
        <w:t>RoleController</w:t>
      </w:r>
      <w:r w:rsidR="00E1239E">
        <w:t>: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routes.MapRoute(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name: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"roli/{action}/{id}"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E1239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E1239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</w:t>
      </w:r>
    </w:p>
    <w:p w:rsidR="00E1239E" w:rsidRDefault="00E1239E" w:rsidP="00E1239E">
      <w:pPr>
        <w:rPr>
          <w:rFonts w:ascii="Consolas" w:hAnsi="Consolas" w:cs="Consolas"/>
          <w:color w:val="000000"/>
          <w:sz w:val="19"/>
          <w:szCs w:val="19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A308C" w:rsidRPr="00BE0C86" w:rsidRDefault="00AA308C" w:rsidP="00AA308C">
      <w:r>
        <w:t xml:space="preserve">Строка </w:t>
      </w:r>
      <w:r w:rsidRPr="00E1239E">
        <w:t>“</w:t>
      </w:r>
      <w:r>
        <w:rPr>
          <w:lang w:val="en-US"/>
        </w:rPr>
        <w:t>roli</w:t>
      </w:r>
      <w:r w:rsidRPr="00E1239E">
        <w:t>/{</w:t>
      </w:r>
      <w:r>
        <w:rPr>
          <w:lang w:val="en-US"/>
        </w:rPr>
        <w:t>action</w:t>
      </w:r>
      <w:r w:rsidRPr="00E1239E">
        <w:t>}/{</w:t>
      </w:r>
      <w:r>
        <w:rPr>
          <w:lang w:val="en-US"/>
        </w:rPr>
        <w:t>id</w:t>
      </w:r>
      <w:r w:rsidRPr="00E1239E">
        <w:t>}”</w:t>
      </w:r>
      <w:r>
        <w:t xml:space="preserve"> однозначно задает имя контроллера в секции </w:t>
      </w:r>
      <w:r>
        <w:rPr>
          <w:lang w:val="en-US"/>
        </w:rPr>
        <w:t>defaults</w:t>
      </w:r>
      <w:r w:rsidRPr="003C6478">
        <w:t xml:space="preserve">. </w:t>
      </w:r>
      <w:r>
        <w:t>А</w:t>
      </w:r>
      <w:r w:rsidRPr="003C6478">
        <w:t xml:space="preserve"> </w:t>
      </w:r>
      <w:r>
        <w:rPr>
          <w:lang w:val="en-US"/>
        </w:rPr>
        <w:t>action</w:t>
      </w:r>
      <w:r w:rsidRPr="003C6478">
        <w:t xml:space="preserve"> </w:t>
      </w:r>
      <w:r>
        <w:t>является параметром.</w:t>
      </w:r>
    </w:p>
    <w:p w:rsidR="00BE0C86" w:rsidRDefault="00BE0C86" w:rsidP="00E1239E">
      <w:r>
        <w:t>Результат. Ссылка стала:</w:t>
      </w:r>
    </w:p>
    <w:p w:rsidR="00145FE4" w:rsidRDefault="00BE0C86" w:rsidP="00E1239E">
      <w:r w:rsidRPr="00BE0C86">
        <w:t>&lt;a href="/roli"&gt;Роли&lt;/a&gt;</w:t>
      </w:r>
    </w:p>
    <w:p w:rsidR="00145FE4" w:rsidRDefault="00145FE4" w:rsidP="00E1239E">
      <w:pPr>
        <w:rPr>
          <w:lang w:val="en-US"/>
        </w:rPr>
      </w:pPr>
      <w:r>
        <w:t>Уберем</w:t>
      </w:r>
      <w:r w:rsidRPr="00145FE4">
        <w:rPr>
          <w:lang w:val="en-US"/>
        </w:rPr>
        <w:t xml:space="preserve"> </w:t>
      </w:r>
      <w:r>
        <w:t>из</w:t>
      </w:r>
      <w:r w:rsidRPr="00145FE4">
        <w:rPr>
          <w:lang w:val="en-US"/>
        </w:rPr>
        <w:t xml:space="preserve"> </w:t>
      </w:r>
      <w:r>
        <w:rPr>
          <w:lang w:val="en-US"/>
        </w:rPr>
        <w:t>defaults action=”Index”:</w:t>
      </w:r>
    </w:p>
    <w:p w:rsidR="00145FE4" w:rsidRDefault="00145FE4" w:rsidP="00E1239E">
      <w:pPr>
        <w:rPr>
          <w:lang w:val="en-US"/>
        </w:rPr>
      </w:pPr>
      <w:r w:rsidRPr="00145FE4">
        <w:rPr>
          <w:lang w:val="en-US"/>
        </w:rPr>
        <w:t>&lt;a href="/roli/Index"&gt;Роли&lt;/a&gt;</w:t>
      </w:r>
    </w:p>
    <w:p w:rsidR="00145FE4" w:rsidRDefault="00145FE4" w:rsidP="00E1239E">
      <w:r>
        <w:t xml:space="preserve">Поместим после объявления </w:t>
      </w:r>
      <w:r w:rsidRPr="00145FE4">
        <w:t>“</w:t>
      </w:r>
      <w:r>
        <w:rPr>
          <w:lang w:val="en-US"/>
        </w:rPr>
        <w:t>Defaults</w:t>
      </w:r>
      <w:r w:rsidRPr="00145FE4">
        <w:t>”</w:t>
      </w:r>
      <w:r>
        <w:t>:</w:t>
      </w:r>
    </w:p>
    <w:p w:rsidR="00145FE4" w:rsidRDefault="00145FE4" w:rsidP="00E1239E">
      <w:r w:rsidRPr="00145FE4">
        <w:t>&lt;a href="/Role"&gt;Роли&lt;/a&gt;</w:t>
      </w:r>
      <w:r>
        <w:t xml:space="preserve"> </w:t>
      </w:r>
    </w:p>
    <w:p w:rsidR="00AA308C" w:rsidRPr="003C6478" w:rsidRDefault="00AA308C" w:rsidP="00AA308C">
      <w:r>
        <w:lastRenderedPageBreak/>
        <w:t xml:space="preserve">Такая ссылка получилась, потому что вышестоящим правилом маршрута </w:t>
      </w:r>
      <w:r w:rsidRPr="003C6478">
        <w:t>“</w:t>
      </w:r>
      <w:r>
        <w:rPr>
          <w:lang w:val="en-US"/>
        </w:rPr>
        <w:t>default</w:t>
      </w:r>
      <w:r w:rsidRPr="003C6478">
        <w:t xml:space="preserve">” </w:t>
      </w:r>
      <w:r>
        <w:t xml:space="preserve">можно задать путь к </w:t>
      </w:r>
      <w:r>
        <w:rPr>
          <w:lang w:val="en-US"/>
        </w:rPr>
        <w:t>Role</w:t>
      </w:r>
      <w:r w:rsidRPr="003C6478">
        <w:t>/</w:t>
      </w:r>
      <w:r>
        <w:rPr>
          <w:lang w:val="en-US"/>
        </w:rPr>
        <w:t>Index</w:t>
      </w:r>
      <w:r w:rsidRPr="003C6478">
        <w:t>:</w:t>
      </w:r>
    </w:p>
    <w:p w:rsidR="00AA308C" w:rsidRPr="003C6478" w:rsidRDefault="00AA308C" w:rsidP="00AA3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61B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3C64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context.MapRoute(</w:t>
      </w:r>
    </w:p>
    <w:p w:rsidR="00AA308C" w:rsidRPr="003C6478" w:rsidRDefault="00AA308C" w:rsidP="00AA3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4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: </w:t>
      </w:r>
      <w:r w:rsidRPr="003C64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3C64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AA308C" w:rsidRPr="003C6478" w:rsidRDefault="00AA308C" w:rsidP="00AA3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4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 : </w:t>
      </w:r>
      <w:r w:rsidRPr="003C64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"{controller}/{action}/{id}"</w:t>
      </w:r>
      <w:r w:rsidRPr="003C64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AA308C" w:rsidRPr="003C6478" w:rsidRDefault="00AA308C" w:rsidP="00AA3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4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 : </w:t>
      </w:r>
      <w:r w:rsidRPr="003C64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C64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3C64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C64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3C64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C64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3C64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3C64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AA308C" w:rsidRDefault="00AA308C" w:rsidP="00AA308C">
      <w:r w:rsidRPr="003C64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145FE4" w:rsidRDefault="007D054B" w:rsidP="00E1239E">
      <w:r>
        <w:t>Еще надо рассмотреть один метод</w:t>
      </w:r>
      <w:r w:rsidR="00E557BC">
        <w:t>,</w:t>
      </w:r>
      <w:r>
        <w:t xml:space="preserve"> </w:t>
      </w:r>
      <w:r w:rsidR="00E557BC">
        <w:t xml:space="preserve">который </w:t>
      </w:r>
      <w:r>
        <w:t xml:space="preserve">называется </w:t>
      </w:r>
      <w:r>
        <w:rPr>
          <w:lang w:val="en-US"/>
        </w:rPr>
        <w:t>IgnoreRoute</w:t>
      </w:r>
      <w:r w:rsidRPr="007D054B">
        <w:t xml:space="preserve">, </w:t>
      </w:r>
      <w:r>
        <w:t xml:space="preserve">он указывает маршрутизатору, что если </w:t>
      </w:r>
      <w:r>
        <w:rPr>
          <w:lang w:val="en-US"/>
        </w:rPr>
        <w:t>url</w:t>
      </w:r>
      <w:r w:rsidRPr="007D054B">
        <w:t xml:space="preserve"> </w:t>
      </w:r>
      <w:r>
        <w:t xml:space="preserve">подходит под шаблон, то нужно вернуть ресурс, который расположен по тому адресу, а не пытаться </w:t>
      </w:r>
      <w:r w:rsidR="004944FC">
        <w:t>находить</w:t>
      </w:r>
      <w:r>
        <w:t xml:space="preserve"> контроллер. </w:t>
      </w:r>
    </w:p>
    <w:p w:rsidR="009B11B7" w:rsidRPr="004944FC" w:rsidRDefault="004944FC" w:rsidP="009B11B7">
      <w:pPr>
        <w:pStyle w:val="3"/>
      </w:pPr>
      <w:r>
        <w:t>О</w:t>
      </w:r>
      <w:r w:rsidR="009B11B7">
        <w:t xml:space="preserve">граничения </w:t>
      </w:r>
      <w:r>
        <w:t>(</w:t>
      </w:r>
      <w:r>
        <w:rPr>
          <w:lang w:val="en-US"/>
        </w:rPr>
        <w:t>Constrains</w:t>
      </w:r>
      <w:r>
        <w:t>)</w:t>
      </w:r>
    </w:p>
    <w:p w:rsidR="004944FC" w:rsidRPr="008F0FEC" w:rsidRDefault="004944FC" w:rsidP="004944FC">
      <w:r>
        <w:t>Мы можем добавить в маршрутизацию ограничения запросов браузера, которые</w:t>
      </w:r>
      <w:r w:rsidR="008F0FEC">
        <w:t xml:space="preserve"> соответствуют особому маршруту. Например, </w:t>
      </w:r>
      <w:r w:rsidR="008F0FEC">
        <w:rPr>
          <w:lang w:val="en-US"/>
        </w:rPr>
        <w:t>id</w:t>
      </w:r>
      <w:r w:rsidR="008F0FEC" w:rsidRPr="008F0FEC">
        <w:t xml:space="preserve"> </w:t>
      </w:r>
      <w:r w:rsidR="008F0FEC">
        <w:t>должен быть в нашем случае числовым:</w:t>
      </w:r>
    </w:p>
    <w:p w:rsidR="004944FC" w:rsidRPr="00ED68CF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MapRoute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name: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"roli/{action}/{id}"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4944FC" w:rsidRPr="008F0FE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constraints : </w:t>
      </w:r>
      <w:r w:rsidRPr="008F0FEC">
        <w:rPr>
          <w:rFonts w:ascii="Consolas" w:hAnsi="Consolas" w:cs="Consolas"/>
          <w:b/>
          <w:color w:val="0000FF"/>
          <w:sz w:val="19"/>
          <w:szCs w:val="19"/>
          <w:highlight w:val="white"/>
        </w:rPr>
        <w:t>new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{id = </w:t>
      </w:r>
      <w:r w:rsidRPr="008F0FEC">
        <w:rPr>
          <w:rFonts w:ascii="Consolas" w:hAnsi="Consolas" w:cs="Consolas"/>
          <w:b/>
          <w:color w:val="A31515"/>
          <w:sz w:val="19"/>
          <w:szCs w:val="19"/>
          <w:highlight w:val="white"/>
        </w:rPr>
        <w:t>@"\d+"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>}</w:t>
      </w:r>
    </w:p>
    <w:p w:rsidR="004944FC" w:rsidRDefault="004944FC" w:rsidP="004944F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);</w:t>
      </w:r>
    </w:p>
    <w:p w:rsidR="008F0FEC" w:rsidRDefault="008F0FEC" w:rsidP="004944FC">
      <w:r w:rsidRPr="008F0FEC">
        <w:t>При передаче id, которое не соответствует данному условию, будет или выбран другой маршрут</w:t>
      </w:r>
      <w:r w:rsidR="002F001C">
        <w:t>,</w:t>
      </w:r>
      <w:r w:rsidRPr="008F0FEC">
        <w:t xml:space="preserve"> или метод не будет найден и ссылка будет битой</w:t>
      </w:r>
      <w:r>
        <w:t>:</w:t>
      </w:r>
    </w:p>
    <w:p w:rsidR="008F0FEC" w:rsidRPr="000C07A5" w:rsidRDefault="008F0FEC" w:rsidP="004944FC">
      <w:pPr>
        <w:rPr>
          <w:lang w:val="en-US"/>
        </w:rPr>
      </w:pPr>
      <w:r>
        <w:t>Для</w:t>
      </w:r>
      <w:r w:rsidRPr="000C07A5">
        <w:rPr>
          <w:lang w:val="en-US"/>
        </w:rPr>
        <w:t>:</w:t>
      </w:r>
    </w:p>
    <w:p w:rsidR="008F0FEC" w:rsidRPr="00F527A0" w:rsidRDefault="008F0FEC" w:rsidP="004944F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0FE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8F0FE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"privet"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8F0FEC" w:rsidRPr="008F0FEC" w:rsidRDefault="008F0FEC" w:rsidP="004944FC">
      <w:pPr>
        <w:rPr>
          <w:lang w:val="en-US"/>
        </w:rPr>
      </w:pPr>
      <w:r w:rsidRPr="008F0FEC">
        <w:t>Будет</w:t>
      </w:r>
      <w:r w:rsidRPr="008F0FEC">
        <w:rPr>
          <w:lang w:val="en-US"/>
        </w:rPr>
        <w:t>:</w:t>
      </w:r>
    </w:p>
    <w:p w:rsidR="008F0FEC" w:rsidRPr="008F0FEC" w:rsidRDefault="008F0FEC" w:rsidP="004944FC">
      <w:pPr>
        <w:rPr>
          <w:lang w:val="en-US"/>
        </w:rPr>
      </w:pPr>
      <w:r w:rsidRPr="008F0FEC">
        <w:rPr>
          <w:lang w:val="en-US"/>
        </w:rPr>
        <w:t>&lt;a href="/Role/Index/privet"&gt;</w:t>
      </w:r>
      <w:r w:rsidRPr="008F0FEC">
        <w:t>Роли</w:t>
      </w:r>
      <w:r w:rsidRPr="008F0FEC">
        <w:rPr>
          <w:lang w:val="en-US"/>
        </w:rPr>
        <w:t>&lt;/a&gt;</w:t>
      </w:r>
    </w:p>
    <w:p w:rsidR="008F0FEC" w:rsidRPr="000C07A5" w:rsidRDefault="008F0FEC" w:rsidP="004944FC">
      <w:pPr>
        <w:rPr>
          <w:lang w:val="en-US"/>
        </w:rPr>
      </w:pPr>
      <w:r>
        <w:t>А</w:t>
      </w:r>
      <w:r w:rsidRPr="000C07A5">
        <w:rPr>
          <w:lang w:val="en-US"/>
        </w:rPr>
        <w:t xml:space="preserve"> </w:t>
      </w:r>
      <w:r>
        <w:t>для</w:t>
      </w:r>
      <w:r w:rsidRPr="000C07A5">
        <w:rPr>
          <w:lang w:val="en-US"/>
        </w:rPr>
        <w:t>:</w:t>
      </w:r>
    </w:p>
    <w:p w:rsidR="008F0FEC" w:rsidRPr="00F527A0" w:rsidRDefault="008F0FEC" w:rsidP="004944F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0FE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8F0FE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8F0FEC" w:rsidRPr="00F527A0" w:rsidRDefault="008F0FEC" w:rsidP="004944FC">
      <w:pPr>
        <w:rPr>
          <w:lang w:val="en-US"/>
        </w:rPr>
      </w:pPr>
      <w:r w:rsidRPr="008F0FEC">
        <w:t>Будет</w:t>
      </w:r>
      <w:r w:rsidRPr="00F527A0">
        <w:rPr>
          <w:lang w:val="en-US"/>
        </w:rPr>
        <w:t>:</w:t>
      </w:r>
    </w:p>
    <w:p w:rsidR="004944FC" w:rsidRPr="00A42D9A" w:rsidRDefault="008F0FEC" w:rsidP="004944FC">
      <w:pPr>
        <w:rPr>
          <w:lang w:val="en-US"/>
        </w:rPr>
      </w:pPr>
      <w:r w:rsidRPr="008F0FEC">
        <w:rPr>
          <w:lang w:val="en-US"/>
        </w:rPr>
        <w:t>&lt;a href="/roli/Index/1"&gt;Роли&lt;/a&gt;</w:t>
      </w:r>
    </w:p>
    <w:p w:rsidR="00F527A0" w:rsidRPr="00F527A0" w:rsidRDefault="00F527A0" w:rsidP="004944FC">
      <w:pPr>
        <w:rPr>
          <w:i/>
        </w:rPr>
      </w:pPr>
      <w:r w:rsidRPr="00F527A0">
        <w:rPr>
          <w:i/>
        </w:rPr>
        <w:t xml:space="preserve">Примечание: Более подробно </w:t>
      </w:r>
      <w:r w:rsidR="002F001C">
        <w:rPr>
          <w:i/>
        </w:rPr>
        <w:t xml:space="preserve">об </w:t>
      </w:r>
      <w:r>
        <w:rPr>
          <w:i/>
        </w:rPr>
        <w:t>ограничени</w:t>
      </w:r>
      <w:r w:rsidR="0020354F">
        <w:rPr>
          <w:i/>
        </w:rPr>
        <w:t>я</w:t>
      </w:r>
      <w:r w:rsidR="002F001C">
        <w:rPr>
          <w:i/>
        </w:rPr>
        <w:t>х</w:t>
      </w:r>
      <w:r>
        <w:rPr>
          <w:i/>
        </w:rPr>
        <w:t xml:space="preserve"> можно узнать </w:t>
      </w:r>
      <w:r w:rsidRPr="00F527A0">
        <w:rPr>
          <w:i/>
        </w:rPr>
        <w:t xml:space="preserve"> тут: </w:t>
      </w:r>
      <w:hyperlink r:id="rId44" w:history="1">
        <w:r w:rsidRPr="00F527A0">
          <w:rPr>
            <w:rStyle w:val="a7"/>
            <w:i/>
          </w:rPr>
          <w:t>http://stephenwalther.com/archive/2008/08/07/asp-net-mvc-tip-30-create-custom-route-constraints.aspx</w:t>
        </w:r>
      </w:hyperlink>
    </w:p>
    <w:p w:rsidR="009B11B7" w:rsidRDefault="009B11B7" w:rsidP="009B11B7">
      <w:pPr>
        <w:pStyle w:val="3"/>
      </w:pPr>
      <w:r>
        <w:rPr>
          <w:lang w:val="en-US"/>
        </w:rPr>
        <w:t>Areas</w:t>
      </w:r>
      <w:r w:rsidRPr="004E0697">
        <w:t xml:space="preserve"> </w:t>
      </w:r>
    </w:p>
    <w:p w:rsidR="00AA308C" w:rsidRPr="00B40E03" w:rsidRDefault="00AA308C" w:rsidP="00AA308C">
      <w:r>
        <w:t xml:space="preserve">Чтобы разделить различные по свойствам функциональные модули веб-приложения. Например, форум отдельно от всего сайта. Мы же поделим на часть </w:t>
      </w:r>
      <w:r>
        <w:rPr>
          <w:lang w:val="en-US"/>
        </w:rPr>
        <w:t>Admin</w:t>
      </w:r>
      <w:r w:rsidRPr="00B40E03">
        <w:t xml:space="preserve"> </w:t>
      </w:r>
      <w:r>
        <w:t xml:space="preserve">– где будет админка, и всё остальное, которое будет называться </w:t>
      </w:r>
      <w:r>
        <w:rPr>
          <w:lang w:val="en-US"/>
        </w:rPr>
        <w:t>Default</w:t>
      </w:r>
      <w:r w:rsidRPr="00B40E03">
        <w:t>.</w:t>
      </w:r>
    </w:p>
    <w:p w:rsidR="00B40E03" w:rsidRPr="00F527A0" w:rsidRDefault="00B40E03" w:rsidP="008F0FEC"/>
    <w:p w:rsidR="00B40E03" w:rsidRPr="00AA308C" w:rsidRDefault="00B40E03" w:rsidP="008F0FEC">
      <w:r>
        <w:rPr>
          <w:noProof/>
          <w:lang w:eastAsia="ru-RU"/>
        </w:rPr>
        <w:lastRenderedPageBreak/>
        <w:drawing>
          <wp:inline distT="0" distB="0" distL="0" distR="0" wp14:anchorId="4BDF4E27" wp14:editId="50C60529">
            <wp:extent cx="5940425" cy="5371006"/>
            <wp:effectExtent l="0" t="0" r="3175" b="1270"/>
            <wp:docPr id="30" name="Рисунок 30" descr="C:\Users\Saturn\Desktop\PrintScreens\Lesson4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turn\Desktop\PrintScreens\Lesson4\Untitled-1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71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E03" w:rsidRDefault="00B40E03" w:rsidP="008F0FEC">
      <w:r>
        <w:t>Сделаем следующие действия:</w:t>
      </w:r>
    </w:p>
    <w:p w:rsidR="00B40E03" w:rsidRPr="00B40E03" w:rsidRDefault="00B40E03" w:rsidP="00B40E03">
      <w:pPr>
        <w:pStyle w:val="a6"/>
        <w:numPr>
          <w:ilvl w:val="0"/>
          <w:numId w:val="9"/>
        </w:numPr>
      </w:pPr>
      <w:r>
        <w:t>Переименуем</w:t>
      </w:r>
      <w:r w:rsidRPr="00B40E03">
        <w:t xml:space="preserve"> _</w:t>
      </w:r>
      <w:r w:rsidRPr="00B40E03">
        <w:rPr>
          <w:lang w:val="en-US"/>
        </w:rPr>
        <w:t>Default</w:t>
      </w:r>
      <w:r w:rsidRPr="00B40E03">
        <w:t xml:space="preserve"> </w:t>
      </w:r>
      <w:r>
        <w:t>в</w:t>
      </w:r>
      <w:r w:rsidRPr="00B40E03">
        <w:t xml:space="preserve"> </w:t>
      </w:r>
      <w:r w:rsidRPr="00B40E03">
        <w:rPr>
          <w:lang w:val="en-US"/>
        </w:rPr>
        <w:t>Default</w:t>
      </w:r>
      <w:r w:rsidRPr="00B40E03">
        <w:t xml:space="preserve"> </w:t>
      </w:r>
      <w:r>
        <w:t>везде</w:t>
      </w:r>
      <w:r w:rsidRPr="00B40E03">
        <w:t>.</w:t>
      </w:r>
    </w:p>
    <w:p w:rsidR="00B40E03" w:rsidRPr="00F527A0" w:rsidRDefault="00B40E03" w:rsidP="00B40E03">
      <w:pPr>
        <w:pStyle w:val="a6"/>
        <w:numPr>
          <w:ilvl w:val="0"/>
          <w:numId w:val="9"/>
        </w:numPr>
      </w:pPr>
      <w:r>
        <w:t>Перенесем</w:t>
      </w:r>
      <w:r w:rsidRPr="00F527A0">
        <w:t xml:space="preserve"> </w:t>
      </w:r>
      <w:r>
        <w:t>свои</w:t>
      </w:r>
      <w:r w:rsidRPr="00F527A0">
        <w:t xml:space="preserve"> </w:t>
      </w:r>
      <w:r>
        <w:t>контроллеры</w:t>
      </w:r>
      <w:r w:rsidRPr="00F527A0">
        <w:t xml:space="preserve"> (</w:t>
      </w:r>
      <w:r>
        <w:t>кроме</w:t>
      </w:r>
      <w:r w:rsidRPr="00F527A0">
        <w:t xml:space="preserve"> </w:t>
      </w:r>
      <w:r w:rsidRPr="00B40E03">
        <w:rPr>
          <w:lang w:val="en-US"/>
        </w:rPr>
        <w:t>BaseController</w:t>
      </w:r>
      <w:r w:rsidRPr="00F527A0">
        <w:t xml:space="preserve">) </w:t>
      </w:r>
      <w:r>
        <w:t>в</w:t>
      </w:r>
      <w:r w:rsidRPr="00F527A0">
        <w:t xml:space="preserve"> </w:t>
      </w:r>
      <w:r>
        <w:t>папку</w:t>
      </w:r>
      <w:r w:rsidRPr="00F527A0">
        <w:t xml:space="preserve"> </w:t>
      </w:r>
      <w:r w:rsidRPr="00B40E03">
        <w:rPr>
          <w:lang w:val="en-US"/>
        </w:rPr>
        <w:t>Areas</w:t>
      </w:r>
      <w:r w:rsidRPr="00F527A0">
        <w:t>/</w:t>
      </w:r>
      <w:r w:rsidRPr="00B40E03">
        <w:rPr>
          <w:lang w:val="en-US"/>
        </w:rPr>
        <w:t>Default</w:t>
      </w:r>
      <w:r w:rsidRPr="00F527A0">
        <w:t>/</w:t>
      </w:r>
      <w:r w:rsidRPr="00B40E03">
        <w:rPr>
          <w:lang w:val="en-US"/>
        </w:rPr>
        <w:t>Controllers</w:t>
      </w:r>
      <w:r w:rsidRPr="00F527A0">
        <w:t xml:space="preserve"> </w:t>
      </w:r>
    </w:p>
    <w:p w:rsidR="00B40E03" w:rsidRPr="00F527A0" w:rsidRDefault="00B40E03" w:rsidP="00B40E03">
      <w:pPr>
        <w:pStyle w:val="a6"/>
        <w:numPr>
          <w:ilvl w:val="0"/>
          <w:numId w:val="9"/>
        </w:numPr>
      </w:pPr>
      <w:r>
        <w:t>Переименуем</w:t>
      </w:r>
      <w:r w:rsidRPr="00F527A0">
        <w:t xml:space="preserve"> </w:t>
      </w:r>
      <w:r w:rsidR="006E59EB">
        <w:rPr>
          <w:lang w:val="en-US"/>
        </w:rPr>
        <w:t>namespace</w:t>
      </w:r>
      <w:r w:rsidR="006E59EB" w:rsidRPr="00F527A0">
        <w:t xml:space="preserve"> </w:t>
      </w:r>
      <w:r w:rsidR="006E59EB">
        <w:t>для</w:t>
      </w:r>
      <w:r w:rsidR="006E59EB" w:rsidRPr="00F527A0">
        <w:t xml:space="preserve"> </w:t>
      </w:r>
      <w:r w:rsidR="006E59EB">
        <w:t>контроллеров</w:t>
      </w:r>
      <w:r w:rsidR="006E59EB" w:rsidRPr="00F527A0">
        <w:t xml:space="preserve"> </w:t>
      </w:r>
      <w:r w:rsidR="006E59EB">
        <w:t>в</w:t>
      </w:r>
      <w:r w:rsidR="006E59EB" w:rsidRPr="00F527A0">
        <w:t xml:space="preserve"> 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Areas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Default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Controllers</w:t>
      </w:r>
      <w:r w:rsidR="006E59EB" w:rsidRPr="00F527A0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E59EB" w:rsidRPr="006E59EB" w:rsidRDefault="006E59EB" w:rsidP="00B40E03">
      <w:pPr>
        <w:pStyle w:val="a6"/>
        <w:numPr>
          <w:ilvl w:val="0"/>
          <w:numId w:val="9"/>
        </w:num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Исправляем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DefaultAreaRegistration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:</w:t>
      </w:r>
    </w:p>
    <w:p w:rsidR="006E59EB" w:rsidRDefault="00C1319A" w:rsidP="006E59EB">
      <w:pPr>
        <w:ind w:left="360"/>
      </w:pPr>
      <w:r>
        <w:t xml:space="preserve">Здесь </w:t>
      </w:r>
      <w:r w:rsidR="006E59EB">
        <w:t xml:space="preserve">важно обратить внимание на новый параметр для задания маршрутов: </w:t>
      </w:r>
      <w:r w:rsidR="006E59EB">
        <w:rPr>
          <w:lang w:val="en-US"/>
        </w:rPr>
        <w:t>namespaces</w:t>
      </w:r>
      <w:r w:rsidR="006E59EB">
        <w:t xml:space="preserve">, он указывает, из каких </w:t>
      </w:r>
      <w:r w:rsidR="006E59EB">
        <w:rPr>
          <w:lang w:val="en-US"/>
        </w:rPr>
        <w:t>namespace</w:t>
      </w:r>
      <w:r w:rsidR="006E59EB" w:rsidRPr="006E59EB">
        <w:t xml:space="preserve"> </w:t>
      </w:r>
      <w:r w:rsidR="006E59EB">
        <w:t>можно выбирать контроллеры для разбора маршрута: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AreaName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RegisterArea(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context.MapRoute(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name :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 :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"{controller}/{action}/{id}"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 :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 :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[] {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E59EB" w:rsidRDefault="006E59EB" w:rsidP="006E59EB">
      <w:pPr>
        <w:ind w:left="360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E59EB" w:rsidRPr="006E59EB" w:rsidRDefault="006E59EB" w:rsidP="00B40E03">
      <w:pPr>
        <w:pStyle w:val="a6"/>
        <w:numPr>
          <w:ilvl w:val="0"/>
          <w:numId w:val="9"/>
        </w:numPr>
      </w:pPr>
      <w:r>
        <w:t>В</w:t>
      </w:r>
      <w:r w:rsidRPr="006E59EB">
        <w:t xml:space="preserve"> </w:t>
      </w:r>
      <w:r>
        <w:rPr>
          <w:lang w:val="en-US"/>
        </w:rPr>
        <w:t>Global</w:t>
      </w:r>
      <w:r w:rsidRPr="006E59EB">
        <w:t>.</w:t>
      </w:r>
      <w:r>
        <w:rPr>
          <w:lang w:val="en-US"/>
        </w:rPr>
        <w:t>asax</w:t>
      </w:r>
      <w:r w:rsidRPr="006E59EB">
        <w:t xml:space="preserve"> </w:t>
      </w:r>
      <w:r>
        <w:t>есть</w:t>
      </w:r>
      <w:r w:rsidRPr="006E59EB">
        <w:t xml:space="preserve"> </w:t>
      </w:r>
      <w:r>
        <w:t>строка</w:t>
      </w:r>
      <w:r w:rsidRPr="006E59EB">
        <w:t xml:space="preserve"> AreaRegistration.RegisterAllAreas(); которая регистрирует все найденные объявления area, но она нам не подходит, так как если DefaultArea зарегистрировать </w:t>
      </w:r>
      <w:r w:rsidR="00AD5C60">
        <w:t>раньше</w:t>
      </w:r>
      <w:r w:rsidR="00AD5C60" w:rsidRPr="006E59EB">
        <w:t xml:space="preserve"> </w:t>
      </w:r>
      <w:r w:rsidRPr="006E59EB">
        <w:t>AdminArea, то будет срабатывать маршрутизация Default, а в админку мы уже не сможем попасть</w:t>
      </w:r>
      <w:r w:rsidR="00C1319A">
        <w:t>,</w:t>
      </w:r>
      <w:r w:rsidRPr="006E59EB">
        <w:t xml:space="preserve"> поэтому исправляем:</w:t>
      </w:r>
    </w:p>
    <w:p w:rsidR="006E59EB" w:rsidRDefault="006E59EB" w:rsidP="006E59EB">
      <w:pPr>
        <w:pStyle w:val="a6"/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adminAreaContext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(adminArea.AreaName,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adminArea.RegisterArea(adminAreaContext);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defaultAreaContext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(defaultArea.AreaName,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defaultArea.RegisterArea(defaultAreaContext);</w:t>
      </w:r>
    </w:p>
    <w:p w:rsidR="006E59EB" w:rsidRPr="006E59EB" w:rsidRDefault="006E59EB" w:rsidP="006E59EB">
      <w:pPr>
        <w:pStyle w:val="a6"/>
      </w:pPr>
    </w:p>
    <w:p w:rsidR="006E59EB" w:rsidRPr="006E59EB" w:rsidRDefault="006E59EB" w:rsidP="00B40E03">
      <w:pPr>
        <w:pStyle w:val="a6"/>
        <w:numPr>
          <w:ilvl w:val="0"/>
          <w:numId w:val="9"/>
        </w:numPr>
      </w:pPr>
      <w:r>
        <w:t xml:space="preserve">Регистрацию маршрутов убираем (не </w:t>
      </w:r>
      <w:r>
        <w:rPr>
          <w:lang w:val="en-US"/>
        </w:rPr>
        <w:t>api</w:t>
      </w:r>
      <w:r>
        <w:t>)</w:t>
      </w:r>
      <w:r w:rsidRPr="006E59EB">
        <w:t>.</w:t>
      </w:r>
    </w:p>
    <w:p w:rsidR="00BB0A68" w:rsidRDefault="00F74FCA" w:rsidP="00BB0A68">
      <w:pPr>
        <w:rPr>
          <w:ins w:id="3" w:author="asha" w:date="2013-03-22T03:00:00Z"/>
        </w:rPr>
      </w:pPr>
      <w:r>
        <w:t>Запускаем.</w:t>
      </w:r>
    </w:p>
    <w:p w:rsidR="00C1319A" w:rsidRDefault="00C1319A" w:rsidP="00BB0A68">
      <w:ins w:id="4" w:author="asha" w:date="2013-03-22T03:00:00Z">
        <w:r>
          <w:t>А где итог????</w:t>
        </w:r>
      </w:ins>
    </w:p>
    <w:p w:rsidR="00BB0A68" w:rsidRDefault="00BB0A68">
      <w:r>
        <w:br w:type="page"/>
      </w:r>
    </w:p>
    <w:p w:rsidR="00F832C4" w:rsidRDefault="00F832C4" w:rsidP="00F832C4">
      <w:pPr>
        <w:pStyle w:val="2"/>
      </w:pPr>
      <w:r>
        <w:lastRenderedPageBreak/>
        <w:t>Урок 5. Создание записи в БД</w:t>
      </w:r>
    </w:p>
    <w:p w:rsidR="00F832C4" w:rsidRPr="007230D1" w:rsidRDefault="00F832C4" w:rsidP="00F832C4">
      <w:r>
        <w:t xml:space="preserve">Цель: Отследить весь путь создания </w:t>
      </w:r>
      <w:r w:rsidR="00F527A0">
        <w:t>записи в БД</w:t>
      </w:r>
      <w:r>
        <w:t xml:space="preserve"> и вывода его. </w:t>
      </w:r>
      <w:r w:rsidR="00827B28">
        <w:t xml:space="preserve">Вывод ошибок. </w:t>
      </w:r>
      <w:r>
        <w:t xml:space="preserve">Валидация. Мапперы. Написание атрибута валидации. Капча. Создание данных в БД. </w:t>
      </w:r>
    </w:p>
    <w:p w:rsidR="00F832C4" w:rsidRDefault="00384ED7" w:rsidP="00F832C4">
      <w:pPr>
        <w:pStyle w:val="3"/>
      </w:pPr>
      <w:r>
        <w:t>Введение</w:t>
      </w:r>
    </w:p>
    <w:p w:rsidR="00384ED7" w:rsidRDefault="00F527A0" w:rsidP="00F527A0">
      <w:r>
        <w:t>Наконец</w:t>
      </w:r>
      <w:r w:rsidR="005461A7">
        <w:t>,</w:t>
      </w:r>
      <w:r>
        <w:t xml:space="preserve"> пе</w:t>
      </w:r>
      <w:r w:rsidR="00384ED7">
        <w:t xml:space="preserve">реходим к одному из самых важных уроков, </w:t>
      </w:r>
      <w:r w:rsidR="005461A7">
        <w:t xml:space="preserve"> в котором </w:t>
      </w:r>
      <w:r w:rsidR="00384ED7">
        <w:t>будет рассказано про создание записей. Любое действие на сайте, от сложных, когда мы заполняем регистрационную анкету, до простых, когда ставим лайк</w:t>
      </w:r>
      <w:r w:rsidR="005F033B">
        <w:t>,</w:t>
      </w:r>
      <w:r w:rsidR="00384ED7">
        <w:t xml:space="preserve"> – </w:t>
      </w:r>
      <w:r w:rsidR="005F033B">
        <w:t>происходит следующим образом</w:t>
      </w:r>
      <w:r w:rsidR="00384ED7">
        <w:t>:</w:t>
      </w:r>
    </w:p>
    <w:p w:rsidR="00F527A0" w:rsidRDefault="00384ED7" w:rsidP="00384ED7">
      <w:pPr>
        <w:pStyle w:val="a6"/>
        <w:numPr>
          <w:ilvl w:val="0"/>
          <w:numId w:val="9"/>
        </w:numPr>
      </w:pPr>
      <w:r>
        <w:rPr>
          <w:lang w:val="en-US"/>
        </w:rPr>
        <w:t xml:space="preserve">Post\get </w:t>
      </w:r>
      <w:r>
        <w:t>запрос на сайт</w:t>
      </w:r>
    </w:p>
    <w:p w:rsidR="00384ED7" w:rsidRDefault="00384ED7" w:rsidP="00384ED7">
      <w:pPr>
        <w:pStyle w:val="a6"/>
        <w:numPr>
          <w:ilvl w:val="0"/>
          <w:numId w:val="9"/>
        </w:numPr>
      </w:pPr>
      <w:r>
        <w:t xml:space="preserve">Авторизация и аутентификация </w:t>
      </w:r>
    </w:p>
    <w:p w:rsidR="00384ED7" w:rsidRDefault="00384ED7" w:rsidP="00384ED7">
      <w:pPr>
        <w:pStyle w:val="a6"/>
        <w:numPr>
          <w:ilvl w:val="0"/>
          <w:numId w:val="9"/>
        </w:numPr>
      </w:pPr>
      <w:r>
        <w:t>Проверка введенных данных (валидация) на правильность</w:t>
      </w:r>
    </w:p>
    <w:p w:rsidR="00384ED7" w:rsidRDefault="00384ED7" w:rsidP="00384ED7">
      <w:pPr>
        <w:pStyle w:val="a6"/>
        <w:numPr>
          <w:ilvl w:val="0"/>
          <w:numId w:val="9"/>
        </w:numPr>
      </w:pPr>
      <w:r>
        <w:t>Если проверка введенных данных показала, что введенные данные неверны, то в заполняемую форму выводится предупреждение.</w:t>
      </w:r>
    </w:p>
    <w:p w:rsidR="00384ED7" w:rsidRDefault="00384ED7" w:rsidP="00384ED7">
      <w:pPr>
        <w:pStyle w:val="a6"/>
        <w:numPr>
          <w:ilvl w:val="0"/>
          <w:numId w:val="9"/>
        </w:numPr>
      </w:pPr>
      <w:r>
        <w:t>Если проверка введенных данных показал</w:t>
      </w:r>
      <w:r w:rsidR="005461A7">
        <w:t>а</w:t>
      </w:r>
      <w:r>
        <w:t xml:space="preserve">, что </w:t>
      </w:r>
      <w:r w:rsidR="005461A7">
        <w:t xml:space="preserve">эти </w:t>
      </w:r>
      <w:r>
        <w:t xml:space="preserve">данные верны, то </w:t>
      </w:r>
      <w:r w:rsidR="005461A7">
        <w:t xml:space="preserve">они </w:t>
      </w:r>
      <w:r>
        <w:t>сохраняются в БД и выводится страница с подтверждением.</w:t>
      </w:r>
    </w:p>
    <w:p w:rsidR="00384ED7" w:rsidRDefault="00384ED7" w:rsidP="00384ED7">
      <w:pPr>
        <w:pStyle w:val="3"/>
      </w:pPr>
      <w:r>
        <w:t>Регистрация</w:t>
      </w:r>
    </w:p>
    <w:p w:rsidR="00384ED7" w:rsidRPr="00A42D9A" w:rsidRDefault="00384ED7" w:rsidP="00384ED7">
      <w:r>
        <w:t>Сделаем форму для регистрации пользователя. При регистрации</w:t>
      </w:r>
      <w:r w:rsidR="005461A7">
        <w:t>,</w:t>
      </w:r>
      <w:r>
        <w:t xml:space="preserve"> пользователь должен распознать капчу и повторить ввод пароля. Но начнем без этого. Создадим</w:t>
      </w:r>
      <w:r w:rsidRPr="00A42D9A">
        <w:t xml:space="preserve"> </w:t>
      </w:r>
      <w:r>
        <w:t>метод</w:t>
      </w:r>
      <w:r w:rsidRPr="00A42D9A">
        <w:t xml:space="preserve"> </w:t>
      </w:r>
      <w:r>
        <w:rPr>
          <w:lang w:val="en-US"/>
        </w:rPr>
        <w:t>Register</w:t>
      </w:r>
      <w:r w:rsidRPr="00A42D9A">
        <w:t xml:space="preserve"> </w:t>
      </w:r>
      <w:r w:rsidR="00C27E6B">
        <w:t>в</w:t>
      </w:r>
      <w:r w:rsidR="00C27E6B" w:rsidRPr="00A42D9A">
        <w:t xml:space="preserve"> </w:t>
      </w:r>
      <w:r w:rsidR="00C27E6B">
        <w:t>контроллере</w:t>
      </w:r>
      <w:r w:rsidR="00C27E6B" w:rsidRPr="00A42D9A">
        <w:t xml:space="preserve"> </w:t>
      </w:r>
      <w:r w:rsidR="00C27E6B">
        <w:rPr>
          <w:lang w:val="en-US"/>
        </w:rPr>
        <w:t>UserController</w:t>
      </w:r>
      <w:r w:rsidR="00C27E6B" w:rsidRPr="00A42D9A">
        <w:t xml:space="preserve"> </w:t>
      </w:r>
      <w:r w:rsidR="00C27E6B">
        <w:t>и</w:t>
      </w:r>
      <w:r w:rsidR="00C27E6B" w:rsidRPr="00A42D9A">
        <w:t xml:space="preserve"> </w:t>
      </w:r>
      <w:r w:rsidR="00C27E6B">
        <w:rPr>
          <w:lang w:val="en-US"/>
        </w:rPr>
        <w:t>View</w:t>
      </w:r>
      <w:r w:rsidR="00C27E6B" w:rsidRPr="00A42D9A">
        <w:t xml:space="preserve">. 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newUser =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27E6B" w:rsidRPr="00ED68CF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newUser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27E6B" w:rsidRPr="00C27E6B" w:rsidRDefault="00C27E6B" w:rsidP="00C27E6B"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7E6B" w:rsidRDefault="00C27E6B" w:rsidP="00F832C4">
      <w:r>
        <w:t xml:space="preserve">Создаем и передаем во </w:t>
      </w:r>
      <w:r>
        <w:rPr>
          <w:lang w:val="en-US"/>
        </w:rPr>
        <w:t>View</w:t>
      </w:r>
      <w:r w:rsidRPr="00C27E6B">
        <w:t xml:space="preserve"> </w:t>
      </w:r>
      <w:r>
        <w:t xml:space="preserve">новый объект </w:t>
      </w:r>
      <w:r>
        <w:rPr>
          <w:lang w:val="en-US"/>
        </w:rPr>
        <w:t>User</w:t>
      </w:r>
      <w:r w:rsidR="005461A7">
        <w:t>.</w:t>
      </w:r>
      <w:r>
        <w:t xml:space="preserve"> </w:t>
      </w:r>
      <w:r w:rsidR="005461A7">
        <w:t>Т</w:t>
      </w:r>
      <w:r>
        <w:t xml:space="preserve">ак как полей у нас пока только </w:t>
      </w:r>
      <w:r w:rsidR="005461A7">
        <w:t xml:space="preserve">два,  </w:t>
      </w:r>
      <w:r>
        <w:t xml:space="preserve">для заполнения создаем </w:t>
      </w:r>
      <w:r>
        <w:rPr>
          <w:lang w:val="en-US"/>
        </w:rPr>
        <w:t>View</w:t>
      </w:r>
      <w:r>
        <w:t>: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Model.Email)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Model.Password)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Register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"Cancel"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7E6B" w:rsidRDefault="00C27E6B" w:rsidP="00F832C4"/>
    <w:p w:rsidR="00C27E6B" w:rsidRDefault="00C27E6B" w:rsidP="00F832C4">
      <w:r>
        <w:t xml:space="preserve">Все эти дивы дивные, </w:t>
      </w:r>
      <w:r>
        <w:rPr>
          <w:lang w:val="en-US"/>
        </w:rPr>
        <w:t>fieldset</w:t>
      </w:r>
      <w:r w:rsidRPr="00C27E6B">
        <w:t xml:space="preserve"> </w:t>
      </w:r>
      <w:r>
        <w:t xml:space="preserve">и </w:t>
      </w:r>
      <w:r>
        <w:rPr>
          <w:lang w:val="en-US"/>
        </w:rPr>
        <w:t>button</w:t>
      </w:r>
      <w:r w:rsidR="00A2047D" w:rsidRPr="00AA308C">
        <w:t>’</w:t>
      </w:r>
      <w:r>
        <w:t>ы</w:t>
      </w:r>
      <w:r w:rsidRPr="00C27E6B">
        <w:t xml:space="preserve"> </w:t>
      </w:r>
      <w:r>
        <w:t xml:space="preserve">сделаны по подобию, как это описано в фреймворке </w:t>
      </w:r>
      <w:r>
        <w:rPr>
          <w:lang w:val="en-US"/>
        </w:rPr>
        <w:t>bootstrap</w:t>
      </w:r>
      <w:r w:rsidRPr="00C27E6B">
        <w:t xml:space="preserve"> (</w:t>
      </w:r>
      <w:r>
        <w:t>далее будем изучать</w:t>
      </w:r>
      <w:r w:rsidRPr="00C27E6B">
        <w:t>)</w:t>
      </w:r>
      <w:r>
        <w:t>.</w:t>
      </w:r>
    </w:p>
    <w:p w:rsidR="00C27E6B" w:rsidRPr="00C27E6B" w:rsidRDefault="00C27E6B" w:rsidP="00F832C4">
      <w:pPr>
        <w:rPr>
          <w:lang w:val="en-US"/>
        </w:rPr>
      </w:pPr>
      <w:r>
        <w:t>Изучим</w:t>
      </w:r>
      <w:r w:rsidRPr="00C27E6B">
        <w:rPr>
          <w:lang w:val="en-US"/>
        </w:rPr>
        <w:t xml:space="preserve"> </w:t>
      </w:r>
      <w:r>
        <w:t>основные</w:t>
      </w:r>
      <w:r w:rsidRPr="00C27E6B">
        <w:rPr>
          <w:lang w:val="en-US"/>
        </w:rPr>
        <w:t xml:space="preserve"> </w:t>
      </w:r>
      <w:r>
        <w:rPr>
          <w:lang w:val="en-US"/>
        </w:rPr>
        <w:t>Html-</w:t>
      </w:r>
      <w:r>
        <w:t>вставки</w:t>
      </w:r>
      <w:r w:rsidRPr="00C27E6B">
        <w:rPr>
          <w:lang w:val="en-US"/>
        </w:rPr>
        <w:t>:</w:t>
      </w:r>
    </w:p>
    <w:p w:rsidR="00C27E6B" w:rsidRPr="00A42D9A" w:rsidRDefault="00C27E6B" w:rsidP="00F832C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Html.BeginForm(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7E6B" w:rsidRDefault="00C27E6B" w:rsidP="00F832C4">
      <w:pPr>
        <w:rPr>
          <w:lang w:val="en-US"/>
        </w:rPr>
      </w:pPr>
      <w:r w:rsidRPr="00A42D9A">
        <w:rPr>
          <w:lang w:val="en-US"/>
        </w:rPr>
        <w:t xml:space="preserve">- </w:t>
      </w:r>
      <w:r w:rsidRPr="00C27E6B">
        <w:t>формирует</w:t>
      </w:r>
      <w:r w:rsidRPr="00A42D9A">
        <w:rPr>
          <w:lang w:val="en-US"/>
        </w:rPr>
        <w:t xml:space="preserve"> </w:t>
      </w:r>
      <w:r w:rsidRPr="00C27E6B">
        <w:t>тег</w:t>
      </w:r>
      <w:r w:rsidRPr="00A42D9A">
        <w:rPr>
          <w:lang w:val="en-US"/>
        </w:rPr>
        <w:t xml:space="preserve"> &lt;form  action=”/User/Register” method=”post” class=”form-horizontal”&gt; </w:t>
      </w:r>
      <w:r w:rsidRPr="00C27E6B">
        <w:t>и</w:t>
      </w:r>
      <w:r w:rsidRPr="00A42D9A">
        <w:rPr>
          <w:lang w:val="en-US"/>
        </w:rPr>
        <w:t xml:space="preserve"> </w:t>
      </w:r>
      <w:r w:rsidRPr="00C27E6B">
        <w:t>закрывает</w:t>
      </w:r>
      <w:r w:rsidRPr="00A42D9A">
        <w:rPr>
          <w:lang w:val="en-US"/>
        </w:rPr>
        <w:t xml:space="preserve"> </w:t>
      </w:r>
      <w:r w:rsidRPr="00C27E6B">
        <w:t>его</w:t>
      </w:r>
      <w:r w:rsidRPr="00A42D9A">
        <w:rPr>
          <w:lang w:val="en-US"/>
        </w:rPr>
        <w:t xml:space="preserve"> </w:t>
      </w:r>
      <w:r w:rsidRPr="00C27E6B">
        <w:t>после</w:t>
      </w:r>
      <w:r w:rsidRPr="00A42D9A">
        <w:rPr>
          <w:lang w:val="en-US"/>
        </w:rPr>
        <w:t xml:space="preserve"> </w:t>
      </w:r>
      <w:r w:rsidRPr="00C27E6B">
        <w:t>вызова</w:t>
      </w:r>
      <w:r w:rsidRPr="00A42D9A">
        <w:rPr>
          <w:lang w:val="en-US"/>
        </w:rPr>
        <w:t xml:space="preserve"> Dispose() (</w:t>
      </w:r>
      <w:r w:rsidRPr="00C27E6B">
        <w:t>закрытие</w:t>
      </w:r>
      <w:r w:rsidRPr="00A42D9A">
        <w:rPr>
          <w:lang w:val="en-US"/>
        </w:rPr>
        <w:t xml:space="preserve"> </w:t>
      </w:r>
      <w:r w:rsidRPr="00C27E6B">
        <w:t>кавычек</w:t>
      </w:r>
      <w:r w:rsidRPr="00A42D9A">
        <w:rPr>
          <w:lang w:val="en-US"/>
        </w:rPr>
        <w:t xml:space="preserve"> using() {})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Model.Email)</w:t>
      </w:r>
    </w:p>
    <w:p w:rsidR="00C27E6B" w:rsidRDefault="00C27E6B" w:rsidP="00F832C4">
      <w:r w:rsidRPr="00C27E6B">
        <w:t xml:space="preserve">- </w:t>
      </w:r>
      <w:r>
        <w:t>формирует</w:t>
      </w:r>
      <w:r w:rsidRPr="00C27E6B">
        <w:t xml:space="preserve"> </w:t>
      </w:r>
      <w:r>
        <w:t>тег</w:t>
      </w:r>
      <w:r w:rsidRPr="00C27E6B">
        <w:t xml:space="preserve"> &lt;</w:t>
      </w:r>
      <w:r>
        <w:rPr>
          <w:lang w:val="en-US"/>
        </w:rPr>
        <w:t>input</w:t>
      </w:r>
      <w:r w:rsidRPr="00C27E6B">
        <w:t xml:space="preserve"> </w:t>
      </w:r>
      <w:r>
        <w:rPr>
          <w:lang w:val="en-US"/>
        </w:rPr>
        <w:t>type</w:t>
      </w:r>
      <w:r w:rsidRPr="00C27E6B">
        <w:t>=”</w:t>
      </w:r>
      <w:r>
        <w:rPr>
          <w:lang w:val="en-US"/>
        </w:rPr>
        <w:t>text</w:t>
      </w:r>
      <w:r w:rsidRPr="00C27E6B">
        <w:t xml:space="preserve">” </w:t>
      </w:r>
      <w:r>
        <w:rPr>
          <w:lang w:val="en-US"/>
        </w:rPr>
        <w:t>name</w:t>
      </w:r>
      <w:r w:rsidRPr="00C27E6B">
        <w:t>=”</w:t>
      </w:r>
      <w:r>
        <w:rPr>
          <w:lang w:val="en-US"/>
        </w:rPr>
        <w:t>Email</w:t>
      </w:r>
      <w:r w:rsidRPr="00C27E6B">
        <w:t xml:space="preserve">” </w:t>
      </w:r>
      <w:r>
        <w:rPr>
          <w:lang w:val="en-US"/>
        </w:rPr>
        <w:t>value</w:t>
      </w:r>
      <w:r w:rsidRPr="00C27E6B">
        <w:t>=”@</w:t>
      </w:r>
      <w:r>
        <w:rPr>
          <w:lang w:val="en-US"/>
        </w:rPr>
        <w:t>Model</w:t>
      </w:r>
      <w:r w:rsidRPr="00C27E6B">
        <w:t>.</w:t>
      </w:r>
      <w:r>
        <w:rPr>
          <w:lang w:val="en-US"/>
        </w:rPr>
        <w:t>Email</w:t>
      </w:r>
      <w:r w:rsidRPr="00C27E6B">
        <w:t>”&gt; (</w:t>
      </w:r>
      <w:r>
        <w:t>т</w:t>
      </w:r>
      <w:r w:rsidRPr="00C27E6B">
        <w:t>.</w:t>
      </w:r>
      <w:r>
        <w:t>е</w:t>
      </w:r>
      <w:r w:rsidRPr="00C27E6B">
        <w:t xml:space="preserve">. </w:t>
      </w:r>
      <w:r>
        <w:t xml:space="preserve">в значение тега записывается значение </w:t>
      </w:r>
      <w:r>
        <w:rPr>
          <w:lang w:val="en-US"/>
        </w:rPr>
        <w:t>Email</w:t>
      </w:r>
      <w:r w:rsidRPr="00C27E6B">
        <w:t xml:space="preserve"> </w:t>
      </w:r>
      <w:r>
        <w:t>переданного объекта)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ValidationMessage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C27E6B" w:rsidRPr="00A42D9A" w:rsidRDefault="00C27E6B" w:rsidP="00C27E6B">
      <w:r w:rsidRPr="00A42D9A">
        <w:t xml:space="preserve">- выводит тег ошибки если </w:t>
      </w:r>
      <w:r w:rsidR="005461A7" w:rsidRPr="00A42D9A">
        <w:t xml:space="preserve">такая </w:t>
      </w:r>
      <w:r w:rsidRPr="00A42D9A">
        <w:t xml:space="preserve">есть 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Model.Password)</w:t>
      </w:r>
    </w:p>
    <w:p w:rsidR="00C27E6B" w:rsidRDefault="00C27E6B" w:rsidP="00F832C4">
      <w:pPr>
        <w:rPr>
          <w:lang w:val="en-US"/>
        </w:rPr>
      </w:pPr>
      <w:r w:rsidRPr="00C27E6B">
        <w:rPr>
          <w:lang w:val="en-US"/>
        </w:rPr>
        <w:t xml:space="preserve">- </w:t>
      </w:r>
      <w:r>
        <w:t>выводит</w:t>
      </w:r>
      <w:r w:rsidRPr="00C27E6B">
        <w:rPr>
          <w:lang w:val="en-US"/>
        </w:rPr>
        <w:t xml:space="preserve"> </w:t>
      </w:r>
      <w:r>
        <w:t>тег</w:t>
      </w:r>
      <w:r w:rsidRPr="00C27E6B">
        <w:rPr>
          <w:lang w:val="en-US"/>
        </w:rPr>
        <w:t xml:space="preserve"> </w:t>
      </w:r>
      <w:r>
        <w:rPr>
          <w:lang w:val="en-US"/>
        </w:rPr>
        <w:t>&lt;input type=”password” name=”Password” value=”@Model.Password”&gt;</w:t>
      </w:r>
    </w:p>
    <w:p w:rsidR="00C27E6B" w:rsidRPr="00AA308C" w:rsidRDefault="00C27E6B" w:rsidP="00F832C4">
      <w:pPr>
        <w:rPr>
          <w:lang w:val="en-US"/>
        </w:rPr>
      </w:pPr>
      <w:r>
        <w:t>После</w:t>
      </w:r>
      <w:r w:rsidRPr="00233178">
        <w:rPr>
          <w:lang w:val="en-US"/>
        </w:rPr>
        <w:t xml:space="preserve"> </w:t>
      </w:r>
      <w:r w:rsidR="00233178">
        <w:t>нажатия</w:t>
      </w:r>
      <w:r w:rsidR="00233178" w:rsidRPr="00233178">
        <w:rPr>
          <w:lang w:val="en-US"/>
        </w:rPr>
        <w:t xml:space="preserve"> </w:t>
      </w:r>
      <w:r w:rsidR="00233178">
        <w:t>на</w:t>
      </w:r>
      <w:r w:rsidR="00233178" w:rsidRPr="00233178">
        <w:rPr>
          <w:lang w:val="en-US"/>
        </w:rPr>
        <w:t xml:space="preserve"> </w:t>
      </w:r>
      <w:r w:rsidR="00233178">
        <w:t>кнопку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Register</w:t>
      </w:r>
      <w:r w:rsidR="00233178" w:rsidRPr="00233178">
        <w:rPr>
          <w:lang w:val="en-US"/>
        </w:rPr>
        <w:t xml:space="preserve"> </w:t>
      </w:r>
      <w:r w:rsidR="00233178">
        <w:t>идет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Http</w:t>
      </w:r>
      <w:r w:rsidR="00233178" w:rsidRPr="00233178">
        <w:rPr>
          <w:lang w:val="en-US"/>
        </w:rPr>
        <w:t>-</w:t>
      </w:r>
      <w:r w:rsidR="00233178">
        <w:t>запрос</w:t>
      </w:r>
      <w:r w:rsidR="00233178" w:rsidRPr="00233178">
        <w:rPr>
          <w:lang w:val="en-US"/>
        </w:rPr>
        <w:t xml:space="preserve"> </w:t>
      </w:r>
      <w:r w:rsidR="00233178">
        <w:t>типа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POST</w:t>
      </w:r>
      <w:r w:rsidR="00233178" w:rsidRPr="00233178">
        <w:rPr>
          <w:lang w:val="en-US"/>
        </w:rPr>
        <w:t xml:space="preserve"> (</w:t>
      </w:r>
      <w:r w:rsidR="00233178">
        <w:t>так</w:t>
      </w:r>
      <w:r w:rsidR="00233178" w:rsidRPr="00233178">
        <w:rPr>
          <w:lang w:val="en-US"/>
        </w:rPr>
        <w:t xml:space="preserve"> </w:t>
      </w:r>
      <w:r w:rsidR="00233178">
        <w:t>как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FormMethod.Post</w:t>
      </w:r>
      <w:r w:rsidR="005461A7">
        <w:rPr>
          <w:lang w:val="en-US"/>
        </w:rPr>
        <w:t xml:space="preserve"> </w:t>
      </w:r>
      <w:r w:rsidR="005461A7">
        <w:t>и</w:t>
      </w:r>
      <w:r w:rsidR="00A2047D" w:rsidRPr="00AA308C">
        <w:rPr>
          <w:lang w:val="en-US"/>
        </w:rPr>
        <w:t xml:space="preserve"> </w:t>
      </w:r>
      <w:r w:rsidR="00233178">
        <w:t>передает</w:t>
      </w:r>
      <w:r w:rsidR="00A2047D" w:rsidRPr="00AA308C">
        <w:rPr>
          <w:lang w:val="en-US"/>
        </w:rPr>
        <w:t xml:space="preserve"> </w:t>
      </w:r>
      <w:r w:rsidR="00233178">
        <w:t>данные</w:t>
      </w:r>
      <w:r w:rsidR="00A2047D" w:rsidRPr="00AA308C">
        <w:rPr>
          <w:lang w:val="en-US"/>
        </w:rPr>
        <w:t xml:space="preserve"> </w:t>
      </w:r>
      <w:r w:rsidR="00233178">
        <w:rPr>
          <w:lang w:val="en-US"/>
        </w:rPr>
        <w:t>Email</w:t>
      </w:r>
      <w:r w:rsidR="00A2047D" w:rsidRPr="00AA308C">
        <w:rPr>
          <w:lang w:val="en-US"/>
        </w:rPr>
        <w:t>=&amp;</w:t>
      </w:r>
      <w:r w:rsidR="00233178">
        <w:rPr>
          <w:lang w:val="en-US"/>
        </w:rPr>
        <w:t>Password</w:t>
      </w:r>
      <w:r w:rsidR="00A2047D" w:rsidRPr="00AA308C">
        <w:rPr>
          <w:lang w:val="en-US"/>
        </w:rPr>
        <w:t>=.</w:t>
      </w:r>
    </w:p>
    <w:p w:rsidR="00C27E6B" w:rsidRDefault="00233178" w:rsidP="00F832C4">
      <w:r>
        <w:t xml:space="preserve">Создадим метод </w:t>
      </w:r>
      <w:r>
        <w:rPr>
          <w:lang w:val="en-US"/>
        </w:rPr>
        <w:t>Register</w:t>
      </w:r>
      <w:r w:rsidR="005461A7">
        <w:t>,</w:t>
      </w:r>
      <w:r w:rsidRPr="00233178">
        <w:t xml:space="preserve"> </w:t>
      </w:r>
      <w:r>
        <w:t xml:space="preserve">принимающий в качестве параметра тип </w:t>
      </w:r>
      <w:r>
        <w:rPr>
          <w:lang w:val="en-US"/>
        </w:rPr>
        <w:t>User</w:t>
      </w:r>
      <w:r>
        <w:t xml:space="preserve">, и пометим его атрибутом </w:t>
      </w:r>
      <w:r>
        <w:rPr>
          <w:lang w:val="en-US"/>
        </w:rPr>
        <w:t>HttpPost</w:t>
      </w:r>
      <w:r w:rsidRPr="00233178">
        <w:t xml:space="preserve">, </w:t>
      </w:r>
      <w:r>
        <w:t>а предыдущий</w:t>
      </w:r>
      <w:r w:rsidR="00D72221">
        <w:t xml:space="preserve"> —</w:t>
      </w:r>
      <w:r>
        <w:t xml:space="preserve"> атрибутом </w:t>
      </w:r>
      <w:r>
        <w:rPr>
          <w:lang w:val="en-US"/>
        </w:rPr>
        <w:t>HttpGet</w:t>
      </w:r>
      <w:r w:rsidRPr="00233178">
        <w:t xml:space="preserve">. </w:t>
      </w:r>
      <w:r>
        <w:t>Контроллер различает, какой из типов запроса сейчас происходит и перенаправляет на тот, который необходим: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newUser =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View(newUser);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user)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View(user);</w:t>
      </w:r>
    </w:p>
    <w:p w:rsidR="00233178" w:rsidRDefault="00233178" w:rsidP="0023317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33178" w:rsidRDefault="00233178" w:rsidP="00233178">
      <w:r w:rsidRPr="00233178">
        <w:t>Сделаем точку останова на втором методе Register и проверим, какой объект приходит к нам:</w:t>
      </w:r>
    </w:p>
    <w:p w:rsidR="00233178" w:rsidRDefault="00233178" w:rsidP="00233178">
      <w:r>
        <w:rPr>
          <w:noProof/>
          <w:lang w:eastAsia="ru-RU"/>
        </w:rPr>
        <w:lastRenderedPageBreak/>
        <w:drawing>
          <wp:inline distT="0" distB="0" distL="0" distR="0" wp14:anchorId="57C0CB50" wp14:editId="1A44989A">
            <wp:extent cx="5940425" cy="2980360"/>
            <wp:effectExtent l="0" t="0" r="3175" b="0"/>
            <wp:docPr id="17" name="Рисунок 17" descr="C:\Users\Saturn\Desktop\PrintScreens\Lesson5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5\Untitled-1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178" w:rsidRPr="00233178" w:rsidRDefault="00233178" w:rsidP="00233178">
      <w:r>
        <w:t>Видим</w:t>
      </w:r>
      <w:r w:rsidR="0020354F">
        <w:t>,</w:t>
      </w:r>
      <w:r>
        <w:t xml:space="preserve"> что поля </w:t>
      </w:r>
      <w:r>
        <w:rPr>
          <w:lang w:val="en-US"/>
        </w:rPr>
        <w:t>Email</w:t>
      </w:r>
      <w:r w:rsidRPr="00233178">
        <w:t xml:space="preserve"> </w:t>
      </w:r>
      <w:r>
        <w:t xml:space="preserve">и </w:t>
      </w:r>
      <w:r>
        <w:rPr>
          <w:lang w:val="en-US"/>
        </w:rPr>
        <w:t>Password</w:t>
      </w:r>
      <w:r w:rsidRPr="00233178">
        <w:t xml:space="preserve"> </w:t>
      </w:r>
      <w:r>
        <w:t>заполнены, остальные остались нулевыми или по умолчанию (</w:t>
      </w:r>
      <w:r>
        <w:rPr>
          <w:lang w:val="en-US"/>
        </w:rPr>
        <w:t>default</w:t>
      </w:r>
      <w:r>
        <w:t>)</w:t>
      </w:r>
      <w:r w:rsidRPr="00233178">
        <w:t>.</w:t>
      </w:r>
    </w:p>
    <w:p w:rsidR="00233178" w:rsidRDefault="00233178" w:rsidP="00233178">
      <w:r>
        <w:t>Так как мы должны принять еще 2 поля (повтор пароля и капчу)</w:t>
      </w:r>
      <w:r w:rsidR="005F033B">
        <w:t>,</w:t>
      </w:r>
      <w:r>
        <w:t xml:space="preserve"> то добавим </w:t>
      </w:r>
      <w:r w:rsidR="005F033B">
        <w:t xml:space="preserve">эти </w:t>
      </w:r>
      <w:r>
        <w:t xml:space="preserve">поля в наш </w:t>
      </w:r>
      <w:r>
        <w:rPr>
          <w:lang w:val="en-US"/>
        </w:rPr>
        <w:t>User</w:t>
      </w:r>
      <w:r w:rsidRPr="00233178">
        <w:t xml:space="preserve"> </w:t>
      </w:r>
      <w:r>
        <w:rPr>
          <w:lang w:val="en-US"/>
        </w:rPr>
        <w:t>partial</w:t>
      </w:r>
      <w:r w:rsidRPr="00233178">
        <w:t xml:space="preserve"> </w:t>
      </w:r>
      <w:r>
        <w:rPr>
          <w:lang w:val="en-US"/>
        </w:rPr>
        <w:t>class</w:t>
      </w:r>
      <w:r>
        <w:t>: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Captcha {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233178" w:rsidRPr="00233178" w:rsidRDefault="00233178" w:rsidP="00233178">
      <w:pPr>
        <w:rPr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33178" w:rsidRPr="00233178" w:rsidRDefault="00233178" w:rsidP="00F832C4">
      <w:pPr>
        <w:rPr>
          <w:lang w:val="en-US"/>
        </w:rPr>
      </w:pPr>
      <w:r>
        <w:t>Добавим</w:t>
      </w:r>
      <w:r w:rsidRPr="00233178">
        <w:rPr>
          <w:lang w:val="en-US"/>
        </w:rPr>
        <w:t xml:space="preserve"> </w:t>
      </w:r>
      <w:r>
        <w:t>поля</w:t>
      </w:r>
      <w:r w:rsidRPr="00233178">
        <w:rPr>
          <w:lang w:val="en-US"/>
        </w:rPr>
        <w:t xml:space="preserve"> </w:t>
      </w:r>
      <w:r>
        <w:t>во</w:t>
      </w:r>
      <w:r w:rsidRPr="00233178">
        <w:rPr>
          <w:lang w:val="en-US"/>
        </w:rPr>
        <w:t xml:space="preserve"> </w:t>
      </w:r>
      <w:r>
        <w:rPr>
          <w:lang w:val="en-US"/>
        </w:rPr>
        <w:t>View</w:t>
      </w:r>
      <w:r w:rsidRPr="00233178">
        <w:rPr>
          <w:lang w:val="en-US"/>
        </w:rPr>
        <w:t>:</w:t>
      </w:r>
    </w:p>
    <w:p w:rsidR="00233178" w:rsidRPr="00233178" w:rsidRDefault="00233178" w:rsidP="0058758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Confirm Password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"ConfirmPassword"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"ConfirmPassword"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Model.ConfirmPassword)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Тут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картинка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1234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Model.Captcha)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33178" w:rsidRDefault="00233178" w:rsidP="00233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33178" w:rsidRPr="00A42D9A" w:rsidRDefault="00233178" w:rsidP="00233178">
      <w:r w:rsidRPr="00A42D9A">
        <w:t>Капчу пока не будем делать, просто она будет равна 1234.</w:t>
      </w:r>
    </w:p>
    <w:p w:rsidR="00F832C4" w:rsidRDefault="00F832C4" w:rsidP="00F832C4">
      <w:pPr>
        <w:pStyle w:val="3"/>
      </w:pPr>
      <w:r>
        <w:t>Валидация</w:t>
      </w:r>
    </w:p>
    <w:p w:rsidR="00AA308C" w:rsidRDefault="00AA308C" w:rsidP="00AA308C">
      <w:r>
        <w:t>Условия для правильности данных: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t xml:space="preserve">Поле </w:t>
      </w:r>
      <w:r>
        <w:rPr>
          <w:lang w:val="en-US"/>
        </w:rPr>
        <w:t xml:space="preserve">email </w:t>
      </w:r>
      <w:r>
        <w:t>не нулевое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rPr>
          <w:lang w:val="en-US"/>
        </w:rPr>
        <w:t>Email</w:t>
      </w:r>
      <w:r w:rsidRPr="00360E54">
        <w:t xml:space="preserve"> – </w:t>
      </w:r>
      <w:r>
        <w:t>это корректно введенный адрес почты, т.е. с собачкой</w:t>
      </w:r>
    </w:p>
    <w:p w:rsidR="00172B77" w:rsidRDefault="00172B77" w:rsidP="00360E54">
      <w:pPr>
        <w:pStyle w:val="a6"/>
        <w:numPr>
          <w:ilvl w:val="0"/>
          <w:numId w:val="10"/>
        </w:numPr>
      </w:pPr>
      <w:r>
        <w:rPr>
          <w:lang w:val="en-US"/>
        </w:rPr>
        <w:t xml:space="preserve">Email </w:t>
      </w:r>
      <w:r>
        <w:t>добавляемый в БД - уникальный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t>Пароль не нулевой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t>Пароли совпадают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t>Капча равна 1234</w:t>
      </w:r>
    </w:p>
    <w:p w:rsidR="00360E54" w:rsidRDefault="00360E54" w:rsidP="00360E54">
      <w:r>
        <w:t>Если какое-то из этих условий не соблюдается, то выдается ошибка.</w:t>
      </w:r>
    </w:p>
    <w:p w:rsidR="00360E54" w:rsidRDefault="00360E54" w:rsidP="00360E54">
      <w:pPr>
        <w:pStyle w:val="4"/>
      </w:pPr>
      <w:r w:rsidRPr="005F33F4">
        <w:t>IValidatableObject</w:t>
      </w:r>
    </w:p>
    <w:p w:rsidR="00AA308C" w:rsidRDefault="00360E54" w:rsidP="00360E54">
      <w:r>
        <w:t xml:space="preserve">Так как у нас класс </w:t>
      </w:r>
      <w:r>
        <w:rPr>
          <w:lang w:val="en-US"/>
        </w:rPr>
        <w:t>User</w:t>
      </w:r>
      <w:r w:rsidRPr="00360E54">
        <w:t xml:space="preserve"> </w:t>
      </w:r>
      <w:r w:rsidR="0054213A">
        <w:t xml:space="preserve">- </w:t>
      </w:r>
      <w:r>
        <w:rPr>
          <w:lang w:val="en-US"/>
        </w:rPr>
        <w:t>partial</w:t>
      </w:r>
      <w:r>
        <w:t xml:space="preserve">, то мы можем реализовать для него </w:t>
      </w:r>
      <w:r>
        <w:rPr>
          <w:lang w:val="en-US"/>
        </w:rPr>
        <w:t>IValidatableObject</w:t>
      </w:r>
      <w:r w:rsidRPr="00360E54">
        <w:t xml:space="preserve"> </w:t>
      </w:r>
      <w:r>
        <w:t>интерфейс, для этого</w:t>
      </w:r>
      <w:r w:rsidR="00D72221">
        <w:t>,</w:t>
      </w:r>
      <w:r>
        <w:t xml:space="preserve"> правда</w:t>
      </w:r>
      <w:r w:rsidR="00D72221">
        <w:t>,</w:t>
      </w:r>
      <w:r>
        <w:t xml:space="preserve"> придется добавить в проект</w:t>
      </w:r>
      <w:r w:rsidR="00172B77">
        <w:t xml:space="preserve"> </w:t>
      </w:r>
      <w:r w:rsidR="00172B77">
        <w:rPr>
          <w:lang w:val="en-US"/>
        </w:rPr>
        <w:t>System</w:t>
      </w:r>
      <w:r w:rsidR="00172B77" w:rsidRPr="00172B77">
        <w:t>.</w:t>
      </w:r>
      <w:r w:rsidR="00172B77">
        <w:rPr>
          <w:lang w:val="en-US"/>
        </w:rPr>
        <w:t>Component</w:t>
      </w:r>
      <w:r w:rsidR="00172B77" w:rsidRPr="00172B77">
        <w:t>.</w:t>
      </w:r>
      <w:r w:rsidR="00172B77">
        <w:rPr>
          <w:lang w:val="en-US"/>
        </w:rPr>
        <w:t>DataAnnotation</w:t>
      </w:r>
      <w:r w:rsidR="00172B77">
        <w:t xml:space="preserve">. Это не очень хорошо, так как эта сборка необходима для валидации, а валидация – это прерогатива контроллеров в </w:t>
      </w:r>
      <w:r w:rsidR="00172B77">
        <w:rPr>
          <w:lang w:val="en-US"/>
        </w:rPr>
        <w:t>MVC</w:t>
      </w:r>
      <w:r w:rsidR="00172B77">
        <w:t>.</w:t>
      </w:r>
      <w:r w:rsidR="00172B77" w:rsidRPr="00172B77">
        <w:t xml:space="preserve"> </w:t>
      </w:r>
      <w:r w:rsidR="00172B77">
        <w:t>Так что мы тут немного нарушаем принцип</w:t>
      </w:r>
      <w:r w:rsidR="00AA308C">
        <w:t>.</w:t>
      </w:r>
    </w:p>
    <w:p w:rsidR="00172B77" w:rsidRPr="00765CD2" w:rsidRDefault="00172B77" w:rsidP="00360E54">
      <w:r>
        <w:t>Класс</w:t>
      </w:r>
      <w:r w:rsidRPr="00765CD2">
        <w:t xml:space="preserve"> </w:t>
      </w:r>
      <w:r>
        <w:rPr>
          <w:lang w:val="en-US"/>
        </w:rPr>
        <w:t>User</w:t>
      </w:r>
      <w:r w:rsidRPr="00765CD2">
        <w:t>:</w:t>
      </w:r>
    </w:p>
    <w:p w:rsidR="00172B77" w:rsidRPr="00765CD2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65CD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765CD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65CD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172B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65CD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IValidatableObject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65CD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172B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IEnumerable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 Validate(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ValidationContext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validationContext)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нулевой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Email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.IsNullOrWhiteSpace(Email))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[] {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корректный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Email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regex =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Regex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@"\w+([-+.']\w+)*@\w+([-.]\w+)*\.\w+([-.]\w+)*"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RegexOptions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.Compiled);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match = regex.Match(Email);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(!(match.Success &amp;&amp; match.Length == Email.Length))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корректный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пароль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нулевой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.IsNullOrWhiteSpace(Password))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пароль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"Password"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пароли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совпадают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(Password != ConfirmPassword)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Пароли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совпадают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"ConfirmPassword"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</w:rPr>
        <w:t>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}</w:t>
      </w:r>
    </w:p>
    <w:p w:rsidR="00172B77" w:rsidRDefault="00172B77" w:rsidP="00172B7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172B77" w:rsidRDefault="00172B77" w:rsidP="00172B77">
      <w:r w:rsidRPr="00172B77">
        <w:t xml:space="preserve">Мы смогли </w:t>
      </w:r>
      <w:r w:rsidRPr="00A60582">
        <w:rPr>
          <w:b/>
        </w:rPr>
        <w:t>сделать</w:t>
      </w:r>
      <w:r w:rsidRPr="00172B77">
        <w:t xml:space="preserve"> проверку 4 из 6 правил валидации, но </w:t>
      </w:r>
      <w:r w:rsidR="0054213A">
        <w:t>оставим</w:t>
      </w:r>
      <w:r w:rsidRPr="00172B77">
        <w:t xml:space="preserve"> пока так, а остальные добавим </w:t>
      </w:r>
      <w:r w:rsidR="00296524" w:rsidRPr="00172B77">
        <w:t xml:space="preserve">непосредственно </w:t>
      </w:r>
      <w:r w:rsidRPr="00172B77">
        <w:t>в контроллере.</w:t>
      </w:r>
    </w:p>
    <w:p w:rsidR="00EE2DA6" w:rsidRDefault="00EE2DA6" w:rsidP="00172B77">
      <w:r>
        <w:t>Выполняем форму, получаем:</w:t>
      </w:r>
    </w:p>
    <w:p w:rsidR="00EE2DA6" w:rsidRDefault="00EE2DA6" w:rsidP="00172B77">
      <w:r>
        <w:rPr>
          <w:noProof/>
          <w:lang w:eastAsia="ru-RU"/>
        </w:rPr>
        <w:drawing>
          <wp:inline distT="0" distB="0" distL="0" distR="0" wp14:anchorId="549F0BEF" wp14:editId="7499AE4E">
            <wp:extent cx="4632385" cy="2648022"/>
            <wp:effectExtent l="0" t="0" r="0" b="0"/>
            <wp:docPr id="24" name="Рисунок 24" descr="C:\Users\Saturn\Desktop\PrintScreens\Lesson5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5\Untitled-2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85" cy="2648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B77" w:rsidRPr="00A60582" w:rsidRDefault="0054213A" w:rsidP="00172B77">
      <w:r>
        <w:t>Видим, что о</w:t>
      </w:r>
      <w:r w:rsidR="00EE2DA6" w:rsidRPr="00A60582">
        <w:t>бе наши ошибки были отловлены.</w:t>
      </w:r>
    </w:p>
    <w:p w:rsidR="00EE2DA6" w:rsidRDefault="00EE2DA6" w:rsidP="00172B77">
      <w:r w:rsidRPr="00A60582">
        <w:t xml:space="preserve">Есть </w:t>
      </w:r>
      <w:r w:rsidR="00296524">
        <w:t>два</w:t>
      </w:r>
      <w:r w:rsidRPr="00A60582">
        <w:t xml:space="preserve"> </w:t>
      </w:r>
      <w:r w:rsidR="00A60582" w:rsidRPr="00A60582">
        <w:t xml:space="preserve">стандартных метода </w:t>
      </w:r>
      <w:r w:rsidRPr="00A60582">
        <w:t xml:space="preserve">вывести ошибку: это </w:t>
      </w:r>
      <w:r w:rsidR="00A60582" w:rsidRPr="00A60582">
        <w:t xml:space="preserve">Html.ValidationMessage(“ErrorField”) </w:t>
      </w:r>
      <w:r w:rsidR="00A60582">
        <w:t xml:space="preserve">и </w:t>
      </w:r>
      <w:r w:rsidR="00A60582" w:rsidRPr="00A60582">
        <w:t>Html.ValidationSummary()</w:t>
      </w:r>
      <w:r w:rsidR="00A60582">
        <w:t>. Первый выводит ошибку, связанную с конкретным неверн</w:t>
      </w:r>
      <w:r w:rsidR="0054213A">
        <w:t>о</w:t>
      </w:r>
      <w:r w:rsidR="00A60582">
        <w:t xml:space="preserve">введенным полем, а второе </w:t>
      </w:r>
      <w:r w:rsidR="00296524">
        <w:t xml:space="preserve">— </w:t>
      </w:r>
      <w:r w:rsidR="00A60582">
        <w:t>выведет все (или все оставшиеся) ошибки.</w:t>
      </w:r>
    </w:p>
    <w:p w:rsidR="00A60582" w:rsidRDefault="00A60582" w:rsidP="00172B77">
      <w:r>
        <w:t xml:space="preserve">Добавляем в контроллер проверку на капчу и проверку на существование </w:t>
      </w:r>
      <w:r>
        <w:rPr>
          <w:lang w:val="en-US"/>
        </w:rPr>
        <w:t>Email</w:t>
      </w:r>
      <w:r w:rsidRPr="00A60582">
        <w:t xml:space="preserve"> </w:t>
      </w:r>
      <w:r>
        <w:t>в БД:</w:t>
      </w:r>
    </w:p>
    <w:p w:rsidR="00A60582" w:rsidRDefault="00A60582" w:rsidP="00172B77"/>
    <w:p w:rsidR="00A60582" w:rsidRDefault="00A60582" w:rsidP="00A6058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(user.Captcha !=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"1234"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{</w:t>
      </w:r>
    </w:p>
    <w:p w:rsid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ModelState.AddModelError(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"Captcha"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"Текст с картинки введен неверно"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2D9A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anyUser = Repository.Users.Any(p =&gt;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.Compare(p.Email, user.Email) == 0);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(anyUser)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{</w:t>
      </w:r>
    </w:p>
    <w:p w:rsidR="00A60582" w:rsidRPr="00ED68CF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605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Пользователь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таким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A605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уже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зарегистрирован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60582" w:rsidRDefault="00A60582" w:rsidP="00A60582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60582" w:rsidRDefault="00A60582" w:rsidP="00A6058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И результат:</w:t>
      </w:r>
    </w:p>
    <w:p w:rsidR="00A42D9A" w:rsidRDefault="00A42D9A" w:rsidP="00A60582">
      <w:pPr>
        <w:rPr>
          <w:lang w:val="en-US"/>
        </w:rPr>
      </w:pPr>
    </w:p>
    <w:p w:rsidR="00A60582" w:rsidRDefault="00A60582" w:rsidP="00A60582">
      <w:r>
        <w:rPr>
          <w:noProof/>
          <w:lang w:eastAsia="ru-RU"/>
        </w:rPr>
        <w:lastRenderedPageBreak/>
        <w:drawing>
          <wp:inline distT="0" distB="0" distL="0" distR="0" wp14:anchorId="46C0E869" wp14:editId="71A0EA92">
            <wp:extent cx="4951562" cy="3086853"/>
            <wp:effectExtent l="0" t="0" r="1905" b="0"/>
            <wp:docPr id="31" name="Рисунок 31" descr="C:\Users\Saturn\Desktop\PrintScreens\Lesson5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5\Untitled-3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023" cy="3089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D9A" w:rsidRDefault="00A42D9A" w:rsidP="00A60582">
      <w:r>
        <w:t>Что ж, с задачей мы справились, но в дальнейшем</w:t>
      </w:r>
      <w:r w:rsidR="00B67511">
        <w:t>,</w:t>
      </w:r>
      <w:r>
        <w:t xml:space="preserve"> </w:t>
      </w:r>
      <w:r w:rsidR="00296524">
        <w:t>используя такой способ</w:t>
      </w:r>
      <w:r w:rsidR="0054213A">
        <w:t>,</w:t>
      </w:r>
      <w:r w:rsidR="00296524">
        <w:t xml:space="preserve"> </w:t>
      </w:r>
      <w:r>
        <w:t xml:space="preserve">мы </w:t>
      </w:r>
      <w:r w:rsidR="00296524">
        <w:t xml:space="preserve">получим </w:t>
      </w:r>
      <w:r>
        <w:t>несколько проблем:</w:t>
      </w:r>
    </w:p>
    <w:p w:rsidR="00A42D9A" w:rsidRDefault="00A42D9A" w:rsidP="00A42D9A">
      <w:pPr>
        <w:pStyle w:val="a6"/>
        <w:numPr>
          <w:ilvl w:val="0"/>
          <w:numId w:val="11"/>
        </w:numPr>
      </w:pPr>
      <w:r>
        <w:t xml:space="preserve">Класс </w:t>
      </w:r>
      <w:r>
        <w:rPr>
          <w:lang w:val="en-US"/>
        </w:rPr>
        <w:t>User</w:t>
      </w:r>
      <w:r w:rsidRPr="00A42D9A">
        <w:t xml:space="preserve"> </w:t>
      </w:r>
      <w:r>
        <w:t>всегда будет содержать проверку на необходимость</w:t>
      </w:r>
      <w:r w:rsidR="0054213A">
        <w:t xml:space="preserve"> введения</w:t>
      </w:r>
      <w:r>
        <w:t xml:space="preserve"> пароля и идентичность паролей, а</w:t>
      </w:r>
      <w:r w:rsidR="00296524">
        <w:t>,</w:t>
      </w:r>
      <w:r>
        <w:t xml:space="preserve"> например, при изменении данных в личном кабинете, мы вообще не должны вводить пароль. Т.е. </w:t>
      </w:r>
      <w:r w:rsidR="00870246">
        <w:t>необходимо будет вводить другие поля, которые будут обозначать</w:t>
      </w:r>
      <w:r w:rsidR="00296524">
        <w:t>:</w:t>
      </w:r>
      <w:r w:rsidR="00870246">
        <w:t xml:space="preserve"> это регистрация, это смена пароля, это изменение данных.</w:t>
      </w:r>
    </w:p>
    <w:p w:rsidR="00870246" w:rsidRDefault="00870246" w:rsidP="00A42D9A">
      <w:pPr>
        <w:pStyle w:val="a6"/>
        <w:numPr>
          <w:ilvl w:val="0"/>
          <w:numId w:val="11"/>
        </w:numPr>
      </w:pPr>
      <w:r>
        <w:t xml:space="preserve">Валидацию мы сделали частично в </w:t>
      </w:r>
      <w:r>
        <w:rPr>
          <w:lang w:val="en-US"/>
        </w:rPr>
        <w:t>Model</w:t>
      </w:r>
      <w:r>
        <w:t xml:space="preserve">-части и частично в </w:t>
      </w:r>
      <w:r>
        <w:rPr>
          <w:lang w:val="en-US"/>
        </w:rPr>
        <w:t>Controller</w:t>
      </w:r>
      <w:r>
        <w:t>-части – это не совсем хрестоматийно.</w:t>
      </w:r>
    </w:p>
    <w:p w:rsidR="00870246" w:rsidRDefault="00296524" w:rsidP="00870246">
      <w:r>
        <w:t>Но е</w:t>
      </w:r>
      <w:r w:rsidR="00870246">
        <w:t xml:space="preserve">сть решение, мы создаем класс, который является представлением класса </w:t>
      </w:r>
      <w:r w:rsidR="00870246">
        <w:rPr>
          <w:lang w:val="en-US"/>
        </w:rPr>
        <w:t>User</w:t>
      </w:r>
      <w:r w:rsidR="00870246">
        <w:t>, организу</w:t>
      </w:r>
      <w:r>
        <w:t>ющим</w:t>
      </w:r>
      <w:r w:rsidR="00870246">
        <w:t xml:space="preserve"> валидацию. Мы назовем его </w:t>
      </w:r>
      <w:r w:rsidR="00870246">
        <w:rPr>
          <w:lang w:val="en-US"/>
        </w:rPr>
        <w:t>UserView</w:t>
      </w:r>
      <w:r w:rsidR="00870246">
        <w:t xml:space="preserve"> и создадим в папке </w:t>
      </w:r>
      <w:r w:rsidR="00870246">
        <w:rPr>
          <w:lang w:val="en-US"/>
        </w:rPr>
        <w:t>Models</w:t>
      </w:r>
      <w:r w:rsidR="00870246" w:rsidRPr="00870246">
        <w:t>/</w:t>
      </w:r>
      <w:r w:rsidR="00870246">
        <w:rPr>
          <w:lang w:val="en-US"/>
        </w:rPr>
        <w:t>ViewModels</w:t>
      </w:r>
      <w:r w:rsidR="00870246">
        <w:t>:</w:t>
      </w:r>
    </w:p>
    <w:p w:rsidR="00870246" w:rsidRPr="003E584C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E584C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3E584C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E584C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class</w:t>
      </w:r>
      <w:r w:rsidRPr="003E584C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E584C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</w:p>
    <w:p w:rsidR="00870246" w:rsidRPr="003E584C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E584C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70246" w:rsidRPr="003E584C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E584C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3E584C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3E584C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E584C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int</w:t>
      </w:r>
      <w:r w:rsidRPr="003E584C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ID { </w:t>
      </w:r>
      <w:r w:rsidRPr="003E584C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3E584C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3E584C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3E584C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870246" w:rsidRPr="003E584C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AvatarPath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0C07A5" w:rsidRDefault="00870246" w:rsidP="00870246">
      <w:pPr>
        <w:rPr>
          <w:rFonts w:ascii="Consolas" w:hAnsi="Consolas" w:cs="Consolas"/>
          <w:color w:val="000000"/>
          <w:sz w:val="19"/>
          <w:szCs w:val="19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60582" w:rsidRPr="000C07A5" w:rsidRDefault="00A60582" w:rsidP="00A60582">
      <w:pPr>
        <w:pStyle w:val="3"/>
      </w:pPr>
      <w:r>
        <w:rPr>
          <w:lang w:val="en-US"/>
        </w:rPr>
        <w:t>Automapping</w:t>
      </w:r>
      <w:r w:rsidRPr="00A42D9A">
        <w:t xml:space="preserve"> </w:t>
      </w:r>
    </w:p>
    <w:p w:rsidR="00AA308C" w:rsidRPr="000C07A5" w:rsidRDefault="00871F6A" w:rsidP="00AA308C">
      <w:r>
        <w:t xml:space="preserve">Прежде чем приступить к использованию этого класса, </w:t>
      </w:r>
      <w:r w:rsidR="00296524">
        <w:t>стоит заметить</w:t>
      </w:r>
      <w:r>
        <w:t>, что это не совсем удобно. Мы создали совершенно другой класс</w:t>
      </w:r>
      <w:r w:rsidR="00296524">
        <w:t>,</w:t>
      </w:r>
      <w:r>
        <w:t xml:space="preserve"> но добавлять в БД мы должны класс </w:t>
      </w:r>
      <w:r>
        <w:rPr>
          <w:lang w:val="en-US"/>
        </w:rPr>
        <w:t>User</w:t>
      </w:r>
      <w:r>
        <w:t xml:space="preserve">, а это означает, что в каком-то месте программы мы должны передавать от объекта </w:t>
      </w:r>
      <w:r w:rsidRPr="00871F6A">
        <w:rPr>
          <w:lang w:val="en-US"/>
        </w:rPr>
        <w:t>User</w:t>
      </w:r>
      <w:r>
        <w:rPr>
          <w:lang w:val="en-US"/>
        </w:rPr>
        <w:t>View</w:t>
      </w:r>
      <w:r w:rsidRPr="00871F6A">
        <w:t xml:space="preserve"> </w:t>
      </w:r>
      <w:r>
        <w:t xml:space="preserve">в </w:t>
      </w:r>
      <w:r>
        <w:rPr>
          <w:lang w:val="en-US"/>
        </w:rPr>
        <w:t>User</w:t>
      </w:r>
      <w:r w:rsidRPr="00871F6A">
        <w:t xml:space="preserve"> </w:t>
      </w:r>
      <w:r>
        <w:t>поля, так и наоборот</w:t>
      </w:r>
      <w:r w:rsidR="00296524">
        <w:t>.</w:t>
      </w:r>
      <w:r>
        <w:t xml:space="preserve"> </w:t>
      </w:r>
      <w:r w:rsidR="00296524">
        <w:t>А</w:t>
      </w:r>
      <w:r>
        <w:t xml:space="preserve"> при большом кол</w:t>
      </w:r>
      <w:r w:rsidR="00296524">
        <w:t>ичестве</w:t>
      </w:r>
      <w:r>
        <w:t xml:space="preserve"> объектов и полей – это рутинно, к тому же</w:t>
      </w:r>
      <w:r w:rsidR="00296524">
        <w:t>,</w:t>
      </w:r>
      <w:r>
        <w:t xml:space="preserve"> подобное у нас уже есть в функции </w:t>
      </w:r>
      <w:r>
        <w:rPr>
          <w:lang w:val="en-US"/>
        </w:rPr>
        <w:t>Update</w:t>
      </w:r>
      <w:r w:rsidRPr="00871F6A">
        <w:t>[</w:t>
      </w:r>
      <w:r>
        <w:rPr>
          <w:lang w:val="en-US"/>
        </w:rPr>
        <w:t>Table</w:t>
      </w:r>
      <w:r w:rsidRPr="00871F6A">
        <w:t xml:space="preserve">] </w:t>
      </w:r>
      <w:r>
        <w:t xml:space="preserve">в репозитории. </w:t>
      </w:r>
      <w:r w:rsidR="00AA308C">
        <w:t xml:space="preserve">Для решения этой задачи существуют так называемые мапперы </w:t>
      </w:r>
      <w:r w:rsidR="00AA308C">
        <w:rPr>
          <w:lang w:val="en-US"/>
        </w:rPr>
        <w:t>object</w:t>
      </w:r>
      <w:r w:rsidR="00AA308C" w:rsidRPr="00871F6A">
        <w:t>-</w:t>
      </w:r>
      <w:r w:rsidR="00AA308C">
        <w:rPr>
          <w:lang w:val="en-US"/>
        </w:rPr>
        <w:t>to</w:t>
      </w:r>
      <w:r w:rsidR="00AA308C" w:rsidRPr="00871F6A">
        <w:t>-</w:t>
      </w:r>
      <w:r w:rsidR="00AA308C">
        <w:rPr>
          <w:lang w:val="en-US"/>
        </w:rPr>
        <w:t>object</w:t>
      </w:r>
      <w:r w:rsidR="00AA308C" w:rsidRPr="00871F6A">
        <w:t>.</w:t>
      </w:r>
    </w:p>
    <w:p w:rsidR="00871F6A" w:rsidRDefault="00871F6A" w:rsidP="00871F6A">
      <w:r>
        <w:lastRenderedPageBreak/>
        <w:t>Одним из самых популярных</w:t>
      </w:r>
      <w:r w:rsidR="0020354F">
        <w:t>,</w:t>
      </w:r>
      <w:r>
        <w:t xml:space="preserve"> является </w:t>
      </w:r>
      <w:r>
        <w:rPr>
          <w:lang w:val="en-US"/>
        </w:rPr>
        <w:t>automapper</w:t>
      </w:r>
      <w:r w:rsidRPr="00871F6A">
        <w:t xml:space="preserve"> (</w:t>
      </w:r>
      <w:hyperlink r:id="rId49" w:history="1">
        <w:r>
          <w:rPr>
            <w:rStyle w:val="a7"/>
          </w:rPr>
          <w:t>http://automapper.org/</w:t>
        </w:r>
      </w:hyperlink>
      <w:r w:rsidRPr="00871F6A">
        <w:t xml:space="preserve">). </w:t>
      </w:r>
      <w:r>
        <w:t>Собственно</w:t>
      </w:r>
      <w:r w:rsidR="0014263E">
        <w:t>,</w:t>
      </w:r>
      <w:r>
        <w:t xml:space="preserve"> эта библиотека берет на себя работу по переводу одного объекта в другой, и</w:t>
      </w:r>
      <w:r w:rsidR="0014263E">
        <w:t>,</w:t>
      </w:r>
      <w:r>
        <w:t xml:space="preserve"> как мы дальше увидим, там еще есть много других вкусных плюшек.</w:t>
      </w:r>
    </w:p>
    <w:p w:rsidR="00871F6A" w:rsidRPr="000C07A5" w:rsidRDefault="00871F6A" w:rsidP="00871F6A">
      <w:r>
        <w:t xml:space="preserve">Устанавливаем </w:t>
      </w:r>
      <w:r>
        <w:rPr>
          <w:lang w:val="en-US"/>
        </w:rPr>
        <w:t>Automapper</w:t>
      </w:r>
      <w:r w:rsidRPr="000C07A5">
        <w:t>:</w:t>
      </w:r>
    </w:p>
    <w:p w:rsidR="00871F6A" w:rsidRPr="000C07A5" w:rsidRDefault="00871F6A" w:rsidP="00871F6A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AutoMapper</w:t>
      </w:r>
    </w:p>
    <w:p w:rsidR="00AA308C" w:rsidRDefault="00AA308C" w:rsidP="00AA308C">
      <w:r w:rsidRPr="00871F6A">
        <w:t xml:space="preserve">Так как </w:t>
      </w:r>
      <w:r>
        <w:t>при разработке программы мы избегаем сильную связность,</w:t>
      </w:r>
      <w:r w:rsidRPr="00871F6A">
        <w:t xml:space="preserve"> то организуем</w:t>
      </w:r>
      <w:r>
        <w:t xml:space="preserve"> интерфейс + реализацию и зарегистрируем это в </w:t>
      </w:r>
      <w:r>
        <w:rPr>
          <w:lang w:val="en-US"/>
        </w:rPr>
        <w:t>Ninject</w:t>
      </w:r>
      <w:r>
        <w:t>, после чего выведем использование в контроллер.</w:t>
      </w:r>
    </w:p>
    <w:p w:rsidR="00871F6A" w:rsidRDefault="00871F6A" w:rsidP="00871F6A">
      <w:pPr>
        <w:rPr>
          <w:lang w:val="en-US"/>
        </w:rPr>
      </w:pPr>
      <w:r>
        <w:t>Создаем</w:t>
      </w:r>
      <w:r w:rsidRPr="000C07A5">
        <w:rPr>
          <w:lang w:val="en-US"/>
        </w:rPr>
        <w:t xml:space="preserve"> </w:t>
      </w:r>
      <w:r>
        <w:t>в</w:t>
      </w:r>
      <w:r w:rsidRPr="000C07A5">
        <w:rPr>
          <w:lang w:val="en-US"/>
        </w:rPr>
        <w:t xml:space="preserve"> </w:t>
      </w:r>
      <w:r>
        <w:rPr>
          <w:lang w:val="en-US"/>
        </w:rPr>
        <w:t>/Mappers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Map(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sourceType,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destinationType);</w:t>
      </w:r>
    </w:p>
    <w:p w:rsidR="00871F6A" w:rsidRDefault="00871F6A" w:rsidP="00871F6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71F6A" w:rsidRPr="00095B20" w:rsidRDefault="00871F6A" w:rsidP="00871F6A">
      <w:pPr>
        <w:rPr>
          <w:lang w:val="en-US"/>
        </w:rPr>
      </w:pPr>
      <w:r w:rsidRPr="00095B20">
        <w:rPr>
          <w:lang w:val="en-US"/>
        </w:rPr>
        <w:t>Реализация: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CommonMapper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CommonMapper()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Map(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sourceType,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destinationType)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.Map(source, sourceType, destinationType);</w:t>
      </w:r>
    </w:p>
    <w:p w:rsid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71F6A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095B20" w:rsidRPr="000C07A5" w:rsidRDefault="00095B20" w:rsidP="00095B20">
      <w:r w:rsidRPr="000C07A5">
        <w:t>Регистрация (пусть будет как объектодиночка):</w:t>
      </w:r>
    </w:p>
    <w:p w:rsidR="00095B20" w:rsidRPr="00095B20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CommonMapper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&gt;().InSingletonScope();</w:t>
      </w:r>
    </w:p>
    <w:p w:rsidR="00871F6A" w:rsidRDefault="00095B20" w:rsidP="00871F6A">
      <w:pPr>
        <w:rPr>
          <w:lang w:val="en-US"/>
        </w:rPr>
      </w:pPr>
      <w:r>
        <w:t>В</w:t>
      </w:r>
      <w:r w:rsidRPr="00095B20">
        <w:rPr>
          <w:lang w:val="en-US"/>
        </w:rPr>
        <w:t xml:space="preserve"> </w:t>
      </w:r>
      <w:r>
        <w:rPr>
          <w:lang w:val="en-US"/>
        </w:rPr>
        <w:t>BaseController: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Inject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IMapper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ModelMapper {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Default="000C77DC" w:rsidP="00A42D9A">
      <w:r>
        <w:t>Т</w:t>
      </w:r>
      <w:r w:rsidR="00095B20">
        <w:t xml:space="preserve">еперь изменим </w:t>
      </w:r>
      <w:r w:rsidR="00095B20">
        <w:rPr>
          <w:lang w:val="en-US"/>
        </w:rPr>
        <w:t>UserController</w:t>
      </w:r>
      <w:r w:rsidR="00095B20">
        <w:t xml:space="preserve"> (и </w:t>
      </w:r>
      <w:r w:rsidR="00095B20">
        <w:rPr>
          <w:lang w:val="en-US"/>
        </w:rPr>
        <w:t>View</w:t>
      </w:r>
      <w:r w:rsidR="00095B20">
        <w:t>)</w:t>
      </w:r>
      <w:r w:rsidR="00095B20" w:rsidRPr="00095B20">
        <w:t xml:space="preserve"> </w:t>
      </w:r>
      <w:r w:rsidR="00095B20">
        <w:t xml:space="preserve">с использованием </w:t>
      </w:r>
      <w:r w:rsidR="00095B20">
        <w:rPr>
          <w:lang w:val="en-US"/>
        </w:rPr>
        <w:t>UserView</w:t>
      </w:r>
      <w:r w:rsidR="00095B20">
        <w:t>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newUserView =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View(newUserView);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(userView.Captcha != 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95B20" w:rsidRPr="00765CD2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6C12F4" w:rsidRPr="00765CD2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095B20" w:rsidRPr="00765CD2" w:rsidRDefault="006C12F4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65CD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="00095B20"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765CD2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095B20"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765CD2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765CD2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="00095B20"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Captcha</w:t>
      </w:r>
      <w:r w:rsidRPr="00765CD2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765CD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65CD2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="00095B20">
        <w:rPr>
          <w:rFonts w:ascii="Consolas" w:hAnsi="Consolas" w:cs="Consolas"/>
          <w:color w:val="A31515"/>
          <w:sz w:val="19"/>
          <w:szCs w:val="19"/>
          <w:highlight w:val="white"/>
        </w:rPr>
        <w:t>Текст</w:t>
      </w:r>
      <w:r w:rsidRPr="00765CD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="00095B20"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765CD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="00095B20">
        <w:rPr>
          <w:rFonts w:ascii="Consolas" w:hAnsi="Consolas" w:cs="Consolas"/>
          <w:color w:val="A31515"/>
          <w:sz w:val="19"/>
          <w:szCs w:val="19"/>
          <w:highlight w:val="white"/>
        </w:rPr>
        <w:t>картинки</w:t>
      </w:r>
      <w:r w:rsidRPr="00765CD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="00095B20">
        <w:rPr>
          <w:rFonts w:ascii="Consolas" w:hAnsi="Consolas" w:cs="Consolas"/>
          <w:color w:val="A31515"/>
          <w:sz w:val="19"/>
          <w:szCs w:val="19"/>
          <w:highlight w:val="white"/>
        </w:rPr>
        <w:t>введен</w:t>
      </w:r>
      <w:r w:rsidRPr="00765CD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="00095B20">
        <w:rPr>
          <w:rFonts w:ascii="Consolas" w:hAnsi="Consolas" w:cs="Consolas"/>
          <w:color w:val="A31515"/>
          <w:sz w:val="19"/>
          <w:szCs w:val="19"/>
          <w:highlight w:val="white"/>
        </w:rPr>
        <w:t>неверно</w:t>
      </w:r>
      <w:r w:rsidRPr="00765CD2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765CD2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95B20" w:rsidRPr="00095B20" w:rsidRDefault="00A2047D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65CD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="00095B20"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anyUser = Repository.Users.Any(p =&gt;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.Compare(p.Email, userView.Email) == 0);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(anyUser)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95B20" w:rsidRPr="00ED68CF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Пользователь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таким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уже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зарегистрирован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user = 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)ModelMapper.Map(userView,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),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95B2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//TODO: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Сохранить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View(userView);</w:t>
      </w:r>
    </w:p>
    <w:p w:rsidR="00095B20" w:rsidRPr="00ED68CF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Pr="00095B20" w:rsidRDefault="00095B20" w:rsidP="00095B20">
      <w:r w:rsidRPr="00095B20">
        <w:t>И в Register.cshtml изменится первая строка:</w:t>
      </w:r>
    </w:p>
    <w:p w:rsidR="00095B20" w:rsidRPr="00095B20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F832C4" w:rsidRPr="00095B20" w:rsidRDefault="00F832C4" w:rsidP="00F832C4">
      <w:pPr>
        <w:pStyle w:val="4"/>
        <w:rPr>
          <w:lang w:val="en-US"/>
        </w:rPr>
      </w:pPr>
      <w:r>
        <w:t>Атрибуты</w:t>
      </w:r>
    </w:p>
    <w:p w:rsidR="00095B20" w:rsidRDefault="00095B20" w:rsidP="00095B20">
      <w:r>
        <w:t xml:space="preserve">Для </w:t>
      </w:r>
      <w:r>
        <w:rPr>
          <w:lang w:val="en-US"/>
        </w:rPr>
        <w:t>UserView</w:t>
      </w:r>
      <w:r w:rsidRPr="00095B20">
        <w:t xml:space="preserve"> </w:t>
      </w:r>
      <w:r>
        <w:t>будем испо</w:t>
      </w:r>
      <w:r w:rsidR="009E032D">
        <w:t>льзовать для валидации атрибуты.</w:t>
      </w:r>
    </w:p>
    <w:p w:rsidR="00095B20" w:rsidRPr="00095B20" w:rsidRDefault="00095B20" w:rsidP="00095B20">
      <w:pPr>
        <w:rPr>
          <w:lang w:val="en-US"/>
        </w:rPr>
      </w:pPr>
      <w:r>
        <w:t>Добавим</w:t>
      </w:r>
      <w:r w:rsidRPr="00095B20">
        <w:rPr>
          <w:lang w:val="en-US"/>
        </w:rPr>
        <w:t xml:space="preserve"> </w:t>
      </w:r>
      <w:r>
        <w:t>сборку</w:t>
      </w:r>
      <w:r w:rsidRPr="00095B20">
        <w:rPr>
          <w:lang w:val="en-US"/>
        </w:rPr>
        <w:t>:</w:t>
      </w:r>
    </w:p>
    <w:p w:rsidR="00095B20" w:rsidRPr="000C07A5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System.ComponentModel.DataAnnotations;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email"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пароль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Compare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должны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совпадать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AvatarPath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Pr="00095B20" w:rsidRDefault="00095B20" w:rsidP="00095B20">
      <w:r w:rsidRPr="00095B20">
        <w:t>Проверяем:</w:t>
      </w:r>
    </w:p>
    <w:p w:rsidR="00095B20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 wp14:anchorId="4553C87E" wp14:editId="3A3F6184">
            <wp:extent cx="2794958" cy="2444378"/>
            <wp:effectExtent l="0" t="0" r="5715" b="0"/>
            <wp:docPr id="32" name="Рисунок 32" descr="C:\Users\Saturn\Desktop\PrintScreens\Lesson5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5\Untitled-4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027" cy="244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B20" w:rsidRDefault="00095B20" w:rsidP="00095B20">
      <w:r w:rsidRPr="00095B20">
        <w:t xml:space="preserve">Мы смогли описать тут </w:t>
      </w:r>
      <w:r w:rsidR="00AA308C">
        <w:t>5</w:t>
      </w:r>
      <w:r w:rsidR="000C77DC" w:rsidRPr="00095B20">
        <w:t xml:space="preserve"> </w:t>
      </w:r>
      <w:r w:rsidRPr="00095B20">
        <w:t>из 6 правил валидации. Правил</w:t>
      </w:r>
      <w:r w:rsidR="0035080C">
        <w:t>а,</w:t>
      </w:r>
      <w:r w:rsidRPr="00095B20">
        <w:t xml:space="preserve"> </w:t>
      </w:r>
      <w:r w:rsidR="0035080C" w:rsidRPr="00095B20">
        <w:t>касающ</w:t>
      </w:r>
      <w:r w:rsidR="0035080C">
        <w:t>егося</w:t>
      </w:r>
      <w:r w:rsidR="0035080C" w:rsidRPr="00095B20">
        <w:t xml:space="preserve"> </w:t>
      </w:r>
      <w:r w:rsidR="0014263E">
        <w:t>верного</w:t>
      </w:r>
      <w:r w:rsidR="0014263E" w:rsidRPr="00095B20">
        <w:t xml:space="preserve"> </w:t>
      </w:r>
      <w:r w:rsidRPr="00095B20">
        <w:t>введенного email – нет. Напишем  для этого свой класс</w:t>
      </w:r>
      <w:r w:rsidR="0035080C">
        <w:t>-</w:t>
      </w:r>
      <w:r w:rsidRPr="00095B20">
        <w:t>атрибут</w:t>
      </w:r>
      <w:r w:rsidR="0014263E">
        <w:t>,</w:t>
      </w:r>
      <w:r w:rsidRPr="00095B20">
        <w:t xml:space="preserve"> проверяющий корректность введенного email: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AttributeUsage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AttributeTargets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.Property, AllowMultiple 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ValidEmailAttribute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IsValid(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(value ==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(!(value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 = value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.IsNullOrWhiteSpace(source))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 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510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@"\w+([-+.']\w+)*@\w+([-.]\w+)*\.\w+([-.]\w+)*"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RegexOptions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.Compiled);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match = regex.Match(source);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(match.Success &amp;&amp; match.Length == source.Length);</w:t>
      </w:r>
    </w:p>
    <w:p w:rsid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Default="009510E7" w:rsidP="009510E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AA308C" w:rsidRDefault="00AA308C" w:rsidP="00AA308C">
      <w:r w:rsidRPr="009510E7">
        <w:t xml:space="preserve">Вначале проверяем, что полученный объект есть строка, и строка не пустая, иначе возвращаем </w:t>
      </w:r>
      <w:r>
        <w:t>значение «</w:t>
      </w:r>
      <w:r w:rsidRPr="009510E7">
        <w:t>истин</w:t>
      </w:r>
      <w:r>
        <w:t>а»</w:t>
      </w:r>
      <w:r w:rsidRPr="009510E7">
        <w:t xml:space="preserve"> в проверке</w:t>
      </w:r>
      <w:r>
        <w:t>.</w:t>
      </w:r>
      <w:r w:rsidRPr="009510E7">
        <w:t xml:space="preserve"> Тут срабатывает правило, что «мы у инопланетян документы не проверяем», т.е. пока нет достаточных условий для проверки – мы не проверяем, а проверять будут другие атрибуты.</w:t>
      </w:r>
      <w:r>
        <w:t xml:space="preserve"> Потом же, с помощью регулярного выражения, проверяем. При желании, в интернете можно найти более полную проверку регулярным выражением с использованием всех доменов первого уровня.</w:t>
      </w:r>
    </w:p>
    <w:p w:rsidR="009510E7" w:rsidRPr="00827B28" w:rsidRDefault="00827B28" w:rsidP="009510E7">
      <w:pPr>
        <w:rPr>
          <w:i/>
        </w:rPr>
      </w:pPr>
      <w:r w:rsidRPr="00827B28">
        <w:rPr>
          <w:i/>
        </w:rPr>
        <w:t xml:space="preserve">Примечание: Можно подключить </w:t>
      </w:r>
      <w:r w:rsidRPr="00827B28">
        <w:rPr>
          <w:i/>
          <w:lang w:val="en-US"/>
        </w:rPr>
        <w:t>DataAnnotationsExtensions</w:t>
      </w:r>
      <w:r w:rsidR="0014263E">
        <w:rPr>
          <w:i/>
        </w:rPr>
        <w:t>,</w:t>
      </w:r>
      <w:r w:rsidRPr="00827B28">
        <w:rPr>
          <w:i/>
        </w:rPr>
        <w:t xml:space="preserve"> чтобы не писать самому нужные атрибуты (</w:t>
      </w:r>
      <w:hyperlink r:id="rId51" w:history="1">
        <w:r w:rsidRPr="00827B28">
          <w:rPr>
            <w:rStyle w:val="a7"/>
            <w:i/>
          </w:rPr>
          <w:t>http://dataannotationsextensions.org/</w:t>
        </w:r>
      </w:hyperlink>
      <w:r w:rsidRPr="00827B28">
        <w:rPr>
          <w:i/>
        </w:rPr>
        <w:t>)</w:t>
      </w:r>
    </w:p>
    <w:p w:rsidR="009510E7" w:rsidRDefault="009510E7" w:rsidP="009510E7">
      <w:r>
        <w:t>Добавим пользователю поле дня рождения. Да</w:t>
      </w:r>
      <w:r w:rsidR="0014263E">
        <w:t>,</w:t>
      </w:r>
      <w:r>
        <w:t xml:space="preserve"> прям</w:t>
      </w:r>
      <w:r w:rsidR="0014263E">
        <w:t>о</w:t>
      </w:r>
      <w:r>
        <w:t xml:space="preserve"> сейчас, и посмотрим</w:t>
      </w:r>
      <w:r w:rsidR="00CF301A" w:rsidRPr="00CF301A">
        <w:t>,</w:t>
      </w:r>
      <w:r>
        <w:t xml:space="preserve"> как можно реализовать выбор  даты.</w:t>
      </w:r>
    </w:p>
    <w:p w:rsidR="009510E7" w:rsidRPr="008A2D6D" w:rsidRDefault="009510E7" w:rsidP="009510E7">
      <w:pPr>
        <w:pStyle w:val="a6"/>
        <w:numPr>
          <w:ilvl w:val="0"/>
          <w:numId w:val="12"/>
        </w:numPr>
      </w:pPr>
      <w:r>
        <w:lastRenderedPageBreak/>
        <w:t xml:space="preserve">Добавляем поле в БД. </w:t>
      </w:r>
      <w:r>
        <w:rPr>
          <w:lang w:val="en-US"/>
        </w:rPr>
        <w:t>Bi</w:t>
      </w:r>
      <w:r w:rsidR="008A2D6D">
        <w:rPr>
          <w:lang w:val="en-US"/>
        </w:rPr>
        <w:t>r</w:t>
      </w:r>
      <w:r>
        <w:rPr>
          <w:lang w:val="en-US"/>
        </w:rPr>
        <w:t>thdate datetime null.</w:t>
      </w:r>
    </w:p>
    <w:p w:rsidR="008A2D6D" w:rsidRDefault="008A2D6D" w:rsidP="008A2D6D">
      <w:pPr>
        <w:rPr>
          <w:i/>
        </w:rPr>
      </w:pPr>
      <w:r>
        <w:rPr>
          <w:i/>
        </w:rPr>
        <w:t>Примечание: возможно</w:t>
      </w:r>
      <w:r w:rsidR="0014263E">
        <w:rPr>
          <w:i/>
        </w:rPr>
        <w:t>,</w:t>
      </w:r>
      <w:r>
        <w:rPr>
          <w:i/>
        </w:rPr>
        <w:t xml:space="preserve"> надо будет снять эту галочку</w:t>
      </w:r>
      <w:r w:rsidR="009E032D">
        <w:rPr>
          <w:i/>
        </w:rPr>
        <w:t>,</w:t>
      </w:r>
      <w:r>
        <w:rPr>
          <w:i/>
        </w:rPr>
        <w:t xml:space="preserve"> чтобы спокойно изменять структуру БД:</w:t>
      </w:r>
      <w:r w:rsidRPr="008A2D6D">
        <w:t xml:space="preserve"> </w:t>
      </w:r>
      <w:r>
        <w:rPr>
          <w:noProof/>
          <w:lang w:eastAsia="ru-RU"/>
        </w:rPr>
        <w:drawing>
          <wp:inline distT="0" distB="0" distL="0" distR="0" wp14:anchorId="2C8CD354" wp14:editId="31941735">
            <wp:extent cx="5940425" cy="3512545"/>
            <wp:effectExtent l="0" t="0" r="3175" b="0"/>
            <wp:docPr id="33" name="Рисунок 33" descr="C:\Users\Saturn\Desktop\PrintScreens\Lesson5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5\Untitled-5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D6D" w:rsidRPr="008A2D6D" w:rsidRDefault="008A2D6D" w:rsidP="008A2D6D">
      <w:pPr>
        <w:rPr>
          <w:i/>
        </w:rPr>
      </w:pPr>
    </w:p>
    <w:p w:rsidR="009510E7" w:rsidRPr="009510E7" w:rsidRDefault="009510E7" w:rsidP="009510E7">
      <w:pPr>
        <w:pStyle w:val="a6"/>
        <w:numPr>
          <w:ilvl w:val="0"/>
          <w:numId w:val="12"/>
        </w:numPr>
      </w:pPr>
      <w:r>
        <w:t xml:space="preserve">В данных выставим всем записям значения </w:t>
      </w:r>
      <w:r w:rsidRPr="009510E7">
        <w:t>2012-1-1</w:t>
      </w:r>
    </w:p>
    <w:p w:rsidR="009510E7" w:rsidRPr="008A2D6D" w:rsidRDefault="008A2D6D" w:rsidP="009510E7">
      <w:pPr>
        <w:pStyle w:val="a6"/>
        <w:numPr>
          <w:ilvl w:val="0"/>
          <w:numId w:val="12"/>
        </w:numPr>
        <w:rPr>
          <w:lang w:val="en-US"/>
        </w:rPr>
      </w:pPr>
      <w:r>
        <w:t>Изменим</w:t>
      </w:r>
      <w:r w:rsidRPr="008A2D6D">
        <w:rPr>
          <w:lang w:val="en-US"/>
        </w:rPr>
        <w:t xml:space="preserve"> </w:t>
      </w:r>
      <w:r>
        <w:t>поле</w:t>
      </w:r>
      <w:r w:rsidRPr="008A2D6D">
        <w:rPr>
          <w:lang w:val="en-US"/>
        </w:rPr>
        <w:t xml:space="preserve"> </w:t>
      </w:r>
      <w:r>
        <w:rPr>
          <w:lang w:val="en-US"/>
        </w:rPr>
        <w:t xml:space="preserve">Birthdate </w:t>
      </w:r>
      <w:r>
        <w:t>на</w:t>
      </w:r>
      <w:r w:rsidRPr="008A2D6D">
        <w:rPr>
          <w:lang w:val="en-US"/>
        </w:rPr>
        <w:t xml:space="preserve"> </w:t>
      </w:r>
      <w:r>
        <w:rPr>
          <w:lang w:val="en-US"/>
        </w:rPr>
        <w:t>datetime not null</w:t>
      </w:r>
    </w:p>
    <w:p w:rsidR="008A2D6D" w:rsidRPr="008A2D6D" w:rsidRDefault="008A2D6D" w:rsidP="009510E7">
      <w:pPr>
        <w:pStyle w:val="a6"/>
        <w:numPr>
          <w:ilvl w:val="0"/>
          <w:numId w:val="12"/>
        </w:numPr>
        <w:rPr>
          <w:lang w:val="en-US"/>
        </w:rPr>
      </w:pPr>
      <w:r>
        <w:t>Удаляем</w:t>
      </w:r>
      <w:r w:rsidRPr="008A2D6D">
        <w:rPr>
          <w:lang w:val="en-US"/>
        </w:rPr>
        <w:t xml:space="preserve"> </w:t>
      </w:r>
      <w:r>
        <w:t>из</w:t>
      </w:r>
      <w:r w:rsidRPr="008A2D6D">
        <w:rPr>
          <w:lang w:val="en-US"/>
        </w:rPr>
        <w:t xml:space="preserve"> </w:t>
      </w:r>
      <w:r>
        <w:rPr>
          <w:lang w:val="en-US"/>
        </w:rPr>
        <w:t>LessonProjectDb</w:t>
      </w:r>
      <w:r w:rsidRPr="008A2D6D">
        <w:rPr>
          <w:lang w:val="en-US"/>
        </w:rPr>
        <w:t>.</w:t>
      </w:r>
      <w:r>
        <w:rPr>
          <w:lang w:val="en-US"/>
        </w:rPr>
        <w:t>dbml</w:t>
      </w:r>
      <w:r w:rsidRPr="008A2D6D">
        <w:rPr>
          <w:lang w:val="en-US"/>
        </w:rPr>
        <w:t xml:space="preserve"> </w:t>
      </w:r>
      <w:r>
        <w:t>таблицу</w:t>
      </w:r>
      <w:r w:rsidRPr="008A2D6D">
        <w:rPr>
          <w:lang w:val="en-US"/>
        </w:rPr>
        <w:t xml:space="preserve"> </w:t>
      </w:r>
      <w:r>
        <w:rPr>
          <w:lang w:val="en-US"/>
        </w:rPr>
        <w:t>User</w:t>
      </w:r>
      <w:r w:rsidRPr="008A2D6D">
        <w:rPr>
          <w:lang w:val="en-US"/>
        </w:rPr>
        <w:t xml:space="preserve"> </w:t>
      </w:r>
      <w:r>
        <w:t>и</w:t>
      </w:r>
      <w:r w:rsidRPr="008A2D6D">
        <w:rPr>
          <w:lang w:val="en-US"/>
        </w:rPr>
        <w:t xml:space="preserve"> </w:t>
      </w:r>
      <w:r>
        <w:t>заново</w:t>
      </w:r>
      <w:r w:rsidRPr="008A2D6D">
        <w:rPr>
          <w:lang w:val="en-US"/>
        </w:rPr>
        <w:t xml:space="preserve"> </w:t>
      </w:r>
      <w:r>
        <w:t>переносим</w:t>
      </w:r>
      <w:r w:rsidRPr="008A2D6D">
        <w:rPr>
          <w:lang w:val="en-US"/>
        </w:rPr>
        <w:t xml:space="preserve"> </w:t>
      </w:r>
      <w:r>
        <w:t>из</w:t>
      </w:r>
      <w:r w:rsidRPr="008A2D6D">
        <w:rPr>
          <w:lang w:val="en-US"/>
        </w:rPr>
        <w:t xml:space="preserve"> </w:t>
      </w:r>
      <w:r>
        <w:rPr>
          <w:lang w:val="en-US"/>
        </w:rPr>
        <w:t>Server</w:t>
      </w:r>
      <w:r w:rsidRPr="008A2D6D">
        <w:rPr>
          <w:lang w:val="en-US"/>
        </w:rPr>
        <w:t xml:space="preserve"> </w:t>
      </w:r>
      <w:r>
        <w:rPr>
          <w:lang w:val="en-US"/>
        </w:rPr>
        <w:t>Explorer</w:t>
      </w:r>
    </w:p>
    <w:p w:rsidR="008A2D6D" w:rsidRPr="008A2D6D" w:rsidRDefault="008A2D6D" w:rsidP="008A2D6D">
      <w:pPr>
        <w:pStyle w:val="a6"/>
        <w:numPr>
          <w:ilvl w:val="0"/>
          <w:numId w:val="12"/>
        </w:numPr>
        <w:rPr>
          <w:lang w:val="en-US"/>
        </w:rPr>
      </w:pPr>
      <w:r>
        <w:t>В</w:t>
      </w:r>
      <w:r w:rsidRPr="008A2D6D">
        <w:rPr>
          <w:lang w:val="en-US"/>
        </w:rPr>
        <w:t xml:space="preserve"> </w:t>
      </w:r>
      <w:r>
        <w:rPr>
          <w:lang w:val="en-US"/>
        </w:rPr>
        <w:t>SqlRepository</w:t>
      </w:r>
      <w:r w:rsidRPr="008A2D6D">
        <w:rPr>
          <w:lang w:val="en-US"/>
        </w:rPr>
        <w:t>/</w:t>
      </w:r>
      <w:r>
        <w:rPr>
          <w:lang w:val="en-US"/>
        </w:rPr>
        <w:t>User</w:t>
      </w:r>
      <w:r w:rsidRPr="008A2D6D">
        <w:rPr>
          <w:lang w:val="en-US"/>
        </w:rPr>
        <w:t>.</w:t>
      </w:r>
      <w:r>
        <w:rPr>
          <w:lang w:val="en-US"/>
        </w:rPr>
        <w:t>cs</w:t>
      </w:r>
      <w:r w:rsidRPr="008A2D6D">
        <w:rPr>
          <w:lang w:val="en-US"/>
        </w:rPr>
        <w:t xml:space="preserve"> </w:t>
      </w:r>
      <w:r>
        <w:t>добавляем</w:t>
      </w:r>
      <w:r w:rsidRPr="008A2D6D">
        <w:rPr>
          <w:lang w:val="en-US"/>
        </w:rPr>
        <w:t xml:space="preserve"> </w:t>
      </w:r>
      <w:r>
        <w:t>строку</w:t>
      </w:r>
      <w:r w:rsidRPr="008A2D6D">
        <w:rPr>
          <w:lang w:val="en-US"/>
        </w:rPr>
        <w:t xml:space="preserve"> </w:t>
      </w:r>
      <w:r>
        <w:t>в</w:t>
      </w:r>
      <w:r w:rsidRPr="008A2D6D">
        <w:rPr>
          <w:lang w:val="en-US"/>
        </w:rPr>
        <w:t xml:space="preserve"> </w:t>
      </w:r>
      <w:r>
        <w:rPr>
          <w:lang w:val="en-US"/>
        </w:rPr>
        <w:t>UpdateUser()</w:t>
      </w:r>
      <w:r w:rsidRPr="008A2D6D">
        <w:rPr>
          <w:lang w:val="en-US"/>
        </w:rPr>
        <w:t>: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UpdateUser(</w:t>
      </w:r>
      <w:r w:rsidRPr="008A2D6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Db.Users.Where(p =&gt; p.ID == instance.ID).FirstOrDefault();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cache.Birthdate = instance.Birthdate;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cache.AvatarPath = instance.AvatarPath;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cache.Email = instance.Email;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Db.Users.Context.SubmitChanges();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8A2D6D" w:rsidRPr="008A2D6D" w:rsidRDefault="008A2D6D" w:rsidP="008A2D6D">
      <w:pPr>
        <w:ind w:left="360"/>
        <w:rPr>
          <w:i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A2D6D" w:rsidRPr="00D45B3F" w:rsidRDefault="008A2D6D" w:rsidP="00F832C4">
      <w:pPr>
        <w:pStyle w:val="a6"/>
        <w:numPr>
          <w:ilvl w:val="0"/>
          <w:numId w:val="12"/>
        </w:numPr>
        <w:rPr>
          <w:lang w:val="en-US"/>
        </w:rPr>
      </w:pPr>
      <w:r w:rsidRPr="000C07A5">
        <w:t xml:space="preserve">В </w:t>
      </w:r>
      <w:r>
        <w:rPr>
          <w:lang w:val="en-US"/>
        </w:rPr>
        <w:t>UserView</w:t>
      </w:r>
      <w:r w:rsidRPr="000C07A5">
        <w:t xml:space="preserve"> у нас будет совершенно другое представление о поле </w:t>
      </w:r>
      <w:r>
        <w:rPr>
          <w:lang w:val="en-US"/>
        </w:rPr>
        <w:t>Bithdate</w:t>
      </w:r>
      <w:r w:rsidRPr="000C07A5">
        <w:t xml:space="preserve">. </w:t>
      </w:r>
      <w:r w:rsidRPr="008A2D6D">
        <w:rPr>
          <w:lang w:val="en-US"/>
        </w:rPr>
        <w:t>И об этом чуть подробнее</w:t>
      </w:r>
      <w:r>
        <w:t xml:space="preserve"> отдельно.</w:t>
      </w:r>
    </w:p>
    <w:p w:rsidR="00D45B3F" w:rsidRDefault="00D45B3F" w:rsidP="00D45B3F"/>
    <w:p w:rsidR="00D45B3F" w:rsidRDefault="00D45B3F" w:rsidP="00D45B3F">
      <w:r>
        <w:t>Выбор дня рождения у нас будет таким:</w:t>
      </w:r>
    </w:p>
    <w:p w:rsidR="00D45B3F" w:rsidRDefault="00D45B3F" w:rsidP="00D45B3F">
      <w:r>
        <w:rPr>
          <w:noProof/>
          <w:lang w:eastAsia="ru-RU"/>
        </w:rPr>
        <w:lastRenderedPageBreak/>
        <w:drawing>
          <wp:inline distT="0" distB="0" distL="0" distR="0" wp14:anchorId="194B0FFE" wp14:editId="6FB13E8A">
            <wp:extent cx="5020310" cy="1112520"/>
            <wp:effectExtent l="0" t="0" r="8890" b="0"/>
            <wp:docPr id="34" name="Рисунок 34" descr="C:\Users\Saturn\Desktop\PrintScreens\Lesson5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turn\Desktop\PrintScreens\Lesson5\Untitled-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B3F" w:rsidRDefault="00D45B3F" w:rsidP="00D45B3F"/>
    <w:p w:rsidR="0014263E" w:rsidRDefault="00D45B3F" w:rsidP="00D45B3F">
      <w:r>
        <w:t xml:space="preserve">Тут надо решить несколько задач. Первая из них – </w:t>
      </w:r>
      <w:r w:rsidR="00383D91">
        <w:t xml:space="preserve">создание и организация </w:t>
      </w:r>
      <w:r>
        <w:t>выпадающ</w:t>
      </w:r>
      <w:r w:rsidR="00383D91">
        <w:t xml:space="preserve">его </w:t>
      </w:r>
      <w:r>
        <w:t xml:space="preserve"> список</w:t>
      </w:r>
      <w:r w:rsidR="00383D91">
        <w:t>а</w:t>
      </w:r>
      <w:r>
        <w:t xml:space="preserve">. В </w:t>
      </w:r>
      <w:r>
        <w:rPr>
          <w:lang w:val="en-US"/>
        </w:rPr>
        <w:t>Html</w:t>
      </w:r>
      <w:r w:rsidRPr="00D45B3F">
        <w:t xml:space="preserve"> </w:t>
      </w:r>
      <w:r>
        <w:t xml:space="preserve">(который мы еще </w:t>
      </w:r>
      <w:r w:rsidR="0014263E">
        <w:t>позже рассмотрим подробнее</w:t>
      </w:r>
      <w:r>
        <w:t xml:space="preserve">) есть </w:t>
      </w:r>
      <w:r>
        <w:rPr>
          <w:lang w:val="en-US"/>
        </w:rPr>
        <w:t>DropDownList</w:t>
      </w:r>
      <w:r w:rsidR="0014263E">
        <w:t>,</w:t>
      </w:r>
      <w:r w:rsidRPr="00D45B3F">
        <w:t xml:space="preserve"> </w:t>
      </w:r>
      <w:r>
        <w:t xml:space="preserve">который реализует выпадающий список. </w:t>
      </w:r>
    </w:p>
    <w:p w:rsidR="00D45B3F" w:rsidRPr="00D45B3F" w:rsidRDefault="00D45B3F" w:rsidP="00D45B3F">
      <w:pPr>
        <w:rPr>
          <w:lang w:val="en-US"/>
        </w:rPr>
      </w:pPr>
      <w:r>
        <w:t>Параметры</w:t>
      </w:r>
      <w:r w:rsidRPr="00D45B3F">
        <w:rPr>
          <w:lang w:val="en-US"/>
        </w:rPr>
        <w:t xml:space="preserve"> </w:t>
      </w:r>
      <w:r>
        <w:t>такие</w:t>
      </w:r>
      <w:r w:rsidRPr="00D45B3F">
        <w:rPr>
          <w:lang w:val="en-US"/>
        </w:rPr>
        <w:t>:</w:t>
      </w:r>
    </w:p>
    <w:p w:rsidR="00D45B3F" w:rsidRDefault="00D45B3F" w:rsidP="00D45B3F">
      <w:pPr>
        <w:rPr>
          <w:lang w:val="en-US"/>
        </w:rPr>
      </w:pPr>
      <w:r>
        <w:rPr>
          <w:lang w:val="en-US"/>
        </w:rPr>
        <w:t>@Html.DropDownList(</w:t>
      </w:r>
      <w:r w:rsidRPr="00BE399F">
        <w:rPr>
          <w:lang w:val="en-US"/>
        </w:rPr>
        <w:t>string</w:t>
      </w:r>
      <w:r w:rsidRPr="00D45B3F">
        <w:rPr>
          <w:lang w:val="en-US"/>
        </w:rPr>
        <w:t xml:space="preserve"> name, IEnumerable&lt;SelectListItem&gt; selectList)</w:t>
      </w:r>
    </w:p>
    <w:p w:rsidR="00D45B3F" w:rsidRDefault="00D45B3F" w:rsidP="00D45B3F">
      <w:pPr>
        <w:rPr>
          <w:lang w:val="en-US"/>
        </w:rPr>
      </w:pPr>
      <w:r>
        <w:t>Смотрим</w:t>
      </w:r>
      <w:r w:rsidRPr="00D45B3F">
        <w:rPr>
          <w:lang w:val="en-US"/>
        </w:rPr>
        <w:t xml:space="preserve"> </w:t>
      </w:r>
      <w:r>
        <w:rPr>
          <w:lang w:val="en-US"/>
        </w:rPr>
        <w:t>SelectListItem: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SelectListItem();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Selected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0C07A5" w:rsidRDefault="00D45B3F" w:rsidP="00D45B3F">
      <w:pPr>
        <w:rPr>
          <w:rFonts w:ascii="Consolas" w:hAnsi="Consolas" w:cs="Consolas"/>
          <w:color w:val="000000"/>
          <w:sz w:val="19"/>
          <w:szCs w:val="19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D45B3F" w:rsidRPr="00AA308C" w:rsidRDefault="0014263E" w:rsidP="00D45B3F">
      <w:r w:rsidRPr="00AA308C">
        <w:t>Д</w:t>
      </w:r>
      <w:r w:rsidR="00D45B3F" w:rsidRPr="00AA308C">
        <w:t>ля выбора</w:t>
      </w:r>
      <w:r w:rsidRPr="00AA308C">
        <w:t>,</w:t>
      </w:r>
      <w:r w:rsidR="00D45B3F" w:rsidRPr="00AA308C">
        <w:t xml:space="preserve"> например</w:t>
      </w:r>
      <w:r w:rsidRPr="00AA308C">
        <w:t>,</w:t>
      </w:r>
      <w:r w:rsidR="00D45B3F" w:rsidRPr="00AA308C">
        <w:t xml:space="preserve"> из 1 - </w:t>
      </w:r>
      <w:r w:rsidR="00D45B3F" w:rsidRPr="00AA308C">
        <w:rPr>
          <w:lang w:val="en-US"/>
        </w:rPr>
        <w:t>apple</w:t>
      </w:r>
      <w:r w:rsidR="00D45B3F" w:rsidRPr="00AA308C">
        <w:t xml:space="preserve">, 2 </w:t>
      </w:r>
      <w:r w:rsidR="00BE399F" w:rsidRPr="00AA308C">
        <w:t>–</w:t>
      </w:r>
      <w:r w:rsidR="00D45B3F" w:rsidRPr="00AA308C">
        <w:t xml:space="preserve"> </w:t>
      </w:r>
      <w:r w:rsidR="00D45B3F" w:rsidRPr="00AA308C">
        <w:rPr>
          <w:lang w:val="en-US"/>
        </w:rPr>
        <w:t>orange</w:t>
      </w:r>
      <w:r w:rsidR="00BE399F" w:rsidRPr="00AA308C">
        <w:t xml:space="preserve"> (выбран)</w:t>
      </w:r>
      <w:r w:rsidR="00D45B3F" w:rsidRPr="00AA308C">
        <w:t xml:space="preserve">, 3 - </w:t>
      </w:r>
      <w:r w:rsidR="00D45B3F" w:rsidRPr="00AA308C">
        <w:rPr>
          <w:lang w:val="en-US"/>
        </w:rPr>
        <w:t>banana</w:t>
      </w:r>
      <w:r w:rsidR="00D45B3F" w:rsidRPr="00AA308C">
        <w:t xml:space="preserve"> мы должны </w:t>
      </w:r>
      <w:r w:rsidR="00AA308C" w:rsidRPr="00AA308C">
        <w:t>написать следующий код</w:t>
      </w:r>
      <w:r w:rsidR="00D45B3F" w:rsidRPr="00AA308C">
        <w:t>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SelectFruit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"apple"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"2"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"orange"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"3"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"banana"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E399F" w:rsidRPr="000C07A5" w:rsidRDefault="00BE399F" w:rsidP="00BE399F">
      <w:pPr>
        <w:rPr>
          <w:i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  <w:r w:rsidRPr="005F33F4">
        <w:rPr>
          <w:i/>
        </w:rPr>
        <w:t xml:space="preserve"> </w:t>
      </w:r>
    </w:p>
    <w:p w:rsidR="00BE399F" w:rsidRDefault="00BE399F" w:rsidP="00BE399F">
      <w:r w:rsidRPr="000C07A5">
        <w:t xml:space="preserve">И передать в </w:t>
      </w:r>
      <w:r w:rsidRPr="00BE399F">
        <w:rPr>
          <w:lang w:val="en-US"/>
        </w:rPr>
        <w:t>DropDownList</w:t>
      </w:r>
      <w:r w:rsidRPr="000C07A5">
        <w:t xml:space="preserve">() вторым параметром, первый параметр – </w:t>
      </w:r>
      <w:r w:rsidRPr="00BE399F">
        <w:rPr>
          <w:lang w:val="en-US"/>
        </w:rPr>
        <w:t>name</w:t>
      </w:r>
      <w:r w:rsidR="00222523">
        <w:t>, которому</w:t>
      </w:r>
      <w:r w:rsidRPr="000C07A5">
        <w:t xml:space="preserve"> присвоится значение </w:t>
      </w:r>
      <w:r w:rsidRPr="00BE399F">
        <w:rPr>
          <w:lang w:val="en-US"/>
        </w:rPr>
        <w:t>Value</w:t>
      </w:r>
      <w:r w:rsidRPr="000C07A5">
        <w:t xml:space="preserve"> при подтверждении (сабмите) формы.</w:t>
      </w:r>
    </w:p>
    <w:p w:rsidR="00BE399F" w:rsidRDefault="00BE399F" w:rsidP="00BE399F">
      <w:r>
        <w:t>создадим реализацию для выбора дня рождения: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BirthdateDay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BirthdateMonth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BirthdateYear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BirthdateDaySelectList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 32;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0C07A5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E399F" w:rsidRPr="000C07A5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BirthdateDay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BirthdateMonthSelectList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 13;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(2000, i, 1).ToString(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"MMMM"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BirthdateMonth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BirthdateYearSelectList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1910; i &lt;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.Now.Year;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BirthdateYear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rPr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rPr>
          <w:lang w:val="en-US"/>
        </w:rPr>
      </w:pPr>
      <w:r w:rsidRPr="00BE399F">
        <w:t>И</w:t>
      </w:r>
      <w:r w:rsidRPr="00BE399F">
        <w:rPr>
          <w:lang w:val="en-US"/>
        </w:rPr>
        <w:t xml:space="preserve"> </w:t>
      </w:r>
      <w:r w:rsidRPr="00BE399F">
        <w:t>во</w:t>
      </w:r>
      <w:r w:rsidRPr="00BE399F">
        <w:rPr>
          <w:lang w:val="en-US"/>
        </w:rPr>
        <w:t xml:space="preserve"> View: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 date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"BirthdateDay"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Model.BirthdateDaySelectList)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"BirthdateMonth"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Model.BirthdateMonthSelectList)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"BirthdateYear"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Model.BirthdateYearSelectList)</w:t>
      </w:r>
    </w:p>
    <w:p w:rsid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E399F" w:rsidRDefault="00BE399F" w:rsidP="00BE399F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E399F" w:rsidRDefault="00BE399F" w:rsidP="00BE399F">
      <w:r>
        <w:t xml:space="preserve">Запустим приложение и поставим </w:t>
      </w:r>
      <w:r w:rsidR="00AA308C">
        <w:t>брейк-поинт</w:t>
      </w:r>
      <w:r w:rsidR="00A2047D" w:rsidRPr="00AA308C">
        <w:t xml:space="preserve"> </w:t>
      </w:r>
      <w:r w:rsidR="00C045B2">
        <w:rPr>
          <w:lang w:val="en-US"/>
        </w:rPr>
        <w:t>point</w:t>
      </w:r>
      <w:r>
        <w:t xml:space="preserve"> на приеме данных</w:t>
      </w:r>
      <w:r w:rsidR="00C546FE">
        <w:t>. П</w:t>
      </w:r>
      <w:r>
        <w:t>роверим</w:t>
      </w:r>
      <w:r w:rsidR="00C045B2">
        <w:t>,</w:t>
      </w:r>
      <w:r>
        <w:t xml:space="preserve"> как мы получаем данные для полей даты рождения для объекта </w:t>
      </w:r>
      <w:r>
        <w:rPr>
          <w:lang w:val="en-US"/>
        </w:rPr>
        <w:t>UserView</w:t>
      </w:r>
      <w:r>
        <w:t>:</w:t>
      </w:r>
    </w:p>
    <w:p w:rsidR="00BE399F" w:rsidRDefault="00BE399F" w:rsidP="00BE399F">
      <w:r>
        <w:rPr>
          <w:noProof/>
          <w:lang w:eastAsia="ru-RU"/>
        </w:rPr>
        <w:lastRenderedPageBreak/>
        <w:drawing>
          <wp:inline distT="0" distB="0" distL="0" distR="0" wp14:anchorId="7DB927F8" wp14:editId="433F4E67">
            <wp:extent cx="2639683" cy="1924785"/>
            <wp:effectExtent l="0" t="0" r="8890" b="0"/>
            <wp:docPr id="35" name="Рисунок 35" descr="C:\Users\Saturn\Desktop\PrintScreens\Lesson5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turn\Desktop\PrintScreens\Lesson5\Untitled-7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144" cy="192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99F" w:rsidRDefault="00BE399F" w:rsidP="00BE399F">
      <w:r>
        <w:rPr>
          <w:noProof/>
          <w:lang w:eastAsia="ru-RU"/>
        </w:rPr>
        <w:drawing>
          <wp:inline distT="0" distB="0" distL="0" distR="0" wp14:anchorId="6EAFA240" wp14:editId="62F07379">
            <wp:extent cx="4344318" cy="2700068"/>
            <wp:effectExtent l="0" t="0" r="0" b="5080"/>
            <wp:docPr id="36" name="Рисунок 36" descr="C:\Users\Saturn\Desktop\PrintScreens\Lesson5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turn\Desktop\PrintScreens\Lesson5\Untitled-8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283" cy="2700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99F" w:rsidRDefault="00B56660" w:rsidP="00BE399F">
      <w:r>
        <w:t>Т</w:t>
      </w:r>
      <w:r w:rsidR="00BE399F">
        <w:t xml:space="preserve">еперь осталось правильно передать их в объект </w:t>
      </w:r>
      <w:r w:rsidR="00BE399F">
        <w:rPr>
          <w:lang w:val="en-US"/>
        </w:rPr>
        <w:t>User</w:t>
      </w:r>
      <w:r w:rsidR="007D446A">
        <w:t>. Опишем эту передачу в описании маппинга: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.ForMember(dest =&gt; dest.BirthdateDay, opt =&gt; opt.MapFrom(src =&gt; src.Birthdate.Day))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ForMember(dest =&gt; dest.BirthdateMonth, opt =&gt; opt.MapFrom(src =&gt; src.Birthdate.Month))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.ForMember(dest =&gt; dest.BirthdateYear, opt =&gt; opt.MapFrom(src =&gt;src.Birthdate.Year));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.ForMember(dest =&gt; dest.Birthdate, opt =&gt; opt.MapFrom(src =&gt; </w:t>
      </w:r>
      <w:r w:rsidRPr="007D44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(src.BirthdateYear, src.BirthdateMonth, src.BirthdateDay)));</w:t>
      </w:r>
    </w:p>
    <w:p w:rsidR="007D446A" w:rsidRDefault="007D446A" w:rsidP="00BE399F">
      <w:pPr>
        <w:rPr>
          <w:lang w:val="en-US"/>
        </w:rPr>
      </w:pPr>
    </w:p>
    <w:p w:rsidR="00F832C4" w:rsidRPr="00CF301A" w:rsidRDefault="00377280" w:rsidP="00377280">
      <w:pPr>
        <w:rPr>
          <w:i/>
        </w:rPr>
      </w:pPr>
      <w:r>
        <w:t xml:space="preserve">Здесь мы </w:t>
      </w:r>
      <w:r w:rsidR="00CF301A">
        <w:t xml:space="preserve">задаем правила однозначного перевода из свойств </w:t>
      </w:r>
      <w:r w:rsidR="00CF301A">
        <w:rPr>
          <w:lang w:val="en-US"/>
        </w:rPr>
        <w:t>BirthdateDay</w:t>
      </w:r>
      <w:r w:rsidR="00CF301A" w:rsidRPr="00CF301A">
        <w:t xml:space="preserve">, </w:t>
      </w:r>
      <w:r w:rsidR="00CF301A">
        <w:rPr>
          <w:lang w:val="en-US"/>
        </w:rPr>
        <w:t>BirthdateMonth</w:t>
      </w:r>
      <w:r w:rsidR="00CF301A" w:rsidRPr="00CF301A">
        <w:t xml:space="preserve">, </w:t>
      </w:r>
      <w:r w:rsidR="00CF301A">
        <w:rPr>
          <w:lang w:val="en-US"/>
        </w:rPr>
        <w:t>BirthdateYear</w:t>
      </w:r>
      <w:r w:rsidR="00CF301A" w:rsidRPr="00CF301A">
        <w:t xml:space="preserve"> </w:t>
      </w:r>
      <w:r w:rsidR="00CF301A">
        <w:t xml:space="preserve">в </w:t>
      </w:r>
      <w:r w:rsidR="00CF301A">
        <w:rPr>
          <w:lang w:val="en-US"/>
        </w:rPr>
        <w:t>Birthdate</w:t>
      </w:r>
      <w:r w:rsidR="00CF301A" w:rsidRPr="00CF301A">
        <w:t xml:space="preserve"> </w:t>
      </w:r>
      <w:r w:rsidR="00CF301A">
        <w:t>и обратно.</w:t>
      </w:r>
    </w:p>
    <w:p w:rsidR="00F832C4" w:rsidRPr="000C07A5" w:rsidRDefault="00CF301A" w:rsidP="00F832C4">
      <w:pPr>
        <w:pStyle w:val="3"/>
      </w:pPr>
      <w:r>
        <w:rPr>
          <w:lang w:val="en-US"/>
        </w:rPr>
        <w:t>Captcha</w:t>
      </w:r>
    </w:p>
    <w:p w:rsidR="00CF301A" w:rsidRDefault="00CF301A" w:rsidP="00CF301A">
      <w:r>
        <w:t xml:space="preserve">Для </w:t>
      </w:r>
      <w:r w:rsidR="004B05EC">
        <w:t>создания</w:t>
      </w:r>
      <w:r>
        <w:t xml:space="preserve"> капчи</w:t>
      </w:r>
      <w:r w:rsidR="004B05EC">
        <w:t>,</w:t>
      </w:r>
      <w:r>
        <w:t xml:space="preserve"> мы используем отдельный класс, который создаст </w:t>
      </w:r>
      <w:r w:rsidR="004B05EC">
        <w:t xml:space="preserve">нам картинку с цифрами и выведет как картинку. Сами цифры будут сохранены в сессионные данные. Про сессию мы дальше </w:t>
      </w:r>
      <w:r w:rsidR="00C546FE">
        <w:t>еще поговорим</w:t>
      </w:r>
      <w:r w:rsidR="004B05EC">
        <w:t>. Сейчас надо знать только</w:t>
      </w:r>
      <w:r w:rsidR="00C546FE">
        <w:t>,</w:t>
      </w:r>
      <w:r w:rsidR="004B05EC">
        <w:t xml:space="preserve"> что сессия однозначно определяет пользователя.</w:t>
      </w:r>
    </w:p>
    <w:p w:rsidR="004B05EC" w:rsidRPr="000C07A5" w:rsidRDefault="004B05EC" w:rsidP="00CF301A">
      <w:r>
        <w:t xml:space="preserve">Создадим </w:t>
      </w:r>
      <w:r>
        <w:rPr>
          <w:lang w:val="en-US"/>
        </w:rPr>
        <w:t>Tools</w:t>
      </w:r>
      <w:r w:rsidRPr="004B05EC">
        <w:t>/</w:t>
      </w:r>
      <w:r>
        <w:rPr>
          <w:lang w:val="en-US"/>
        </w:rPr>
        <w:t>CaptchaImage</w:t>
      </w:r>
      <w:r w:rsidRPr="004B05EC">
        <w:t>.</w:t>
      </w:r>
      <w:r>
        <w:rPr>
          <w:lang w:val="en-US"/>
        </w:rPr>
        <w:t>cs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Генерация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капчи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CaptchaValueKey =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"CaptchaImageText"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Internal properties.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familyName;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For generating random numbers.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random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CaptchaImage(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 = 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SetDimensions(width,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GenerateImage();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CaptchaImage(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familyName)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 = 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SetDimensions(width,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SetFamilyName(familyName);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GenerateImage();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This member overrides Object.Finalize.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~CaptchaImage()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Releases all resources used by this object.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.SuppressFinalize(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Custom Dispose method to clean up unmanaged resources.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disposing)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(disposing)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Dispose of the bitmap.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image.Dispose();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Sets the image aWidth and aHeight.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SetDimensions(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aHeight)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Check the aWidth and aHeight.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(aWidth &lt;= 0)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ArgumentOutOfRangeException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"aWidth"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aWidth,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"Argument out of range, must be greater than zero."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(aHeight &lt;= 0)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ArgumentOutOfRangeException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"aHeight"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aHeight,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"Argument out of range, must be greater than zero."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width = aWidth;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height = aHeight;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Sets the font used for the image text.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SetFamilyName(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aFamilyName)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If the named font is not installed, default to a system font.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(aFamilyName, 12F);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familyName = aFamilyName;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font.Dispose();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familyName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FontFamily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.GenericSerif.Name;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Creates the bitmap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GenerateImage()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new 32-bit bitmap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bitmap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(width, height,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PixelFormat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.Format32bppArgb);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graphics object for drawing.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.FromImage(bitmap);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g.SmoothingMode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SmoothingMode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.AntiAlias;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Rectangle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rect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Rectangle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(0, 0, 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Fill in the background.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hatchBrush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.SmallConfetti,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.LightGray,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.White);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g.FillRectangle(hatchBrush, rect);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up the text font.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size;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fontSize = rect.Height + 1;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Adjust the font size until the text fits within the image.</w:t>
      </w:r>
    </w:p>
    <w:p w:rsidR="004B05EC" w:rsidRPr="000C07A5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</w:t>
      </w:r>
    </w:p>
    <w:p w:rsidR="004B05EC" w:rsidRPr="000C07A5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fontSize--;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font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(familyName, fontSize,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.Bold);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size = g.MeasureString(text, font);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(size.Width &gt; rect.Width);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up the text format.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format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format.Alignment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StringAlignment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.Center;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format.LineAlignment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StringAlignment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.Center;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path using the text and warp it randomly.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GraphicsPath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path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GraphicsPath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path.AddString(text, font.FontFamily,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)font.Style, font.Size, rect, format);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 = 4F;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points 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(random.Next(rect.Width) / v,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(rect.Width - random.Next(rect.Width) / v,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(random.Next(rect.Width) / v, rect.Height -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(rect.Width - random.Next(rect.Width) / v, rect.Height - random.Next(rect.Height) / v)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Matrix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matrix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Matrix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matrix.Translate(0F, 0F);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path.Warp(points, rect, matrix,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WarpMode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.Perspective, 0F);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Draw the text.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hatchBrush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.LargeConfetti,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.LightGray,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.DarkGray);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g.FillPath(hatchBrush, path);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Add some random noise.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.Max(rect.Width, rect.Height);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)(rect.Width * rect.Height / 30F); i++)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 = random.Next(rect.Width);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 = random.Next(rect.Height);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 = random.Next(m / 50);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 = random.Next(m / 50);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g.FillEllipse(hatchBrush, x, y, w, 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Clean up.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font.Dispose();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hatchBrush.Dispose();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the image.</w:t>
      </w:r>
    </w:p>
    <w:p w:rsidR="004B05EC" w:rsidRPr="00ED68CF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image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bitmap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B05EC" w:rsidRPr="00ED68CF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B05EC" w:rsidRPr="000C07A5" w:rsidRDefault="004B05EC" w:rsidP="004B05EC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B05EC" w:rsidRDefault="00AA308C" w:rsidP="004B05EC">
      <w:pPr>
        <w:autoSpaceDE w:val="0"/>
        <w:autoSpaceDN w:val="0"/>
        <w:adjustRightInd w:val="0"/>
        <w:spacing w:after="0" w:line="240" w:lineRule="auto"/>
      </w:pPr>
      <w:r>
        <w:t>С</w:t>
      </w:r>
      <w:r w:rsidR="004B05EC" w:rsidRPr="004B05EC">
        <w:t>уть такова</w:t>
      </w:r>
      <w:r w:rsidR="00B56660">
        <w:t>,</w:t>
      </w:r>
      <w:r w:rsidR="004B05EC" w:rsidRPr="004B05EC">
        <w:t xml:space="preserve"> что в свойство Image генерируется картинка</w:t>
      </w:r>
      <w:r w:rsidR="00C546FE">
        <w:t>,</w:t>
      </w:r>
      <w:r w:rsidR="004B05EC" w:rsidRPr="004B05EC">
        <w:t xml:space="preserve"> состоящая из цифр (которые как бы сложно распознать) методом GenerateImage()</w:t>
      </w:r>
      <w:r w:rsidR="004B05EC">
        <w:t>.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>
        <w:t xml:space="preserve">Теперь сделаем метод вывода </w:t>
      </w:r>
      <w:r>
        <w:rPr>
          <w:lang w:val="en-US"/>
        </w:rPr>
        <w:t>UserController</w:t>
      </w:r>
      <w:r w:rsidRPr="004B05EC">
        <w:t>.</w:t>
      </w:r>
      <w:r>
        <w:rPr>
          <w:lang w:val="en-US"/>
        </w:rPr>
        <w:t>Captcha</w:t>
      </w:r>
      <w:r w:rsidRPr="004B05EC">
        <w:t>()</w:t>
      </w:r>
      <w:r>
        <w:t>: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Session[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.CaptchaValueKey]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.Now.Millisecond).Next(1111, 9999).ToString();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ci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(Session[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.CaptchaValueKey].ToString(), 211, 50,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"Arial"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Change the response headers to output a JPEG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.Response.Clear();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.Response.ContentType =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"image/jpeg"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Write the image to the response stream in JPEG format.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ci.Image.Save(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.Response.OutputStream,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.Jpeg);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Dispose of the CAPTCHA image object.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ci.Dispose();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 w:rsidRPr="004B05EC">
        <w:t xml:space="preserve">Что </w:t>
      </w:r>
      <w:r w:rsidR="00C546FE">
        <w:t>здесь</w:t>
      </w:r>
      <w:r w:rsidR="00C546FE" w:rsidRPr="004B05EC">
        <w:t xml:space="preserve"> </w:t>
      </w:r>
      <w:r w:rsidRPr="004B05EC">
        <w:t xml:space="preserve">происходит: </w:t>
      </w:r>
    </w:p>
    <w:p w:rsidR="004B05EC" w:rsidRDefault="004B05EC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В сессии создаем </w:t>
      </w:r>
      <w:r w:rsidR="00B91FD8">
        <w:t xml:space="preserve">случайное число от 1111 до 9999. </w:t>
      </w:r>
    </w:p>
    <w:p w:rsidR="00B91FD8" w:rsidRP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Создаем в </w:t>
      </w:r>
      <w:r>
        <w:rPr>
          <w:lang w:val="en-US"/>
        </w:rPr>
        <w:t xml:space="preserve">ci </w:t>
      </w:r>
      <w:r>
        <w:t xml:space="preserve">объект </w:t>
      </w:r>
      <w:r>
        <w:rPr>
          <w:lang w:val="en-US"/>
        </w:rPr>
        <w:t>CatchaImage</w:t>
      </w:r>
    </w:p>
    <w:p w:rsid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Очищаем поток вывода</w:t>
      </w:r>
    </w:p>
    <w:p w:rsidR="00B91FD8" w:rsidRP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Задаем</w:t>
      </w:r>
      <w:r w:rsidR="005A1B41">
        <w:t xml:space="preserve"> </w:t>
      </w:r>
      <w:r w:rsidR="005A1B41">
        <w:rPr>
          <w:lang w:val="en-US"/>
        </w:rPr>
        <w:t>header</w:t>
      </w:r>
      <w:r w:rsidR="005A1B41" w:rsidRPr="005A1B41">
        <w:t xml:space="preserve"> </w:t>
      </w:r>
      <w:r w:rsidR="005A1B41">
        <w:t xml:space="preserve">для </w:t>
      </w:r>
      <w:r>
        <w:rPr>
          <w:lang w:val="en-US"/>
        </w:rPr>
        <w:t>mime</w:t>
      </w:r>
      <w:r w:rsidRPr="00B91FD8">
        <w:t>-</w:t>
      </w:r>
      <w:r>
        <w:t>тип</w:t>
      </w:r>
      <w:r w:rsidR="005A1B41">
        <w:t>а</w:t>
      </w:r>
      <w:r>
        <w:t xml:space="preserve"> этого </w:t>
      </w:r>
      <w:r>
        <w:rPr>
          <w:lang w:val="en-US"/>
        </w:rPr>
        <w:t>http</w:t>
      </w:r>
      <w:r>
        <w:t xml:space="preserve">-ответа будет </w:t>
      </w:r>
      <w:r w:rsidRPr="00B91FD8">
        <w:t>“</w:t>
      </w:r>
      <w:r>
        <w:rPr>
          <w:lang w:val="en-US"/>
        </w:rPr>
        <w:t>image</w:t>
      </w:r>
      <w:r>
        <w:t>/</w:t>
      </w:r>
      <w:r>
        <w:rPr>
          <w:lang w:val="en-US"/>
        </w:rPr>
        <w:t>jpeg</w:t>
      </w:r>
      <w:r w:rsidRPr="00B91FD8">
        <w:t xml:space="preserve">” </w:t>
      </w:r>
      <w:r>
        <w:t xml:space="preserve">т.е. картинка формата </w:t>
      </w:r>
      <w:r>
        <w:rPr>
          <w:lang w:val="en-US"/>
        </w:rPr>
        <w:t>jpeg</w:t>
      </w:r>
      <w:r w:rsidRPr="00B91FD8">
        <w:t>.</w:t>
      </w:r>
    </w:p>
    <w:p w:rsidR="00B91FD8" w:rsidRP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Сохраняем </w:t>
      </w:r>
      <w:r>
        <w:rPr>
          <w:lang w:val="en-US"/>
        </w:rPr>
        <w:t>bitmap</w:t>
      </w:r>
      <w:r w:rsidRPr="00B91FD8">
        <w:t xml:space="preserve"> </w:t>
      </w:r>
      <w:r>
        <w:t xml:space="preserve">в выходной поток с форматом </w:t>
      </w:r>
      <w:r>
        <w:rPr>
          <w:lang w:val="en-US"/>
        </w:rPr>
        <w:t>ImageFormat</w:t>
      </w:r>
      <w:r w:rsidRPr="00B91FD8">
        <w:t>.</w:t>
      </w:r>
      <w:r>
        <w:rPr>
          <w:lang w:val="en-US"/>
        </w:rPr>
        <w:t>Jpeg</w:t>
      </w:r>
    </w:p>
    <w:p w:rsidR="00B91FD8" w:rsidRP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Освобождаем ресурсы </w:t>
      </w:r>
      <w:r>
        <w:rPr>
          <w:lang w:val="en-US"/>
        </w:rPr>
        <w:t>Bitmap</w:t>
      </w:r>
    </w:p>
    <w:p w:rsid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Возвращаем </w:t>
      </w:r>
      <w:r>
        <w:rPr>
          <w:lang w:val="en-US"/>
        </w:rPr>
        <w:t>null</w:t>
      </w:r>
      <w:r w:rsidR="005A1B41">
        <w:t>,</w:t>
      </w:r>
      <w:r w:rsidRPr="00B91FD8">
        <w:t xml:space="preserve"> </w:t>
      </w:r>
      <w:r>
        <w:t>так как основная информация уже передана в поток вывода</w:t>
      </w:r>
    </w:p>
    <w:p w:rsidR="00B91FD8" w:rsidRDefault="00B91FD8" w:rsidP="00B91FD8">
      <w:pPr>
        <w:autoSpaceDE w:val="0"/>
        <w:autoSpaceDN w:val="0"/>
        <w:adjustRightInd w:val="0"/>
        <w:spacing w:after="0" w:line="240" w:lineRule="auto"/>
      </w:pPr>
    </w:p>
    <w:p w:rsidR="00B91FD8" w:rsidRDefault="00580C81" w:rsidP="00B91FD8">
      <w:pPr>
        <w:autoSpaceDE w:val="0"/>
        <w:autoSpaceDN w:val="0"/>
        <w:adjustRightInd w:val="0"/>
        <w:spacing w:after="0" w:line="240" w:lineRule="auto"/>
      </w:pPr>
      <w:r>
        <w:t xml:space="preserve">Запрашиваем картинку из </w:t>
      </w:r>
      <w:r>
        <w:rPr>
          <w:lang w:val="en-US"/>
        </w:rPr>
        <w:t>Register</w:t>
      </w:r>
      <w:r w:rsidRPr="00580C81">
        <w:t>.</w:t>
      </w:r>
      <w:r>
        <w:rPr>
          <w:lang w:val="en-US"/>
        </w:rPr>
        <w:t>cshtml</w:t>
      </w:r>
      <w:r>
        <w:t>:</w:t>
      </w:r>
    </w:p>
    <w:p w:rsidR="00580C81" w:rsidRPr="003862C8" w:rsidRDefault="006C01FE" w:rsidP="00580C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62C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="00580C81" w:rsidRPr="00580C8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580C81" w:rsidRPr="00580C8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862C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="00580C81"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control</w:t>
      </w:r>
      <w:r w:rsidRPr="003862C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</w:t>
      </w:r>
      <w:r w:rsidR="00580C81"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label</w:t>
      </w:r>
      <w:r w:rsidRPr="003862C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</w:t>
      </w:r>
      <w:r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580C81" w:rsidRPr="00580C8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3862C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="00580C81"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FirstName</w:t>
      </w:r>
      <w:r w:rsidRPr="003862C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</w:p>
    <w:p w:rsidR="00580C81" w:rsidRPr="00432A37" w:rsidRDefault="006C01FE" w:rsidP="00580C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3862C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="00432A37" w:rsidRPr="00432A3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Pr="003862C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3862C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</w:t>
      </w:r>
      <w:r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Action</w:t>
      </w:r>
      <w:r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3862C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432A37" w:rsidRPr="00432A3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Captcha</w:t>
      </w:r>
      <w:r w:rsidRPr="003862C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="00432A37" w:rsidRPr="00432A3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alt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="captcha"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0C81" w:rsidRPr="000C07A5" w:rsidRDefault="00580C81" w:rsidP="00580C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C07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B7071" w:rsidRPr="000C07A5" w:rsidRDefault="006B7071" w:rsidP="006B70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6B7071" w:rsidRPr="00827B28" w:rsidRDefault="00C01EBC" w:rsidP="006B7071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Проверка</w:t>
      </w:r>
      <w:r w:rsidRPr="00827B28">
        <w:rPr>
          <w:lang w:val="en-US"/>
        </w:rPr>
        <w:t>: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(userView.Captcha != (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)Session[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.CaptchaValueKey])</w:t>
      </w:r>
    </w:p>
    <w:p w:rsidR="00827B28" w:rsidRPr="00765CD2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="006C12F4" w:rsidRPr="00765CD2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827B28" w:rsidRPr="00765CD2" w:rsidRDefault="00A2047D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65CD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 w:rsidRPr="00765CD2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827B28"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="006C12F4" w:rsidRPr="00765CD2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827B28"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="006C12F4" w:rsidRPr="00765CD2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="006C12F4" w:rsidRPr="00765CD2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="00827B28"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Captcha</w:t>
      </w:r>
      <w:r w:rsidR="006C12F4" w:rsidRPr="00765CD2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="006C12F4" w:rsidRPr="00765CD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65CD2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="00827B28">
        <w:rPr>
          <w:rFonts w:ascii="Consolas" w:hAnsi="Consolas" w:cs="Consolas"/>
          <w:color w:val="A31515"/>
          <w:sz w:val="19"/>
          <w:szCs w:val="19"/>
          <w:highlight w:val="white"/>
        </w:rPr>
        <w:t>Текст</w:t>
      </w:r>
      <w:r w:rsidR="006C12F4" w:rsidRPr="00765CD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="00827B28"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="006C12F4" w:rsidRPr="00765CD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="00827B28">
        <w:rPr>
          <w:rFonts w:ascii="Consolas" w:hAnsi="Consolas" w:cs="Consolas"/>
          <w:color w:val="A31515"/>
          <w:sz w:val="19"/>
          <w:szCs w:val="19"/>
          <w:highlight w:val="white"/>
        </w:rPr>
        <w:t>картинки</w:t>
      </w:r>
      <w:r w:rsidR="006C12F4" w:rsidRPr="00765CD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="00827B28">
        <w:rPr>
          <w:rFonts w:ascii="Consolas" w:hAnsi="Consolas" w:cs="Consolas"/>
          <w:color w:val="A31515"/>
          <w:sz w:val="19"/>
          <w:szCs w:val="19"/>
          <w:highlight w:val="white"/>
        </w:rPr>
        <w:t>введен</w:t>
      </w:r>
      <w:r w:rsidR="006C12F4" w:rsidRPr="00765CD2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="00827B28">
        <w:rPr>
          <w:rFonts w:ascii="Consolas" w:hAnsi="Consolas" w:cs="Consolas"/>
          <w:color w:val="A31515"/>
          <w:sz w:val="19"/>
          <w:szCs w:val="19"/>
          <w:highlight w:val="white"/>
        </w:rPr>
        <w:t>неверно</w:t>
      </w:r>
      <w:r w:rsidR="006C12F4" w:rsidRPr="00765CD2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="006C12F4" w:rsidRPr="00765CD2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01EBC" w:rsidRDefault="00A2047D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65CD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 w:rsidR="00827B28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</w:pPr>
      <w:r w:rsidRPr="00827B28">
        <w:t>Вот и всё, закончили</w:t>
      </w:r>
      <w:r w:rsidR="00C546FE">
        <w:t>.</w:t>
      </w:r>
      <w:r w:rsidRPr="00827B28">
        <w:t xml:space="preserve"> </w:t>
      </w:r>
      <w:r w:rsidR="00C546FE">
        <w:t>Д</w:t>
      </w:r>
      <w:r w:rsidRPr="00827B28">
        <w:t>обавляем создание записи и проверяем</w:t>
      </w:r>
      <w:r w:rsidR="0063592B" w:rsidRPr="0063592B">
        <w:t>,</w:t>
      </w:r>
      <w:r w:rsidRPr="00827B28">
        <w:t xml:space="preserve"> как </w:t>
      </w:r>
      <w:r w:rsidR="00C546FE">
        <w:t xml:space="preserve">она </w:t>
      </w:r>
      <w:r w:rsidRPr="00827B28">
        <w:t>работает: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commentRangeStart w:id="5"/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(ModelState.IsValid)</w:t>
      </w:r>
      <w:commentRangeEnd w:id="5"/>
      <w:r w:rsidR="0063592B">
        <w:rPr>
          <w:rStyle w:val="ab"/>
        </w:rPr>
        <w:commentReference w:id="5"/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)ModelMapper.Map(userView, 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Repository.CreateUser(user);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827B28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"Index"</w:t>
      </w: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27B28" w:rsidRPr="00580C81" w:rsidRDefault="00827B28" w:rsidP="00827B28">
      <w:pPr>
        <w:autoSpaceDE w:val="0"/>
        <w:autoSpaceDN w:val="0"/>
        <w:adjustRightInd w:val="0"/>
        <w:spacing w:after="0" w:line="240" w:lineRule="auto"/>
      </w:pP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832C4" w:rsidRDefault="00F832C4">
      <w:r>
        <w:br w:type="page"/>
      </w:r>
    </w:p>
    <w:p w:rsidR="00F832C4" w:rsidRDefault="00F832C4" w:rsidP="00F832C4">
      <w:pPr>
        <w:pStyle w:val="2"/>
        <w:rPr>
          <w:highlight w:val="white"/>
        </w:rPr>
      </w:pPr>
      <w:r>
        <w:rPr>
          <w:highlight w:val="white"/>
        </w:rPr>
        <w:lastRenderedPageBreak/>
        <w:t>Урок 6. Авторизация.</w:t>
      </w:r>
    </w:p>
    <w:p w:rsidR="00F832C4" w:rsidRDefault="00F832C4" w:rsidP="00F832C4">
      <w:pPr>
        <w:rPr>
          <w:highlight w:val="white"/>
        </w:rPr>
      </w:pPr>
      <w:r>
        <w:rPr>
          <w:highlight w:val="white"/>
        </w:rPr>
        <w:t xml:space="preserve">Цель урока: Изучить способ авторизации через </w:t>
      </w:r>
      <w:r>
        <w:rPr>
          <w:highlight w:val="white"/>
          <w:lang w:val="en-US"/>
        </w:rPr>
        <w:t>Cookie</w:t>
      </w:r>
      <w:r w:rsidRPr="00547B2E">
        <w:rPr>
          <w:highlight w:val="white"/>
        </w:rPr>
        <w:t xml:space="preserve">, </w:t>
      </w:r>
      <w:r>
        <w:rPr>
          <w:highlight w:val="white"/>
        </w:rPr>
        <w:t xml:space="preserve">использование стандартных атрибутов доступа к контроллеру и методу контроллера. Использование </w:t>
      </w:r>
      <w:r w:rsidRPr="002A56CA">
        <w:rPr>
          <w:highlight w:val="white"/>
          <w:lang w:val="en-US"/>
        </w:rPr>
        <w:t>IPr</w:t>
      </w:r>
      <w:r>
        <w:rPr>
          <w:highlight w:val="white"/>
          <w:lang w:val="en-US"/>
        </w:rPr>
        <w:t>incipal</w:t>
      </w:r>
      <w:r>
        <w:rPr>
          <w:highlight w:val="white"/>
        </w:rPr>
        <w:t>.</w:t>
      </w:r>
      <w:r w:rsidRPr="002A56CA">
        <w:rPr>
          <w:highlight w:val="white"/>
        </w:rPr>
        <w:t xml:space="preserve"> </w:t>
      </w:r>
      <w:r>
        <w:rPr>
          <w:highlight w:val="white"/>
        </w:rPr>
        <w:t>Создание собственного модуля (</w:t>
      </w:r>
      <w:r>
        <w:rPr>
          <w:highlight w:val="white"/>
          <w:lang w:val="en-US"/>
        </w:rPr>
        <w:t>IHttpModule</w:t>
      </w:r>
      <w:r>
        <w:rPr>
          <w:highlight w:val="white"/>
        </w:rPr>
        <w:t>)</w:t>
      </w:r>
      <w:r w:rsidRPr="002A56CA">
        <w:rPr>
          <w:highlight w:val="white"/>
        </w:rPr>
        <w:t xml:space="preserve"> </w:t>
      </w:r>
      <w:r>
        <w:rPr>
          <w:highlight w:val="white"/>
        </w:rPr>
        <w:t xml:space="preserve">и собственного фильтра </w:t>
      </w:r>
      <w:r>
        <w:rPr>
          <w:highlight w:val="white"/>
          <w:lang w:val="en-US"/>
        </w:rPr>
        <w:t>IActionFilter</w:t>
      </w:r>
      <w:r>
        <w:rPr>
          <w:highlight w:val="white"/>
        </w:rPr>
        <w:t xml:space="preserve">. </w:t>
      </w:r>
    </w:p>
    <w:p w:rsidR="004175E2" w:rsidRDefault="004175E2" w:rsidP="00F832C4">
      <w:pPr>
        <w:rPr>
          <w:highlight w:val="white"/>
        </w:rPr>
      </w:pPr>
    </w:p>
    <w:p w:rsidR="004175E2" w:rsidRPr="008E0819" w:rsidRDefault="004175E2" w:rsidP="00F832C4">
      <w:pPr>
        <w:rPr>
          <w:i/>
          <w:highlight w:val="white"/>
        </w:rPr>
      </w:pPr>
      <w:r>
        <w:rPr>
          <w:i/>
          <w:highlight w:val="white"/>
        </w:rPr>
        <w:t xml:space="preserve">Небольшое отступление: На самом деле в </w:t>
      </w:r>
      <w:r>
        <w:rPr>
          <w:i/>
          <w:highlight w:val="white"/>
          <w:lang w:val="en-US"/>
        </w:rPr>
        <w:t>asp</w:t>
      </w:r>
      <w:r w:rsidRPr="004175E2">
        <w:rPr>
          <w:i/>
          <w:highlight w:val="white"/>
        </w:rPr>
        <w:t>.</w:t>
      </w:r>
      <w:r>
        <w:rPr>
          <w:i/>
          <w:highlight w:val="white"/>
          <w:lang w:val="en-US"/>
        </w:rPr>
        <w:t>net</w:t>
      </w:r>
      <w:r w:rsidRPr="004175E2">
        <w:rPr>
          <w:i/>
          <w:highlight w:val="white"/>
        </w:rPr>
        <w:t xml:space="preserve"> </w:t>
      </w:r>
      <w:r>
        <w:rPr>
          <w:i/>
          <w:highlight w:val="white"/>
          <w:lang w:val="en-US"/>
        </w:rPr>
        <w:t>mvc</w:t>
      </w:r>
      <w:r w:rsidRPr="004175E2">
        <w:rPr>
          <w:i/>
          <w:highlight w:val="white"/>
        </w:rPr>
        <w:t xml:space="preserve"> </w:t>
      </w:r>
      <w:r>
        <w:rPr>
          <w:i/>
          <w:highlight w:val="white"/>
        </w:rPr>
        <w:t xml:space="preserve">все учебники рекомендуют пользоваться уже придуманной системой авторизации, которая называется </w:t>
      </w:r>
      <w:r w:rsidR="008E0819" w:rsidRPr="008E0819">
        <w:rPr>
          <w:b/>
          <w:i/>
          <w:highlight w:val="white"/>
        </w:rPr>
        <w:t>AspNetMembershipProvider</w:t>
      </w:r>
      <w:r>
        <w:rPr>
          <w:i/>
          <w:highlight w:val="white"/>
        </w:rPr>
        <w:t xml:space="preserve">, она была описана в статье </w:t>
      </w:r>
      <w:hyperlink r:id="rId57" w:history="1">
        <w:r w:rsidRPr="00EC4DBA">
          <w:rPr>
            <w:rStyle w:val="a7"/>
          </w:rPr>
          <w:t>http://habrahabr.ru/pos</w:t>
        </w:r>
        <w:r w:rsidRPr="00EC4DBA">
          <w:rPr>
            <w:rStyle w:val="a7"/>
          </w:rPr>
          <w:t>t</w:t>
        </w:r>
        <w:r w:rsidRPr="00EC4DBA">
          <w:rPr>
            <w:rStyle w:val="a7"/>
          </w:rPr>
          <w:t>/142711/</w:t>
        </w:r>
      </w:hyperlink>
      <w:r w:rsidR="008E0819" w:rsidRPr="008E0819">
        <w:rPr>
          <w:i/>
          <w:highlight w:val="white"/>
        </w:rPr>
        <w:t xml:space="preserve">, но </w:t>
      </w:r>
      <w:r w:rsidR="00B56660">
        <w:rPr>
          <w:i/>
          <w:highlight w:val="white"/>
        </w:rPr>
        <w:t xml:space="preserve">обьяснено </w:t>
      </w:r>
      <w:r w:rsidR="00EC4DBA">
        <w:rPr>
          <w:i/>
          <w:highlight w:val="white"/>
        </w:rPr>
        <w:t xml:space="preserve"> это с точки зрения «нажимай и не понимай</w:t>
      </w:r>
      <w:r w:rsidR="00B56660">
        <w:rPr>
          <w:i/>
          <w:highlight w:val="white"/>
        </w:rPr>
        <w:t>,</w:t>
      </w:r>
      <w:r w:rsidR="00EC4DBA">
        <w:rPr>
          <w:i/>
          <w:highlight w:val="white"/>
        </w:rPr>
        <w:t xml:space="preserve"> что там внутри». При первом знакомстве с </w:t>
      </w:r>
      <w:r w:rsidR="00EC4DBA">
        <w:rPr>
          <w:i/>
          <w:highlight w:val="white"/>
          <w:lang w:val="en-US"/>
        </w:rPr>
        <w:t>asp</w:t>
      </w:r>
      <w:r w:rsidR="00EC4DBA" w:rsidRPr="00EC4DBA">
        <w:rPr>
          <w:i/>
          <w:highlight w:val="white"/>
        </w:rPr>
        <w:t>.</w:t>
      </w:r>
      <w:r w:rsidR="00EC4DBA">
        <w:rPr>
          <w:i/>
          <w:highlight w:val="white"/>
          <w:lang w:val="en-US"/>
        </w:rPr>
        <w:t>net</w:t>
      </w:r>
      <w:r w:rsidR="00EC4DBA" w:rsidRPr="00EC4DBA">
        <w:rPr>
          <w:i/>
          <w:highlight w:val="white"/>
        </w:rPr>
        <w:t xml:space="preserve"> </w:t>
      </w:r>
      <w:r w:rsidR="00EC4DBA">
        <w:rPr>
          <w:i/>
          <w:highlight w:val="white"/>
          <w:lang w:val="en-US"/>
        </w:rPr>
        <w:t>mvc</w:t>
      </w:r>
      <w:r w:rsidR="00EC4DBA" w:rsidRPr="00EC4DBA">
        <w:rPr>
          <w:i/>
          <w:highlight w:val="white"/>
        </w:rPr>
        <w:t xml:space="preserve"> </w:t>
      </w:r>
      <w:r w:rsidR="00EC4DBA">
        <w:rPr>
          <w:i/>
          <w:highlight w:val="white"/>
        </w:rPr>
        <w:t>меня это смутило. Далее</w:t>
      </w:r>
      <w:r w:rsidR="00E34A92">
        <w:rPr>
          <w:i/>
          <w:highlight w:val="white"/>
        </w:rPr>
        <w:t>,</w:t>
      </w:r>
      <w:r w:rsidR="00EC4DBA">
        <w:rPr>
          <w:i/>
          <w:highlight w:val="white"/>
        </w:rPr>
        <w:t xml:space="preserve"> в этой статье </w:t>
      </w:r>
      <w:hyperlink r:id="rId58" w:history="1">
        <w:r w:rsidR="00EC4DBA">
          <w:rPr>
            <w:rStyle w:val="a7"/>
          </w:rPr>
          <w:t>http://habrahabr.</w:t>
        </w:r>
        <w:r w:rsidR="00EC4DBA">
          <w:rPr>
            <w:rStyle w:val="a7"/>
          </w:rPr>
          <w:t>r</w:t>
        </w:r>
        <w:r w:rsidR="00EC4DBA">
          <w:rPr>
            <w:rStyle w:val="a7"/>
          </w:rPr>
          <w:t>u/post/143024/</w:t>
        </w:r>
      </w:hyperlink>
      <w:r w:rsidR="00EC4DBA">
        <w:t xml:space="preserve"> </w:t>
      </w:r>
      <w:r w:rsidR="00EC4DBA" w:rsidRPr="00EC4DBA">
        <w:rPr>
          <w:i/>
          <w:highlight w:val="white"/>
        </w:rPr>
        <w:t>- сказано, что пользоваться этим провайдером – нельзя.</w:t>
      </w:r>
      <w:r w:rsidR="00EC4DBA">
        <w:t xml:space="preserve"> </w:t>
      </w:r>
      <w:r w:rsidR="00EC4DBA" w:rsidRPr="008E0819">
        <w:rPr>
          <w:i/>
          <w:highlight w:val="white"/>
        </w:rPr>
        <w:t xml:space="preserve"> </w:t>
      </w:r>
      <w:r w:rsidR="00E34A92">
        <w:rPr>
          <w:i/>
          <w:highlight w:val="white"/>
        </w:rPr>
        <w:t>Здесь</w:t>
      </w:r>
      <w:r w:rsidR="00E34A92" w:rsidRPr="008E0819">
        <w:rPr>
          <w:i/>
          <w:highlight w:val="white"/>
        </w:rPr>
        <w:t xml:space="preserve"> </w:t>
      </w:r>
      <w:r w:rsidR="008E0819" w:rsidRPr="008E0819">
        <w:rPr>
          <w:i/>
          <w:highlight w:val="white"/>
        </w:rPr>
        <w:t>же</w:t>
      </w:r>
      <w:r w:rsidR="00E34A92">
        <w:rPr>
          <w:i/>
          <w:highlight w:val="white"/>
        </w:rPr>
        <w:t>,</w:t>
      </w:r>
      <w:r w:rsidR="008E0819" w:rsidRPr="008E0819">
        <w:rPr>
          <w:i/>
          <w:highlight w:val="white"/>
        </w:rPr>
        <w:t xml:space="preserve"> мы достаточно глубоко изучаем всякие хитрые asp.net mvc стандартные приемы, так что это один из основных уроков.</w:t>
      </w:r>
    </w:p>
    <w:p w:rsidR="00F832C4" w:rsidRDefault="00F832C4" w:rsidP="00F832C4">
      <w:pPr>
        <w:pStyle w:val="3"/>
        <w:rPr>
          <w:highlight w:val="white"/>
        </w:rPr>
      </w:pPr>
      <w:r>
        <w:rPr>
          <w:highlight w:val="white"/>
        </w:rPr>
        <w:t>Кукисы</w:t>
      </w:r>
    </w:p>
    <w:p w:rsidR="008B0CE3" w:rsidRDefault="008B0CE3" w:rsidP="008B0CE3">
      <w:pPr>
        <w:rPr>
          <w:highlight w:val="white"/>
        </w:rPr>
      </w:pPr>
      <w:r>
        <w:rPr>
          <w:highlight w:val="white"/>
        </w:rPr>
        <w:t xml:space="preserve">Кукисы – это часть информации, отсылаемая сервером браузеру, которую браузер возвращает обратно серверу вместе с каждым (почти каждым) запросом. </w:t>
      </w:r>
    </w:p>
    <w:p w:rsidR="008B0CE3" w:rsidRDefault="008B0CE3" w:rsidP="008B0CE3">
      <w:pPr>
        <w:rPr>
          <w:highlight w:val="white"/>
        </w:rPr>
      </w:pPr>
      <w:r>
        <w:rPr>
          <w:highlight w:val="white"/>
        </w:rPr>
        <w:t xml:space="preserve">Сервер </w:t>
      </w:r>
      <w:r w:rsidR="00390B4B">
        <w:rPr>
          <w:highlight w:val="white"/>
        </w:rPr>
        <w:t>в заголовок ответа пишет:</w:t>
      </w:r>
    </w:p>
    <w:p w:rsidR="00390B4B" w:rsidRPr="000C07A5" w:rsidRDefault="00390B4B" w:rsidP="00390B4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C07A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Set-Cookie: value[; expires=date][; domain=domain][; path=path][; secure]</w:t>
      </w:r>
    </w:p>
    <w:p w:rsidR="00390B4B" w:rsidRPr="000C07A5" w:rsidRDefault="00390B4B" w:rsidP="00390B4B">
      <w:pPr>
        <w:rPr>
          <w:highlight w:val="white"/>
          <w:lang w:val="en-US"/>
        </w:rPr>
      </w:pPr>
      <w:r w:rsidRPr="00390B4B">
        <w:rPr>
          <w:highlight w:val="white"/>
        </w:rPr>
        <w:t>Например</w:t>
      </w:r>
      <w:r w:rsidRPr="000C07A5">
        <w:rPr>
          <w:highlight w:val="white"/>
          <w:lang w:val="en-US"/>
        </w:rPr>
        <w:t>:</w:t>
      </w:r>
    </w:p>
    <w:p w:rsidR="00390B4B" w:rsidRPr="00390B4B" w:rsidRDefault="00390B4B" w:rsidP="00390B4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HTTP/1.1 200 OK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Content-type: text/html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Set-Cookie: name=value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Set-Cookie: name2=value2; Expires=Wed, 09-Jun-2021 10:18:14 GMT</w:t>
      </w:r>
    </w:p>
    <w:p w:rsidR="00390B4B" w:rsidRDefault="00390B4B" w:rsidP="008B0CE3">
      <w:pPr>
        <w:rPr>
          <w:highlight w:val="white"/>
        </w:rPr>
      </w:pPr>
      <w:r>
        <w:rPr>
          <w:highlight w:val="white"/>
        </w:rPr>
        <w:t>Браузер (если не истекло время действия кукиса) при каждом запросе:</w:t>
      </w:r>
    </w:p>
    <w:p w:rsidR="00390B4B" w:rsidRPr="000C07A5" w:rsidRDefault="00390B4B" w:rsidP="008B0CE3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GET /spec.html HTTP/1.1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Host: www.example.org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Cookie: name=value; name2=value2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Accept: */*</w:t>
      </w:r>
    </w:p>
    <w:p w:rsidR="00E0585B" w:rsidRPr="000C07A5" w:rsidRDefault="00E0585B" w:rsidP="008B0CE3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</w:p>
    <w:p w:rsidR="00E0585B" w:rsidRPr="000C07A5" w:rsidRDefault="00E0585B" w:rsidP="008B0CE3">
      <w:pPr>
        <w:rPr>
          <w:highlight w:val="white"/>
          <w:lang w:val="en-US"/>
        </w:rPr>
      </w:pPr>
      <w:r w:rsidRPr="00E0585B">
        <w:rPr>
          <w:highlight w:val="white"/>
        </w:rPr>
        <w:t>Устанавливаем</w:t>
      </w:r>
      <w:r w:rsidRPr="000C07A5">
        <w:rPr>
          <w:highlight w:val="white"/>
          <w:lang w:val="en-US"/>
        </w:rPr>
        <w:t xml:space="preserve"> cookie: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p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ublic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 = 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"test_cookie"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.Now.ToString(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"dd.MM.yyyy"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Expires =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.Now.AddMinutes(10),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Response.SetCookie(cookie);</w:t>
      </w:r>
    </w:p>
    <w:p w:rsidR="00E0585B" w:rsidRPr="00ED68CF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150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0585B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Chrome</w:t>
      </w:r>
      <w:r w:rsidRPr="000C07A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проверяем установку:</w:t>
      </w:r>
    </w:p>
    <w:p w:rsidR="00E0585B" w:rsidRDefault="00E0585B" w:rsidP="00E0585B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noProof/>
          <w:color w:val="000000"/>
          <w:sz w:val="20"/>
          <w:szCs w:val="20"/>
          <w:shd w:val="clear" w:color="auto" w:fill="FFFFFF"/>
          <w:lang w:eastAsia="ru-RU"/>
        </w:rPr>
        <w:lastRenderedPageBreak/>
        <w:drawing>
          <wp:inline distT="0" distB="0" distL="0" distR="0" wp14:anchorId="3D8ADD79" wp14:editId="135F2FBF">
            <wp:extent cx="4179368" cy="3899140"/>
            <wp:effectExtent l="0" t="0" r="0" b="6350"/>
            <wp:docPr id="37" name="Рисунок 37" descr="C:\Users\Saturn\Desktop\PrintScreens\Lesson6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turn\Desktop\PrintScreens\Lesson6\Untitled-1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135" cy="389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</w:rPr>
        <w:t>Для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0585B">
        <w:rPr>
          <w:rFonts w:ascii="Consolas" w:hAnsi="Consolas" w:cs="Consolas"/>
          <w:color w:val="000000"/>
          <w:sz w:val="19"/>
          <w:szCs w:val="19"/>
        </w:rPr>
        <w:t>получения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0585B">
        <w:rPr>
          <w:rFonts w:ascii="Consolas" w:hAnsi="Consolas" w:cs="Consolas"/>
          <w:color w:val="000000"/>
          <w:sz w:val="19"/>
          <w:szCs w:val="19"/>
        </w:rPr>
        <w:t>кукисов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 = Request.Cookies[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"test_cookie"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E0585B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Делаем точку останов</w:t>
      </w:r>
      <w:r w:rsidR="00E34A92">
        <w:rPr>
          <w:rFonts w:ascii="Consolas" w:hAnsi="Consolas" w:cs="Consolas"/>
          <w:color w:val="000000"/>
          <w:sz w:val="19"/>
          <w:szCs w:val="19"/>
        </w:rPr>
        <w:t>ки</w:t>
      </w:r>
      <w:r>
        <w:rPr>
          <w:rFonts w:ascii="Consolas" w:hAnsi="Consolas" w:cs="Consolas"/>
          <w:color w:val="000000"/>
          <w:sz w:val="19"/>
          <w:szCs w:val="19"/>
        </w:rPr>
        <w:t xml:space="preserve"> и проверяем:</w:t>
      </w:r>
    </w:p>
    <w:p w:rsidR="00E0585B" w:rsidRPr="00E0585B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 wp14:anchorId="45B75C1F" wp14:editId="2655F1C5">
            <wp:extent cx="3269411" cy="2096047"/>
            <wp:effectExtent l="0" t="0" r="7620" b="0"/>
            <wp:docPr id="39" name="Рисунок 39" descr="C:\Users\Saturn\Desktop\PrintScreens\Lesson6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turn\Desktop\PrintScreens\Lesson6\Untitled-2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955" cy="210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2C4" w:rsidRPr="002A56CA" w:rsidRDefault="00E0585B" w:rsidP="00F832C4">
      <w:pPr>
        <w:rPr>
          <w:i/>
          <w:highlight w:val="white"/>
        </w:rPr>
      </w:pPr>
      <w:r>
        <w:rPr>
          <w:i/>
          <w:highlight w:val="white"/>
        </w:rPr>
        <w:t>Примечание: подробнее можно изучить кукисы</w:t>
      </w:r>
      <w:r w:rsidR="00E34A92">
        <w:rPr>
          <w:i/>
          <w:highlight w:val="white"/>
        </w:rPr>
        <w:t xml:space="preserve"> по следующим ссылкам</w:t>
      </w:r>
      <w:r>
        <w:rPr>
          <w:i/>
          <w:highlight w:val="white"/>
        </w:rPr>
        <w:t>:</w:t>
      </w:r>
    </w:p>
    <w:p w:rsidR="00F832C4" w:rsidRDefault="00376A6C" w:rsidP="00F832C4">
      <w:hyperlink r:id="rId61" w:history="1">
        <w:r w:rsidR="00F832C4">
          <w:rPr>
            <w:rStyle w:val="a7"/>
          </w:rPr>
          <w:t>http://www.nczonline.net/blog/2009/05/05/http-cookies-explained/</w:t>
        </w:r>
      </w:hyperlink>
    </w:p>
    <w:p w:rsidR="00F832C4" w:rsidRDefault="00F832C4" w:rsidP="00F832C4">
      <w:pPr>
        <w:pStyle w:val="3"/>
      </w:pPr>
      <w:r>
        <w:t>Авторизация</w:t>
      </w:r>
      <w:r w:rsidRPr="000C07A5">
        <w:t xml:space="preserve"> </w:t>
      </w:r>
    </w:p>
    <w:p w:rsidR="00E0585B" w:rsidRDefault="00E34A92" w:rsidP="00E0585B">
      <w:r>
        <w:t>В</w:t>
      </w:r>
      <w:r w:rsidR="00E0585B">
        <w:t xml:space="preserve"> нашем случае авторизация </w:t>
      </w:r>
      <w:r w:rsidR="00980A7D">
        <w:t xml:space="preserve">будет основана на использовании кукисов. </w:t>
      </w:r>
      <w:r>
        <w:t xml:space="preserve">Для этого </w:t>
      </w:r>
      <w:r w:rsidR="00980A7D">
        <w:t>изучим следующие положения:</w:t>
      </w:r>
    </w:p>
    <w:p w:rsidR="00980A7D" w:rsidRPr="00980A7D" w:rsidRDefault="00980A7D" w:rsidP="001516A5">
      <w:pPr>
        <w:pStyle w:val="a6"/>
        <w:numPr>
          <w:ilvl w:val="0"/>
          <w:numId w:val="15"/>
        </w:numPr>
      </w:pPr>
      <w:r w:rsidRPr="00980A7D">
        <w:rPr>
          <w:b/>
        </w:rPr>
        <w:t>FormsAuthenticationTicket</w:t>
      </w:r>
      <w:r w:rsidRPr="00980A7D">
        <w:t xml:space="preserve"> – мы воспользуемся этим классом, чтобы хранить данные</w:t>
      </w:r>
      <w:r w:rsidR="00FE1AD6">
        <w:t xml:space="preserve"> авторизации</w:t>
      </w:r>
      <w:r w:rsidRPr="00980A7D">
        <w:t xml:space="preserve"> в </w:t>
      </w:r>
      <w:r w:rsidR="00FE1AD6">
        <w:t>зашифрованном виде</w:t>
      </w:r>
    </w:p>
    <w:p w:rsidR="00980A7D" w:rsidRDefault="00980A7D" w:rsidP="001516A5">
      <w:pPr>
        <w:pStyle w:val="a6"/>
        <w:numPr>
          <w:ilvl w:val="0"/>
          <w:numId w:val="14"/>
        </w:numPr>
      </w:pPr>
      <w:r>
        <w:lastRenderedPageBreak/>
        <w:t xml:space="preserve">Нужно реализовать интерфейс </w:t>
      </w:r>
      <w:r w:rsidRPr="00980A7D">
        <w:rPr>
          <w:b/>
          <w:lang w:val="en-US"/>
        </w:rPr>
        <w:t>IPrincipal</w:t>
      </w:r>
      <w:r w:rsidRPr="00980A7D">
        <w:t xml:space="preserve"> </w:t>
      </w:r>
      <w:r>
        <w:t xml:space="preserve">и установить в </w:t>
      </w:r>
      <w:r>
        <w:rPr>
          <w:lang w:val="en-US"/>
        </w:rPr>
        <w:t>HttpContext</w:t>
      </w:r>
      <w:r w:rsidRPr="00980A7D">
        <w:t>.</w:t>
      </w:r>
      <w:r>
        <w:rPr>
          <w:lang w:val="en-US"/>
        </w:rPr>
        <w:t>User</w:t>
      </w:r>
      <w:r>
        <w:t xml:space="preserve"> для </w:t>
      </w:r>
      <w:r w:rsidR="00D617ED">
        <w:t xml:space="preserve">проверки ролей и </w:t>
      </w:r>
      <w:r w:rsidR="00D617ED">
        <w:rPr>
          <w:lang w:val="en-US"/>
        </w:rPr>
        <w:t>IIdentity</w:t>
      </w:r>
      <w:r w:rsidR="00D617ED" w:rsidRPr="00D617ED">
        <w:t xml:space="preserve"> </w:t>
      </w:r>
      <w:r w:rsidR="00D617ED">
        <w:t>интерфейса.</w:t>
      </w:r>
    </w:p>
    <w:p w:rsidR="00980A7D" w:rsidRDefault="00D617ED" w:rsidP="001516A5">
      <w:pPr>
        <w:pStyle w:val="a6"/>
        <w:numPr>
          <w:ilvl w:val="0"/>
          <w:numId w:val="14"/>
        </w:numPr>
      </w:pPr>
      <w:r>
        <w:t xml:space="preserve">Для интерфейса </w:t>
      </w:r>
      <w:r w:rsidRPr="00D617ED">
        <w:rPr>
          <w:b/>
          <w:lang w:val="en-US"/>
        </w:rPr>
        <w:t>IIdentity</w:t>
      </w:r>
      <w:r>
        <w:rPr>
          <w:b/>
          <w:lang w:val="en-US"/>
        </w:rPr>
        <w:t xml:space="preserve"> </w:t>
      </w:r>
      <w:r w:rsidRPr="00D617ED">
        <w:t>сделать реализацию</w:t>
      </w:r>
    </w:p>
    <w:p w:rsidR="00D617ED" w:rsidRDefault="00D617ED" w:rsidP="001516A5">
      <w:pPr>
        <w:pStyle w:val="a6"/>
        <w:numPr>
          <w:ilvl w:val="0"/>
          <w:numId w:val="14"/>
        </w:numPr>
      </w:pPr>
      <w:r>
        <w:t xml:space="preserve">Вывести в </w:t>
      </w:r>
      <w:r w:rsidRPr="00D617ED">
        <w:rPr>
          <w:b/>
          <w:lang w:val="en-US"/>
        </w:rPr>
        <w:t>BaseController</w:t>
      </w:r>
      <w:r w:rsidRPr="00D617ED">
        <w:t xml:space="preserve"> </w:t>
      </w:r>
      <w:r>
        <w:t xml:space="preserve">в свойство </w:t>
      </w:r>
      <w:r w:rsidRPr="00D617ED">
        <w:rPr>
          <w:b/>
          <w:lang w:val="en-US"/>
        </w:rPr>
        <w:t>CurrentUser</w:t>
      </w:r>
      <w:r w:rsidRPr="00D617ED">
        <w:t xml:space="preserve"> </w:t>
      </w:r>
      <w:r>
        <w:t>значение пользователя, который сейчас залогинен.</w:t>
      </w:r>
    </w:p>
    <w:p w:rsidR="00D617ED" w:rsidRDefault="00D617ED" w:rsidP="00D617ED">
      <w:r>
        <w:t>Приступим.</w:t>
      </w:r>
    </w:p>
    <w:p w:rsidR="00D617ED" w:rsidRDefault="00D617ED" w:rsidP="00D617ED">
      <w:pPr>
        <w:rPr>
          <w:lang w:val="en-US"/>
        </w:rPr>
      </w:pPr>
      <w:r>
        <w:t xml:space="preserve">Создадим интерфейс </w:t>
      </w:r>
      <w:r>
        <w:rPr>
          <w:lang w:val="en-US"/>
        </w:rPr>
        <w:t>IAuthentication</w:t>
      </w:r>
      <w:r w:rsidRPr="00D617ED">
        <w:t xml:space="preserve"> </w:t>
      </w:r>
      <w:r>
        <w:t xml:space="preserve">и его реализацию </w:t>
      </w:r>
      <w:r>
        <w:rPr>
          <w:lang w:val="en-US"/>
        </w:rPr>
        <w:t>CustomAuthentication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617E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D617ED" w:rsidRPr="00765CD2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="006C12F4" w:rsidRPr="00765CD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="006C12F4" w:rsidRPr="00765CD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Конекст</w:t>
      </w:r>
      <w:r w:rsidR="006C12F4" w:rsidRPr="00765CD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(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="006C12F4" w:rsidRPr="00765CD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мы</w:t>
      </w:r>
      <w:r w:rsidR="006C12F4" w:rsidRPr="00765CD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получаем</w:t>
      </w:r>
      <w:r w:rsidR="006C12F4" w:rsidRPr="00765CD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доступ</w:t>
      </w:r>
      <w:r w:rsidR="006C12F4" w:rsidRPr="00765CD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</w:t>
      </w:r>
      <w:r w:rsidR="006C12F4" w:rsidRPr="00765CD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запросу</w:t>
      </w:r>
      <w:r w:rsidR="006C12F4" w:rsidRPr="00765CD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</w:t>
      </w:r>
      <w:r w:rsidR="006C12F4" w:rsidRPr="00765CD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кукисам</w:t>
      </w:r>
      <w:r w:rsidR="006C12F4" w:rsidRPr="00765CD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)</w:t>
      </w:r>
    </w:p>
    <w:p w:rsidR="00D617ED" w:rsidRPr="00D617ED" w:rsidRDefault="00A2047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65CD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="00D617ED"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="00D617ED" w:rsidRPr="00D617E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="00D617ED"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{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login,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password,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0C07A5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 {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617ED" w:rsidRDefault="00D617ED" w:rsidP="00D617E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617ED" w:rsidRPr="00D617ED" w:rsidRDefault="00D617ED" w:rsidP="00D617ED">
      <w:pPr>
        <w:rPr>
          <w:lang w:val="en-US"/>
        </w:rPr>
      </w:pPr>
      <w:r w:rsidRPr="00D617ED">
        <w:t>Реализация</w:t>
      </w:r>
      <w:r w:rsidRPr="00D617ED">
        <w:rPr>
          <w:lang w:val="en-US"/>
        </w:rPr>
        <w:t>: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cookieName = </w:t>
      </w:r>
      <w:r w:rsidRPr="000267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"__AUTH_COOKIE"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{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IAuthentication Members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 = Repository.Login(userName, Password);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(retUser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CreateCookie(userName, isPersistent);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 = Repository.Users.FirstOrDefault(p =&gt;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(retUser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CreateCookie(userName);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CreateCookie(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FormsAuthenticationTicket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1,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userName,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.Timeout),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isPersistent,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.FormsCookiePath);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Encrypt the ticket.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encTicket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.Encrypt(ticket);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the cookie.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AuthCookie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(cookieName)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encTicket,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Expires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.Timeout)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HttpContext.Response.Cookies.Set(AuthCookie);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httpCookie = HttpContext.Response.Cookies[cookieName];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(httpCookie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httpCookie.Value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(_currentUser ==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authCookie = HttpContext.Request.Cookies.Get(cookieName);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(authCookie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!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.IsNullOrEmpty(authCookie.Value))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.Decrypt(authCookie.Value);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(ticket.Name, Repository);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logger.Error(</w:t>
      </w:r>
      <w:r w:rsidRPr="000267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"Failed authentication: "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ex.Message);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_currentUser;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395CD7" w:rsidRPr="000C07A5" w:rsidRDefault="000267EB" w:rsidP="000267E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}</w:t>
      </w:r>
    </w:p>
    <w:p w:rsidR="00395CD7" w:rsidRPr="000D080D" w:rsidRDefault="00395CD7" w:rsidP="000267EB">
      <w:pPr>
        <w:rPr>
          <w:lang w:val="en-US"/>
        </w:rPr>
      </w:pPr>
      <w:r w:rsidRPr="00395CD7">
        <w:t>Суть</w:t>
      </w:r>
      <w:r w:rsidR="00A2047D" w:rsidRPr="000D080D">
        <w:rPr>
          <w:lang w:val="en-US"/>
        </w:rPr>
        <w:t xml:space="preserve"> </w:t>
      </w:r>
      <w:r w:rsidRPr="00395CD7">
        <w:t>сводится</w:t>
      </w:r>
      <w:r w:rsidR="00A2047D" w:rsidRPr="000D080D">
        <w:rPr>
          <w:lang w:val="en-US"/>
        </w:rPr>
        <w:t xml:space="preserve"> </w:t>
      </w:r>
      <w:r w:rsidRPr="00395CD7">
        <w:t>к</w:t>
      </w:r>
      <w:r w:rsidR="00A2047D" w:rsidRPr="000D080D">
        <w:rPr>
          <w:lang w:val="en-US"/>
        </w:rPr>
        <w:t xml:space="preserve"> </w:t>
      </w:r>
      <w:r w:rsidRPr="00395CD7">
        <w:t>следующему</w:t>
      </w:r>
      <w:r w:rsidR="00A2047D" w:rsidRPr="000D080D">
        <w:rPr>
          <w:lang w:val="en-US"/>
        </w:rPr>
        <w:t xml:space="preserve">, </w:t>
      </w:r>
      <w:r w:rsidRPr="00395CD7">
        <w:t>мы</w:t>
      </w:r>
      <w:r w:rsidR="00E34A92" w:rsidRPr="00FE1AD6">
        <w:rPr>
          <w:lang w:val="en-US"/>
        </w:rPr>
        <w:t>,</w:t>
      </w:r>
      <w:r w:rsidR="00A2047D" w:rsidRPr="000D080D">
        <w:rPr>
          <w:lang w:val="en-US"/>
        </w:rPr>
        <w:t xml:space="preserve"> </w:t>
      </w:r>
      <w:r w:rsidRPr="00395CD7">
        <w:t>при</w:t>
      </w:r>
      <w:r w:rsidR="00A2047D" w:rsidRPr="000D080D">
        <w:rPr>
          <w:lang w:val="en-US"/>
        </w:rPr>
        <w:t xml:space="preserve"> </w:t>
      </w:r>
      <w:r w:rsidRPr="00395CD7">
        <w:t>инициализации</w:t>
      </w:r>
      <w:r w:rsidR="00A2047D" w:rsidRPr="000D080D">
        <w:rPr>
          <w:lang w:val="en-US"/>
        </w:rPr>
        <w:t xml:space="preserve"> </w:t>
      </w:r>
      <w:r w:rsidRPr="00395CD7">
        <w:t>запроса</w:t>
      </w:r>
      <w:r w:rsidR="00E34A92" w:rsidRPr="00FE1AD6">
        <w:rPr>
          <w:lang w:val="en-US"/>
        </w:rPr>
        <w:t>,</w:t>
      </w:r>
      <w:r w:rsidR="00A2047D" w:rsidRPr="000D080D">
        <w:rPr>
          <w:lang w:val="en-US"/>
        </w:rPr>
        <w:t xml:space="preserve"> </w:t>
      </w:r>
      <w:r w:rsidRPr="00395CD7">
        <w:t>получаем</w:t>
      </w:r>
      <w:r w:rsidR="00A2047D" w:rsidRPr="000D080D">
        <w:rPr>
          <w:lang w:val="en-US"/>
        </w:rPr>
        <w:t xml:space="preserve"> </w:t>
      </w:r>
      <w:r w:rsidRPr="00395CD7">
        <w:t>доступ</w:t>
      </w:r>
      <w:r w:rsidR="00A2047D" w:rsidRPr="000D080D">
        <w:rPr>
          <w:lang w:val="en-US"/>
        </w:rPr>
        <w:t xml:space="preserve"> </w:t>
      </w:r>
      <w:r w:rsidRPr="00395CD7">
        <w:t>к</w:t>
      </w:r>
      <w:r w:rsidR="00A2047D" w:rsidRPr="000D080D">
        <w:rPr>
          <w:lang w:val="en-US"/>
        </w:rPr>
        <w:t xml:space="preserve"> </w:t>
      </w:r>
      <w:r w:rsidRPr="000C07A5">
        <w:rPr>
          <w:lang w:val="en-US"/>
        </w:rPr>
        <w:t>HttpContext</w:t>
      </w:r>
      <w:r w:rsidR="00A2047D" w:rsidRPr="000D080D">
        <w:rPr>
          <w:lang w:val="en-US"/>
        </w:rPr>
        <w:t>.</w:t>
      </w:r>
      <w:r w:rsidRPr="000C07A5">
        <w:rPr>
          <w:lang w:val="en-US"/>
        </w:rPr>
        <w:t>Request</w:t>
      </w:r>
      <w:r w:rsidR="00A2047D" w:rsidRPr="000D080D">
        <w:rPr>
          <w:lang w:val="en-US"/>
        </w:rPr>
        <w:t>.</w:t>
      </w:r>
      <w:r w:rsidRPr="000C07A5">
        <w:rPr>
          <w:lang w:val="en-US"/>
        </w:rPr>
        <w:t>Cookies</w:t>
      </w:r>
      <w:r w:rsidR="00A2047D" w:rsidRPr="000D080D">
        <w:rPr>
          <w:lang w:val="en-US"/>
        </w:rPr>
        <w:t xml:space="preserve"> </w:t>
      </w:r>
      <w:r w:rsidRPr="00395CD7">
        <w:t>и</w:t>
      </w:r>
      <w:r w:rsidR="00A2047D" w:rsidRPr="000D080D">
        <w:rPr>
          <w:lang w:val="en-US"/>
        </w:rPr>
        <w:t xml:space="preserve"> </w:t>
      </w:r>
      <w:r w:rsidRPr="00395CD7">
        <w:t>инициализируем</w:t>
      </w:r>
      <w:r w:rsidR="00A2047D" w:rsidRPr="000D080D">
        <w:rPr>
          <w:lang w:val="en-US"/>
        </w:rPr>
        <w:t xml:space="preserve"> </w:t>
      </w:r>
      <w:r w:rsidRPr="000C07A5">
        <w:rPr>
          <w:lang w:val="en-US"/>
        </w:rPr>
        <w:t>UserProvider</w:t>
      </w:r>
      <w:r w:rsidR="00A2047D" w:rsidRPr="000D080D">
        <w:rPr>
          <w:lang w:val="en-US"/>
        </w:rPr>
        <w:t>:</w:t>
      </w:r>
    </w:p>
    <w:p w:rsidR="00395CD7" w:rsidRPr="000267EB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.Decrypt(authCookie.Value);</w:t>
      </w:r>
    </w:p>
    <w:p w:rsidR="00395CD7" w:rsidRPr="000267EB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(ticket.Name, Repository);</w:t>
      </w:r>
    </w:p>
    <w:p w:rsidR="00395CD7" w:rsidRDefault="00395CD7" w:rsidP="000267EB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D5515" w:rsidRPr="00ED5515" w:rsidRDefault="00ED5515" w:rsidP="000267E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Для авторизации 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 xml:space="preserve">добавлен новый метод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Login</w:t>
      </w:r>
      <w:r w:rsidRPr="00ED5515">
        <w:rPr>
          <w:rFonts w:ascii="Consolas" w:hAnsi="Consolas" w:cs="Consolas"/>
          <w:color w:val="000000"/>
          <w:sz w:val="19"/>
          <w:szCs w:val="19"/>
        </w:rPr>
        <w:t xml:space="preserve">. </w:t>
      </w:r>
      <w:r>
        <w:rPr>
          <w:rFonts w:ascii="Consolas" w:hAnsi="Consolas" w:cs="Consolas"/>
          <w:color w:val="000000"/>
          <w:sz w:val="19"/>
          <w:szCs w:val="19"/>
        </w:rPr>
        <w:t xml:space="preserve">Реализация 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SqlRepository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>: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Db.Users.FirstOrDefault(p =&gt;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email,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 &amp;&amp; p.Password == password);</w:t>
      </w:r>
    </w:p>
    <w:p w:rsidR="00ED5515" w:rsidRPr="00ED5515" w:rsidRDefault="00ED5515" w:rsidP="00ED5515">
      <w:pPr>
        <w:rPr>
          <w:rFonts w:ascii="Consolas" w:hAnsi="Consolas" w:cs="Consolas"/>
          <w:color w:val="000000"/>
          <w:sz w:val="19"/>
          <w:szCs w:val="19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95CD7" w:rsidRPr="00395CD7" w:rsidRDefault="00395CD7" w:rsidP="000267EB">
      <w:r>
        <w:rPr>
          <w:lang w:val="en-US"/>
        </w:rPr>
        <w:t>UserProvider</w:t>
      </w:r>
      <w:r w:rsidR="00E34A92">
        <w:t>,</w:t>
      </w:r>
      <w:r w:rsidRPr="00395CD7">
        <w:t xml:space="preserve"> собственно</w:t>
      </w:r>
      <w:r w:rsidR="00E34A92">
        <w:t>,</w:t>
      </w:r>
      <w:r w:rsidRPr="00395CD7">
        <w:t xml:space="preserve"> реализует интерфейс IPrincipal (в котором есть проверка ролей и доступ к IIdentity).</w:t>
      </w:r>
    </w:p>
    <w:p w:rsidR="00395CD7" w:rsidRDefault="00395CD7" w:rsidP="000267EB">
      <w:pPr>
        <w:rPr>
          <w:lang w:val="en-US"/>
        </w:rPr>
      </w:pPr>
      <w:r>
        <w:t>Рассмотрим</w:t>
      </w:r>
      <w:r w:rsidRPr="00395CD7">
        <w:rPr>
          <w:lang w:val="en-US"/>
        </w:rPr>
        <w:t xml:space="preserve"> </w:t>
      </w:r>
      <w:r>
        <w:t>класс</w:t>
      </w:r>
      <w:r w:rsidRPr="00395CD7">
        <w:rPr>
          <w:lang w:val="en-US"/>
        </w:rPr>
        <w:t xml:space="preserve"> </w:t>
      </w:r>
      <w:r>
        <w:rPr>
          <w:lang w:val="en-US"/>
        </w:rPr>
        <w:t>UserProvider: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 {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IPrincipal Members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Identity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userIdentity;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IsInRole(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(userIdentity.User ==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userIdentity.User.InRoles(role);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UserProvider(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userIdentity =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userIdentity.Init(name, repository);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ToString()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userIdentity.Name;</w:t>
      </w:r>
    </w:p>
    <w:p w:rsidR="00395CD7" w:rsidRPr="00ED68CF" w:rsidRDefault="00395CD7" w:rsidP="00395CD7"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95CD7" w:rsidRDefault="00395CD7" w:rsidP="000267EB">
      <w:r>
        <w:lastRenderedPageBreak/>
        <w:t xml:space="preserve">Наш </w:t>
      </w:r>
      <w:r>
        <w:rPr>
          <w:lang w:val="en-US"/>
        </w:rPr>
        <w:t>UserProvider</w:t>
      </w:r>
      <w:r w:rsidRPr="00395CD7">
        <w:t xml:space="preserve"> </w:t>
      </w:r>
      <w:r>
        <w:t xml:space="preserve">знает про то, что его </w:t>
      </w:r>
      <w:r>
        <w:rPr>
          <w:lang w:val="en-US"/>
        </w:rPr>
        <w:t>IIdentity</w:t>
      </w:r>
      <w:r w:rsidRPr="00395CD7">
        <w:t xml:space="preserve"> </w:t>
      </w:r>
      <w:r>
        <w:t xml:space="preserve">классом есть </w:t>
      </w:r>
      <w:r>
        <w:rPr>
          <w:lang w:val="en-US"/>
        </w:rPr>
        <w:t>UserIdentity</w:t>
      </w:r>
      <w:r>
        <w:t>,</w:t>
      </w:r>
      <w:r w:rsidRPr="00395CD7">
        <w:t xml:space="preserve"> </w:t>
      </w:r>
      <w:r>
        <w:t xml:space="preserve">а поэтому знает про класс </w:t>
      </w:r>
      <w:r>
        <w:rPr>
          <w:lang w:val="en-US"/>
        </w:rPr>
        <w:t>User</w:t>
      </w:r>
      <w:r>
        <w:t xml:space="preserve">, внутри которого мы реализуем метод </w:t>
      </w:r>
      <w:r>
        <w:rPr>
          <w:lang w:val="en-US"/>
        </w:rPr>
        <w:t>InRoles</w:t>
      </w:r>
      <w:r w:rsidRPr="00395CD7">
        <w:t>(</w:t>
      </w:r>
      <w:r>
        <w:rPr>
          <w:lang w:val="en-US"/>
        </w:rPr>
        <w:t>role</w:t>
      </w:r>
      <w:r w:rsidRPr="00395CD7">
        <w:t>)</w:t>
      </w:r>
      <w:r>
        <w:t>: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InRoles(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.IsNullOrWhiteSpace(roles))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rolesArray = roles.Split(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395CD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","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rolesArray)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hasRole = UserRoles.Any(p =&gt;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.Compare(p.Role.Code, role,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(hasRole)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ED68CF" w:rsidRDefault="00395CD7" w:rsidP="00395CD7">
      <w:pPr>
        <w:rPr>
          <w:rFonts w:ascii="Consolas" w:hAnsi="Consolas" w:cs="Consolas"/>
          <w:color w:val="000000"/>
          <w:sz w:val="19"/>
          <w:szCs w:val="19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D5515" w:rsidRPr="000C07A5" w:rsidRDefault="00395CD7" w:rsidP="00395CD7">
      <w:r w:rsidRPr="00ED5515">
        <w:t>В метод InRoles мы ожидаем</w:t>
      </w:r>
      <w:r w:rsidR="00E34A92">
        <w:t>,</w:t>
      </w:r>
      <w:r w:rsidRPr="00ED5515">
        <w:t xml:space="preserve"> что придет запрос о </w:t>
      </w:r>
      <w:r w:rsidR="00ED5515" w:rsidRPr="00ED5515">
        <w:t>ролях, которые допущены к ресурсу, разделенные запятой</w:t>
      </w:r>
      <w:r w:rsidR="00E34A92">
        <w:t>.</w:t>
      </w:r>
      <w:r w:rsidR="00ED5515" w:rsidRPr="00ED5515">
        <w:t xml:space="preserve"> </w:t>
      </w:r>
      <w:r w:rsidR="00E34A92">
        <w:t>Т</w:t>
      </w:r>
      <w:r w:rsidR="00ED5515" w:rsidRPr="00ED5515">
        <w:t>.е.</w:t>
      </w:r>
      <w:r w:rsidR="00E34A92">
        <w:t>,</w:t>
      </w:r>
      <w:r w:rsidR="00ED5515" w:rsidRPr="00ED5515">
        <w:t xml:space="preserve"> например</w:t>
      </w:r>
      <w:r w:rsidR="00E34A92">
        <w:t>,</w:t>
      </w:r>
      <w:r w:rsidR="00ED5515" w:rsidRPr="00ED5515">
        <w:t xml:space="preserve"> “admin,moderator,editor”, если хотя бы одна из ролей есть у нашего User – то возвращаем </w:t>
      </w:r>
      <w:r w:rsidR="00FE1AD6">
        <w:t>зачение «</w:t>
      </w:r>
      <w:r w:rsidR="00ED5515" w:rsidRPr="00ED5515">
        <w:t>истин</w:t>
      </w:r>
      <w:r w:rsidR="00FE1AD6">
        <w:t>а» (</w:t>
      </w:r>
      <w:r w:rsidR="00ED5515" w:rsidRPr="00ED5515">
        <w:t>доступ есть</w:t>
      </w:r>
      <w:r w:rsidR="00FE1AD6">
        <w:t>)</w:t>
      </w:r>
      <w:r w:rsidR="00ED5515" w:rsidRPr="00ED5515">
        <w:t xml:space="preserve">. Сравниваем по полю Role.Code, а не </w:t>
      </w:r>
      <w:r w:rsidR="00ED5515">
        <w:rPr>
          <w:lang w:val="en-US"/>
        </w:rPr>
        <w:t>Role</w:t>
      </w:r>
      <w:r w:rsidR="00ED5515" w:rsidRPr="000C07A5">
        <w:t>.</w:t>
      </w:r>
      <w:r w:rsidR="00ED5515" w:rsidRPr="00ED5515">
        <w:t>Name.</w:t>
      </w:r>
    </w:p>
    <w:p w:rsidR="00ED5515" w:rsidRPr="00765CD2" w:rsidRDefault="00ED5515" w:rsidP="00395CD7">
      <w:pPr>
        <w:rPr>
          <w:lang w:val="en-US"/>
        </w:rPr>
      </w:pPr>
      <w:r>
        <w:t>Рассмотрим</w:t>
      </w:r>
      <w:r w:rsidR="006C12F4" w:rsidRPr="00765CD2">
        <w:rPr>
          <w:lang w:val="en-US"/>
        </w:rPr>
        <w:t xml:space="preserve"> </w:t>
      </w:r>
      <w:r>
        <w:t>класс</w:t>
      </w:r>
      <w:r w:rsidR="006C12F4" w:rsidRPr="00765CD2">
        <w:rPr>
          <w:lang w:val="en-US"/>
        </w:rPr>
        <w:t xml:space="preserve"> </w:t>
      </w:r>
      <w:r>
        <w:rPr>
          <w:lang w:val="en-US"/>
        </w:rPr>
        <w:t>UserIdentity</w:t>
      </w:r>
      <w:r w:rsidR="006C12F4" w:rsidRPr="00765CD2">
        <w:rPr>
          <w:lang w:val="en-US"/>
        </w:rPr>
        <w:t>:</w:t>
      </w:r>
    </w:p>
    <w:p w:rsidR="00ED5515" w:rsidRPr="000D080D" w:rsidRDefault="006C12F4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65CD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ED5515"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A2047D" w:rsidRPr="000D080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D5515"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A2047D" w:rsidRPr="000D080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D5515"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="00A2047D" w:rsidRPr="000D080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="00ED5515"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</w:p>
    <w:p w:rsidR="00ED5515" w:rsidRPr="000D080D" w:rsidRDefault="00A2047D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080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D5515" w:rsidRPr="000D080D" w:rsidRDefault="00A2047D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080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="00ED5515"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D080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D5515"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D080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D5515"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</w:t>
      </w:r>
      <w:r w:rsidRPr="000D080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="00ED5515"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D080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="00ED5515"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D080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D5515" w:rsidRPr="000D080D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A2047D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080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="00ED5515"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ED5515"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D5515"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="00ED5515"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AuthenticationType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).ToString();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IsAuthenticated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!=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User.Email;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иначе</w:t>
      </w:r>
      <w:r w:rsidRPr="00ED551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аноним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"anonym"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Init(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.IsNullOrEmpty(email))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 = repository.GetUser(email);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rPr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D5515" w:rsidRDefault="00ED5515" w:rsidP="00395CD7">
      <w:pPr>
        <w:rPr>
          <w:lang w:val="en-US"/>
        </w:rPr>
      </w:pPr>
      <w:r w:rsidRPr="0072211D">
        <w:t>В</w:t>
      </w:r>
      <w:r w:rsidRPr="000C07A5">
        <w:rPr>
          <w:lang w:val="en-US"/>
        </w:rPr>
        <w:t xml:space="preserve"> IRepository </w:t>
      </w:r>
      <w:r w:rsidRPr="0072211D">
        <w:t>добавляем</w:t>
      </w:r>
      <w:r w:rsidRPr="000C07A5">
        <w:rPr>
          <w:lang w:val="en-US"/>
        </w:rPr>
        <w:t xml:space="preserve"> </w:t>
      </w:r>
      <w:r w:rsidRPr="0072211D">
        <w:t>новый</w:t>
      </w:r>
      <w:r w:rsidRPr="000C07A5">
        <w:rPr>
          <w:lang w:val="en-US"/>
        </w:rPr>
        <w:t xml:space="preserve"> </w:t>
      </w:r>
      <w:r w:rsidRPr="0072211D">
        <w:t>метод</w:t>
      </w:r>
      <w:r w:rsidRPr="000C07A5">
        <w:rPr>
          <w:lang w:val="en-US"/>
        </w:rPr>
        <w:t xml:space="preserve"> GetUser(email). </w:t>
      </w:r>
      <w:r w:rsidRPr="0072211D">
        <w:t>Реализация</w:t>
      </w:r>
      <w:r w:rsidRPr="000C07A5">
        <w:rPr>
          <w:lang w:val="en-US"/>
        </w:rPr>
        <w:t xml:space="preserve"> </w:t>
      </w:r>
      <w:r w:rsidRPr="0072211D">
        <w:t>для</w:t>
      </w:r>
      <w:r w:rsidRPr="000C07A5">
        <w:rPr>
          <w:lang w:val="en-US"/>
        </w:rPr>
        <w:t xml:space="preserve"> </w:t>
      </w:r>
      <w:r w:rsidR="0072211D">
        <w:rPr>
          <w:lang w:val="en-US"/>
        </w:rPr>
        <w:t>SqlRepository.GetUser()</w:t>
      </w:r>
      <w:r w:rsidRPr="000C07A5">
        <w:rPr>
          <w:lang w:val="en-US"/>
        </w:rPr>
        <w:t>: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21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GetUser(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email)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Db.Users.FirstOrDefault(p =&gt;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email,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72211D" w:rsidRPr="000C07A5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2211D" w:rsidRPr="000C07A5" w:rsidRDefault="0072211D" w:rsidP="00395CD7">
      <w:pPr>
        <w:rPr>
          <w:lang w:val="en-US"/>
        </w:rPr>
      </w:pPr>
    </w:p>
    <w:p w:rsidR="00FD15F8" w:rsidRPr="000C07A5" w:rsidRDefault="00226585" w:rsidP="00395CD7">
      <w:pPr>
        <w:rPr>
          <w:lang w:val="en-US"/>
        </w:rPr>
      </w:pPr>
      <w:r>
        <w:t>Почти</w:t>
      </w:r>
      <w:r w:rsidR="00A2047D" w:rsidRPr="00FE1AD6">
        <w:rPr>
          <w:lang w:val="en-US"/>
        </w:rPr>
        <w:t xml:space="preserve"> </w:t>
      </w:r>
      <w:r>
        <w:t>все</w:t>
      </w:r>
      <w:r w:rsidR="00A2047D" w:rsidRPr="00FE1AD6">
        <w:rPr>
          <w:lang w:val="en-US"/>
        </w:rPr>
        <w:t xml:space="preserve"> </w:t>
      </w:r>
      <w:r>
        <w:t>готово</w:t>
      </w:r>
      <w:r w:rsidR="00A2047D" w:rsidRPr="00FE1AD6">
        <w:rPr>
          <w:lang w:val="en-US"/>
        </w:rPr>
        <w:t>.</w:t>
      </w:r>
      <w:r w:rsidR="00FD15F8" w:rsidRPr="000C07A5">
        <w:rPr>
          <w:lang w:val="en-US"/>
        </w:rPr>
        <w:t xml:space="preserve"> </w:t>
      </w:r>
      <w:r>
        <w:t>В</w:t>
      </w:r>
      <w:r w:rsidR="00FD15F8" w:rsidRPr="00FD15F8">
        <w:t>ыведем</w:t>
      </w:r>
      <w:r w:rsidR="00FD15F8" w:rsidRPr="000C07A5">
        <w:rPr>
          <w:lang w:val="en-US"/>
        </w:rPr>
        <w:t xml:space="preserve"> CurrentUser </w:t>
      </w:r>
      <w:r w:rsidR="00FD15F8" w:rsidRPr="00FD15F8">
        <w:t>в</w:t>
      </w:r>
      <w:r w:rsidR="00FD15F8" w:rsidRPr="000C07A5">
        <w:rPr>
          <w:lang w:val="en-US"/>
        </w:rPr>
        <w:t xml:space="preserve"> BaseController: 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6742" w:rsidRPr="00F76742" w:rsidRDefault="00F76742" w:rsidP="00F76742">
      <w:pPr>
        <w:rPr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15F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FD15F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)Auth.CurrentUser.Identity).User;</w:t>
      </w:r>
    </w:p>
    <w:p w:rsid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D15F8" w:rsidRDefault="00FD15F8" w:rsidP="00FD15F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FD15F8" w:rsidRDefault="00FD15F8" w:rsidP="00FD15F8">
      <w:r w:rsidRPr="00F76742">
        <w:t xml:space="preserve">Да, это не </w:t>
      </w:r>
      <w:r w:rsidR="00226585">
        <w:t xml:space="preserve">очень </w:t>
      </w:r>
      <w:r w:rsidRPr="00F76742">
        <w:t xml:space="preserve">правильно, так как </w:t>
      </w:r>
      <w:r w:rsidR="00226585">
        <w:t>здесь присутствует</w:t>
      </w:r>
      <w:r w:rsidR="00FE1AD6">
        <w:t xml:space="preserve"> </w:t>
      </w:r>
      <w:r w:rsidRPr="00F76742">
        <w:t>сильное связывание. Поэтому сделаем так</w:t>
      </w:r>
      <w:r w:rsidR="00226585">
        <w:t>,</w:t>
      </w:r>
      <w:r w:rsidRPr="00F76742">
        <w:t xml:space="preserve"> </w:t>
      </w:r>
      <w:r w:rsidR="00226585">
        <w:t>в</w:t>
      </w:r>
      <w:r w:rsidRPr="00F76742">
        <w:t xml:space="preserve">ведем еще один интерфейс </w:t>
      </w:r>
      <w:r w:rsidR="00F76742" w:rsidRPr="00F76742">
        <w:t xml:space="preserve">IUserProvider, </w:t>
      </w:r>
      <w:r w:rsidR="00226585">
        <w:t>из</w:t>
      </w:r>
      <w:r w:rsidR="00226585" w:rsidRPr="00F76742">
        <w:t xml:space="preserve"> </w:t>
      </w:r>
      <w:r w:rsidR="00F76742" w:rsidRPr="00F76742">
        <w:t>которого мы будем требовать вернуть нам авторизованного User</w:t>
      </w:r>
      <w:r w:rsidR="00F76742">
        <w:t>: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IUserProvider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76742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IUserProvider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Текщий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пользователь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F76742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F76742" w:rsidRPr="00F76742" w:rsidRDefault="00F76742" w:rsidP="009A34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76742" w:rsidRPr="00F76742" w:rsidRDefault="009A34D4" w:rsidP="009A34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3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="00F76742"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9A34D4" w:rsidRPr="009A3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IUserProvider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)Auth.CurrentUser.Identity).User;</w:t>
      </w:r>
    </w:p>
    <w:p w:rsid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76742" w:rsidRDefault="00F76742" w:rsidP="00F7674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A34D4" w:rsidRPr="002A5FFD" w:rsidRDefault="00226585" w:rsidP="00F76742">
      <w:r>
        <w:t xml:space="preserve">А </w:t>
      </w:r>
      <w:r w:rsidR="009A34D4" w:rsidRPr="002A5FFD">
        <w:t xml:space="preserve"> теперь попробуем инициализировать это всё.</w:t>
      </w:r>
    </w:p>
    <w:p w:rsidR="002A5FFD" w:rsidRPr="000C07A5" w:rsidRDefault="002A5FFD" w:rsidP="00F76742">
      <w:pPr>
        <w:rPr>
          <w:lang w:val="en-US"/>
        </w:rPr>
      </w:pPr>
      <w:r w:rsidRPr="002A5FFD">
        <w:lastRenderedPageBreak/>
        <w:t>Вначале</w:t>
      </w:r>
      <w:r w:rsidRPr="000C07A5">
        <w:rPr>
          <w:lang w:val="en-US"/>
        </w:rPr>
        <w:t xml:space="preserve"> </w:t>
      </w:r>
      <w:r w:rsidRPr="002A5FFD">
        <w:t>добавим</w:t>
      </w:r>
      <w:r w:rsidRPr="000C07A5">
        <w:rPr>
          <w:lang w:val="en-US"/>
        </w:rPr>
        <w:t xml:space="preserve"> </w:t>
      </w:r>
      <w:r w:rsidRPr="002A5FFD">
        <w:t>наш</w:t>
      </w:r>
      <w:r w:rsidRPr="000C07A5">
        <w:rPr>
          <w:lang w:val="en-US"/>
        </w:rPr>
        <w:t xml:space="preserve"> IAuthentication + CustomAuthentication </w:t>
      </w:r>
      <w:r w:rsidRPr="002A5FFD">
        <w:t>в</w:t>
      </w:r>
      <w:r w:rsidRPr="000C07A5">
        <w:rPr>
          <w:lang w:val="en-US"/>
        </w:rPr>
        <w:t xml:space="preserve"> </w:t>
      </w:r>
      <w:r w:rsidRPr="002A5FFD">
        <w:t>регистрацию</w:t>
      </w:r>
      <w:r w:rsidRPr="000C07A5">
        <w:rPr>
          <w:lang w:val="en-US"/>
        </w:rPr>
        <w:t xml:space="preserve"> </w:t>
      </w:r>
      <w:r w:rsidRPr="002A5FFD">
        <w:t>к</w:t>
      </w:r>
      <w:r w:rsidRPr="000C07A5">
        <w:rPr>
          <w:lang w:val="en-US"/>
        </w:rPr>
        <w:t xml:space="preserve"> Ninject:</w:t>
      </w:r>
    </w:p>
    <w:p w:rsidR="002A5FFD" w:rsidRDefault="002A5FFD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&gt;().InRequestScope();</w:t>
      </w:r>
    </w:p>
    <w:p w:rsidR="002A5FFD" w:rsidRDefault="002A5FFD" w:rsidP="00F76742">
      <w:r w:rsidRPr="002A5FFD">
        <w:t>Потом создадим модуль, который будет на событие AuthenticateRequest</w:t>
      </w:r>
      <w:r>
        <w:t xml:space="preserve"> совершать действие авторизации: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commentRangeStart w:id="6"/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AuthHttpModule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IHttpModule</w:t>
      </w:r>
      <w:commentRangeEnd w:id="6"/>
      <w:r w:rsidR="00331813">
        <w:rPr>
          <w:rStyle w:val="ab"/>
        </w:rPr>
        <w:commentReference w:id="6"/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context.AuthenticateRequest +=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EventHandler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.Authenticate);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Authenticate(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Object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 = 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)source;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app.Context;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auth.HttpContext = context;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0C07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context.User = auth.CurrentUser;</w:t>
      </w:r>
    </w:p>
    <w:p w:rsidR="002A5FFD" w:rsidRPr="00765CD2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65CD2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A5FFD" w:rsidRPr="00765CD2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A5FFD" w:rsidRPr="00765CD2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65CD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65CD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765CD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Dispose</w:t>
      </w:r>
      <w:r w:rsidRPr="00765CD2"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2A5FFD" w:rsidRPr="00765CD2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65CD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2A5FFD" w:rsidRPr="00765CD2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65CD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A5FFD" w:rsidRPr="00765CD2" w:rsidRDefault="002A5FFD" w:rsidP="002A5FFD">
      <w:pPr>
        <w:rPr>
          <w:rFonts w:ascii="Consolas" w:hAnsi="Consolas" w:cs="Consolas"/>
          <w:color w:val="000000"/>
          <w:sz w:val="19"/>
          <w:szCs w:val="19"/>
        </w:rPr>
      </w:pPr>
      <w:r w:rsidRPr="00765CD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A5FFD" w:rsidRDefault="002A5FFD" w:rsidP="002A5FFD">
      <w:r>
        <w:t>Вся</w:t>
      </w:r>
      <w:r w:rsidRPr="00FE1AD6">
        <w:t xml:space="preserve"> </w:t>
      </w:r>
      <w:r>
        <w:t>соль</w:t>
      </w:r>
      <w:r w:rsidRPr="00FE1AD6">
        <w:t xml:space="preserve"> </w:t>
      </w:r>
      <w:r>
        <w:t>в</w:t>
      </w:r>
      <w:r w:rsidRPr="00FE1AD6">
        <w:t xml:space="preserve"> </w:t>
      </w:r>
      <w:r>
        <w:t>выделенных</w:t>
      </w:r>
      <w:r w:rsidRPr="00FE1AD6">
        <w:t xml:space="preserve"> </w:t>
      </w:r>
      <w:r>
        <w:t>строках</w:t>
      </w:r>
      <w:r w:rsidR="00226585" w:rsidRPr="00FE1AD6">
        <w:t>:</w:t>
      </w:r>
      <w:r w:rsidRPr="00FE1AD6">
        <w:t xml:space="preserve"> 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auth</w:t>
      </w:r>
      <w:r w:rsidRPr="00FE1AD6">
        <w:rPr>
          <w:rFonts w:ascii="Consolas" w:hAnsi="Consolas" w:cs="Consolas"/>
          <w:b/>
          <w:color w:val="000000"/>
          <w:sz w:val="19"/>
          <w:szCs w:val="19"/>
          <w:highlight w:val="white"/>
        </w:rPr>
        <w:t>.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HttpContext</w:t>
      </w:r>
      <w:r w:rsidRPr="00FE1AD6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= 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context</w:t>
      </w:r>
      <w:r w:rsidRPr="00FE1AD6">
        <w:rPr>
          <w:rFonts w:ascii="Consolas" w:hAnsi="Consolas" w:cs="Consolas"/>
          <w:b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color w:val="000000"/>
          <w:sz w:val="19"/>
          <w:szCs w:val="19"/>
        </w:rPr>
        <w:t>и</w:t>
      </w:r>
      <w:r w:rsidRPr="00FE1AD6">
        <w:rPr>
          <w:rFonts w:ascii="Consolas" w:hAnsi="Consolas" w:cs="Consolas"/>
          <w:b/>
          <w:color w:val="000000"/>
          <w:sz w:val="19"/>
          <w:szCs w:val="19"/>
        </w:rPr>
        <w:t xml:space="preserve"> </w:t>
      </w:r>
      <w:r w:rsidRPr="00FE1AD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context</w:t>
      </w:r>
      <w:r w:rsidRPr="00FE1AD6">
        <w:rPr>
          <w:rFonts w:ascii="Consolas" w:hAnsi="Consolas" w:cs="Consolas"/>
          <w:b/>
          <w:color w:val="000000"/>
          <w:sz w:val="19"/>
          <w:szCs w:val="19"/>
          <w:highlight w:val="white"/>
        </w:rPr>
        <w:t>.</w:t>
      </w:r>
      <w:r w:rsidRPr="00FE1AD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User</w:t>
      </w:r>
      <w:r w:rsidRPr="00FE1AD6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= </w:t>
      </w:r>
      <w:r w:rsidRPr="00FE1AD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auth</w:t>
      </w:r>
      <w:r w:rsidRPr="00FE1AD6">
        <w:rPr>
          <w:rFonts w:ascii="Consolas" w:hAnsi="Consolas" w:cs="Consolas"/>
          <w:b/>
          <w:color w:val="000000"/>
          <w:sz w:val="19"/>
          <w:szCs w:val="19"/>
          <w:highlight w:val="white"/>
        </w:rPr>
        <w:t>.</w:t>
      </w:r>
      <w:r w:rsidRPr="00FE1AD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CurrentUser</w:t>
      </w:r>
      <w:r w:rsidR="00226585" w:rsidRPr="00FE1AD6">
        <w:t>.</w:t>
      </w:r>
      <w:r w:rsidRPr="00FE1AD6">
        <w:t xml:space="preserve"> </w:t>
      </w:r>
      <w:r w:rsidR="00226585">
        <w:t>К</w:t>
      </w:r>
      <w:r>
        <w:t xml:space="preserve">ак только наш модуль авторизации узнает о контексте и содержащихся в нем кукисах, </w:t>
      </w:r>
      <w:r w:rsidR="00226585">
        <w:t xml:space="preserve">ту же </w:t>
      </w:r>
      <w:r>
        <w:t xml:space="preserve">моментально получает доступ к имени, по </w:t>
      </w:r>
      <w:r w:rsidR="00226585">
        <w:t xml:space="preserve">нему </w:t>
      </w:r>
      <w:r>
        <w:t>он в репозитории получает данные</w:t>
      </w:r>
      <w:r w:rsidR="00226585">
        <w:t>пользователя</w:t>
      </w:r>
      <w:r>
        <w:t xml:space="preserve"> и возвращает в </w:t>
      </w:r>
      <w:r>
        <w:rPr>
          <w:lang w:val="en-US"/>
        </w:rPr>
        <w:t>BaseController</w:t>
      </w:r>
      <w:r w:rsidRPr="002A5FFD">
        <w:t xml:space="preserve">. </w:t>
      </w:r>
      <w:r>
        <w:t>Но не сразу всё</w:t>
      </w:r>
      <w:r w:rsidR="002B6F25">
        <w:t>,</w:t>
      </w:r>
      <w:r>
        <w:t xml:space="preserve"> а по требованию</w:t>
      </w:r>
      <w:r w:rsidR="002B6F25">
        <w:t>.</w:t>
      </w:r>
    </w:p>
    <w:p w:rsidR="003A46A0" w:rsidRPr="000C07A5" w:rsidRDefault="003A46A0" w:rsidP="002A5FFD">
      <w:r>
        <w:t xml:space="preserve">Подключаем модуль в </w:t>
      </w:r>
      <w:r>
        <w:rPr>
          <w:lang w:val="en-US"/>
        </w:rPr>
        <w:t>Web</w:t>
      </w:r>
      <w:r w:rsidRPr="003A46A0">
        <w:t>.</w:t>
      </w:r>
      <w:r>
        <w:rPr>
          <w:lang w:val="en-US"/>
        </w:rPr>
        <w:t>config</w:t>
      </w:r>
      <w:r w:rsidRPr="003A46A0">
        <w:t>:</w:t>
      </w:r>
    </w:p>
    <w:p w:rsidR="003A46A0" w:rsidRDefault="003A46A0" w:rsidP="002A5FFD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2A5FFD">
      <w:pPr>
        <w:rPr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httpModules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AuthHttpModule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LessonProject.Global.Auth.AuthHttpModule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3A46A0" w:rsidRPr="003A46A0" w:rsidRDefault="003A46A0" w:rsidP="003A46A0">
      <w:pPr>
        <w:rPr>
          <w:rFonts w:ascii="Consolas" w:hAnsi="Consolas" w:cs="Consolas"/>
          <w:color w:val="0000FF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httpModules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Pr="003A46A0" w:rsidRDefault="003A46A0" w:rsidP="003A46A0"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system.web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A5FFD" w:rsidRDefault="009874C4" w:rsidP="002A5FFD">
      <w:r>
        <w:t>План таков:</w:t>
      </w:r>
    </w:p>
    <w:p w:rsidR="00FE1AD6" w:rsidRDefault="00FE1AD6" w:rsidP="00FE1AD6">
      <w:pPr>
        <w:pStyle w:val="a6"/>
        <w:numPr>
          <w:ilvl w:val="0"/>
          <w:numId w:val="16"/>
        </w:numPr>
      </w:pPr>
      <w:r>
        <w:t xml:space="preserve">Наверху показываем, авторизован пользователь или нет. Если авторизован, то его </w:t>
      </w:r>
      <w:r>
        <w:rPr>
          <w:lang w:val="en-US"/>
        </w:rPr>
        <w:t>email</w:t>
      </w:r>
      <w:r>
        <w:t xml:space="preserve"> и ссылка на выход, если нет, то ссылки на вход и регистрацию</w:t>
      </w:r>
    </w:p>
    <w:p w:rsidR="009874C4" w:rsidRDefault="009874C4" w:rsidP="001516A5">
      <w:pPr>
        <w:pStyle w:val="a6"/>
        <w:numPr>
          <w:ilvl w:val="0"/>
          <w:numId w:val="16"/>
        </w:numPr>
      </w:pPr>
      <w:r>
        <w:t>Создаем форму для входа</w:t>
      </w:r>
    </w:p>
    <w:p w:rsidR="009874C4" w:rsidRDefault="009874C4" w:rsidP="001516A5">
      <w:pPr>
        <w:pStyle w:val="a6"/>
        <w:numPr>
          <w:ilvl w:val="0"/>
          <w:numId w:val="16"/>
        </w:numPr>
      </w:pPr>
      <w:r>
        <w:t>Если пользователь правильно ввел данные – то авторизуем его и отправляем на главную страницу</w:t>
      </w:r>
    </w:p>
    <w:p w:rsidR="009874C4" w:rsidRDefault="009874C4" w:rsidP="001516A5">
      <w:pPr>
        <w:pStyle w:val="a6"/>
        <w:numPr>
          <w:ilvl w:val="0"/>
          <w:numId w:val="16"/>
        </w:numPr>
      </w:pPr>
      <w:r>
        <w:t>Если пользователь выходит – то убиваем его авторизацию</w:t>
      </w:r>
    </w:p>
    <w:p w:rsidR="003A46A0" w:rsidRPr="000C07A5" w:rsidRDefault="009874C4" w:rsidP="002A5FFD">
      <w:r>
        <w:t>Поехали</w:t>
      </w:r>
      <w:r w:rsidRPr="000C07A5">
        <w:t xml:space="preserve">. </w:t>
      </w:r>
      <w:r>
        <w:t>Добавляем</w:t>
      </w:r>
      <w:r w:rsidRPr="000C07A5">
        <w:t xml:space="preserve"> </w:t>
      </w:r>
      <w:r>
        <w:rPr>
          <w:lang w:val="en-US"/>
        </w:rPr>
        <w:t>Html</w:t>
      </w:r>
      <w:r w:rsidRPr="000C07A5">
        <w:t>.</w:t>
      </w:r>
      <w:r>
        <w:rPr>
          <w:lang w:val="en-US"/>
        </w:rPr>
        <w:t>Action</w:t>
      </w:r>
      <w:r w:rsidRPr="000C07A5">
        <w:t>(“</w:t>
      </w:r>
      <w:r>
        <w:rPr>
          <w:lang w:val="en-US"/>
        </w:rPr>
        <w:t>UserLogin</w:t>
      </w:r>
      <w:r w:rsidRPr="000C07A5">
        <w:t>”, “</w:t>
      </w:r>
      <w:r>
        <w:rPr>
          <w:lang w:val="en-US"/>
        </w:rPr>
        <w:t>Home</w:t>
      </w:r>
      <w:r w:rsidRPr="000C07A5">
        <w:t xml:space="preserve">”) – </w:t>
      </w:r>
      <w:r>
        <w:t>это</w:t>
      </w:r>
      <w:r w:rsidRPr="000C07A5">
        <w:t xml:space="preserve"> </w:t>
      </w:r>
      <w:r w:rsidR="003A46A0">
        <w:rPr>
          <w:lang w:val="en-US"/>
        </w:rPr>
        <w:t>partial</w:t>
      </w:r>
      <w:r w:rsidR="003A46A0" w:rsidRPr="000C07A5">
        <w:t xml:space="preserve"> </w:t>
      </w:r>
      <w:r w:rsidR="003A46A0">
        <w:rPr>
          <w:lang w:val="en-US"/>
        </w:rPr>
        <w:t>view</w:t>
      </w:r>
      <w:r w:rsidR="003A46A0" w:rsidRPr="000C07A5">
        <w:t xml:space="preserve"> (</w:t>
      </w:r>
      <w:r w:rsidR="003A46A0">
        <w:t>т</w:t>
      </w:r>
      <w:r w:rsidR="003A46A0" w:rsidRPr="000C07A5">
        <w:t>.</w:t>
      </w:r>
      <w:r w:rsidR="003A46A0">
        <w:t>е</w:t>
      </w:r>
      <w:r w:rsidR="003A46A0" w:rsidRPr="000C07A5">
        <w:t xml:space="preserve">. </w:t>
      </w:r>
      <w:r w:rsidR="003A46A0">
        <w:t>кусок</w:t>
      </w:r>
      <w:r w:rsidR="003A46A0" w:rsidRPr="000C07A5">
        <w:t xml:space="preserve"> </w:t>
      </w:r>
      <w:r w:rsidR="003A46A0">
        <w:t>кода</w:t>
      </w:r>
      <w:r w:rsidR="003A46A0" w:rsidRPr="000C07A5">
        <w:t xml:space="preserve">, </w:t>
      </w:r>
      <w:r w:rsidR="003A46A0">
        <w:t>который</w:t>
      </w:r>
      <w:r w:rsidR="003A46A0" w:rsidRPr="000C07A5">
        <w:t xml:space="preserve"> </w:t>
      </w:r>
      <w:r w:rsidR="003A46A0">
        <w:t>не</w:t>
      </w:r>
      <w:r w:rsidR="003A46A0" w:rsidRPr="000C07A5">
        <w:t xml:space="preserve"> </w:t>
      </w:r>
      <w:r w:rsidR="003A46A0">
        <w:t>имеет</w:t>
      </w:r>
      <w:r w:rsidR="003A46A0" w:rsidRPr="000C07A5">
        <w:t xml:space="preserve"> </w:t>
      </w:r>
      <w:r w:rsidR="003A46A0">
        <w:rPr>
          <w:lang w:val="en-US"/>
        </w:rPr>
        <w:t>Layout</w:t>
      </w:r>
      <w:r w:rsidR="003A46A0" w:rsidRPr="000C07A5">
        <w:t xml:space="preserve">) – </w:t>
      </w:r>
      <w:r w:rsidR="003A46A0">
        <w:t>т</w:t>
      </w:r>
      <w:r w:rsidR="003A46A0" w:rsidRPr="000C07A5">
        <w:t>.</w:t>
      </w:r>
      <w:r w:rsidR="003A46A0">
        <w:t>е</w:t>
      </w:r>
      <w:r w:rsidR="003A46A0" w:rsidRPr="000C07A5">
        <w:t xml:space="preserve">. </w:t>
      </w:r>
      <w:r w:rsidR="003A46A0">
        <w:t>выводится</w:t>
      </w:r>
      <w:r w:rsidR="003A46A0" w:rsidRPr="000C07A5">
        <w:t xml:space="preserve"> </w:t>
      </w:r>
      <w:r w:rsidR="003A46A0">
        <w:t>где</w:t>
      </w:r>
      <w:r w:rsidR="003A46A0" w:rsidRPr="000C07A5">
        <w:t xml:space="preserve"> </w:t>
      </w:r>
      <w:r w:rsidR="003A46A0">
        <w:t>прописан</w:t>
      </w:r>
      <w:r w:rsidR="003A46A0" w:rsidRPr="000C07A5">
        <w:t xml:space="preserve">, </w:t>
      </w:r>
      <w:r w:rsidR="003A46A0">
        <w:t>а</w:t>
      </w:r>
      <w:r w:rsidR="003A46A0" w:rsidRPr="000C07A5">
        <w:t xml:space="preserve"> </w:t>
      </w:r>
      <w:r w:rsidR="003A46A0">
        <w:t>не</w:t>
      </w:r>
      <w:r w:rsidR="003A46A0" w:rsidRPr="000C07A5">
        <w:t xml:space="preserve"> </w:t>
      </w:r>
      <w:r w:rsidR="003A46A0">
        <w:t>в</w:t>
      </w:r>
      <w:r w:rsidR="003A46A0" w:rsidRPr="000C07A5">
        <w:t xml:space="preserve"> </w:t>
      </w:r>
      <w:r w:rsidR="003A46A0">
        <w:rPr>
          <w:lang w:val="en-US"/>
        </w:rPr>
        <w:t>RenderBody</w:t>
      </w:r>
      <w:r w:rsidR="003A46A0" w:rsidRPr="000C07A5">
        <w:t xml:space="preserve">(). </w:t>
      </w:r>
    </w:p>
    <w:p w:rsidR="003A46A0" w:rsidRPr="003A46A0" w:rsidRDefault="003A46A0" w:rsidP="002A5FFD">
      <w:pPr>
        <w:rPr>
          <w:lang w:val="en-US"/>
        </w:rPr>
      </w:pPr>
      <w:r>
        <w:rPr>
          <w:lang w:val="en-US"/>
        </w:rPr>
        <w:lastRenderedPageBreak/>
        <w:t>_Layout.cshtml</w:t>
      </w:r>
      <w:r w:rsidRPr="003A46A0">
        <w:rPr>
          <w:lang w:val="en-US"/>
        </w:rPr>
        <w:t>: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="navbar-inner"&gt;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="container"&gt;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 nav-pills pull-right"&gt;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Html.Action("UserLogin", "Home")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3A46A0" w:rsidRDefault="003A46A0" w:rsidP="002A5FFD">
      <w:pPr>
        <w:rPr>
          <w:lang w:val="en-US"/>
        </w:rPr>
      </w:pPr>
    </w:p>
    <w:p w:rsidR="003A46A0" w:rsidRDefault="003A46A0" w:rsidP="002A5FFD">
      <w:pPr>
        <w:rPr>
          <w:lang w:val="en-US"/>
        </w:rPr>
      </w:pPr>
      <w:r>
        <w:rPr>
          <w:lang w:val="en-US"/>
        </w:rPr>
        <w:t>HomeController.cs: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UserLogin()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View(CurrentUser);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rPr>
          <w:lang w:val="en-US"/>
        </w:rPr>
      </w:pPr>
      <w:r w:rsidRPr="003A46A0">
        <w:rPr>
          <w:lang w:val="en-US"/>
        </w:rPr>
        <w:t>UserLogin.cshtml: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LessonProject.Model.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 !=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Выход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"Logout"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Регистрация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A46A0" w:rsidRPr="004175E2" w:rsidRDefault="003A46A0" w:rsidP="003A46A0">
      <w:pPr>
        <w:rPr>
          <w:lang w:val="en-US"/>
        </w:rPr>
      </w:pPr>
      <w:r w:rsidRPr="004175E2">
        <w:rPr>
          <w:lang w:val="en-US"/>
        </w:rPr>
        <w:t>Контроллер входа выхода LoginController: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LoginController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loginView)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ModelState[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].Errors.Add(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совпадают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View(loginView);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Auth.LogOut();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175E2" w:rsidRPr="004175E2" w:rsidRDefault="004175E2" w:rsidP="003A46A0">
      <w:pPr>
        <w:rPr>
          <w:lang w:val="en-US"/>
        </w:rPr>
      </w:pPr>
      <w:r w:rsidRPr="004175E2">
        <w:rPr>
          <w:lang w:val="en-US"/>
        </w:rPr>
        <w:t>LoginView.cs: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email"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пароль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0C07A5" w:rsidRDefault="004175E2" w:rsidP="004175E2">
      <w:pPr>
        <w:rPr>
          <w:rFonts w:ascii="Consolas" w:hAnsi="Consolas" w:cs="Consolas"/>
          <w:color w:val="000000"/>
          <w:sz w:val="19"/>
          <w:szCs w:val="19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A46A0" w:rsidRPr="000C07A5" w:rsidRDefault="003A46A0" w:rsidP="003A46A0">
      <w:pPr>
        <w:rPr>
          <w:rFonts w:ascii="Consolas" w:hAnsi="Consolas" w:cs="Consolas"/>
          <w:color w:val="000000"/>
          <w:sz w:val="19"/>
          <w:szCs w:val="19"/>
        </w:rPr>
      </w:pPr>
    </w:p>
    <w:p w:rsidR="003A46A0" w:rsidRPr="000C07A5" w:rsidRDefault="003A46A0" w:rsidP="003A46A0">
      <w:r w:rsidRPr="000C07A5">
        <w:t xml:space="preserve">Страница для входа </w:t>
      </w:r>
      <w:r w:rsidRPr="004175E2">
        <w:rPr>
          <w:lang w:val="en-US"/>
        </w:rPr>
        <w:t>Index</w:t>
      </w:r>
      <w:r w:rsidRPr="000C07A5">
        <w:t>.</w:t>
      </w:r>
      <w:r w:rsidRPr="004175E2">
        <w:rPr>
          <w:lang w:val="en-US"/>
        </w:rPr>
        <w:t>cshtml</w:t>
      </w:r>
      <w:r w:rsidRPr="000C07A5">
        <w:t>: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LessonProject.Models.ViewModels.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LoginView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ViewBag.Title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Model.Email,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="help-block"&gt;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Введите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="Password"&gt;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Пароль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Model.Password,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Войти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Pr="000C07A5" w:rsidRDefault="003A46A0" w:rsidP="003A46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F775B" w:rsidRDefault="004175E2" w:rsidP="003A46A0">
      <w:r w:rsidRPr="000C07A5">
        <w:lastRenderedPageBreak/>
        <w:t>Запускаем и проверяем</w:t>
      </w:r>
      <w:r>
        <w:t>:</w:t>
      </w:r>
    </w:p>
    <w:p w:rsidR="004175E2" w:rsidRDefault="004175E2" w:rsidP="003A46A0">
      <w:r>
        <w:rPr>
          <w:noProof/>
          <w:lang w:eastAsia="ru-RU"/>
        </w:rPr>
        <w:drawing>
          <wp:inline distT="0" distB="0" distL="0" distR="0" wp14:anchorId="4A28EA9B" wp14:editId="1EBD268F">
            <wp:extent cx="2622430" cy="2084916"/>
            <wp:effectExtent l="0" t="0" r="6985" b="0"/>
            <wp:docPr id="40" name="Рисунок 40" descr="C:\Users\Saturn\Desktop\PrintScreens\Lesson6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turn\Desktop\PrintScreens\Lesson6\Untitled-3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904" cy="209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5E2" w:rsidRDefault="004175E2" w:rsidP="003A46A0">
      <w:r>
        <w:t>После авторизации:</w:t>
      </w:r>
    </w:p>
    <w:p w:rsidR="004175E2" w:rsidRDefault="004175E2" w:rsidP="003A46A0">
      <w:r>
        <w:rPr>
          <w:noProof/>
          <w:lang w:eastAsia="ru-RU"/>
        </w:rPr>
        <w:drawing>
          <wp:inline distT="0" distB="0" distL="0" distR="0" wp14:anchorId="597D0527" wp14:editId="2C3B94C4">
            <wp:extent cx="2908941" cy="1423359"/>
            <wp:effectExtent l="0" t="0" r="5715" b="5715"/>
            <wp:docPr id="41" name="Рисунок 41" descr="C:\Users\Saturn\Desktop\PrintScreens\Lesson6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turn\Desktop\PrintScreens\Lesson6\Untitled-4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062" cy="142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Default="005868A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9B11B7" w:rsidRPr="003E2E46" w:rsidRDefault="009B11B7" w:rsidP="009B11B7">
      <w:pPr>
        <w:pStyle w:val="2"/>
      </w:pPr>
      <w:r>
        <w:lastRenderedPageBreak/>
        <w:t xml:space="preserve">Урок </w:t>
      </w:r>
      <w:r w:rsidR="00F832C4">
        <w:t>7</w:t>
      </w:r>
      <w:r w:rsidRPr="009B11B7">
        <w:t>.</w:t>
      </w:r>
      <w:r>
        <w:t xml:space="preserve"> </w:t>
      </w:r>
      <w:r w:rsidR="001B3A44">
        <w:rPr>
          <w:lang w:val="en-US"/>
        </w:rPr>
        <w:t>Bootstrap</w:t>
      </w:r>
      <w:r w:rsidR="001B3A44" w:rsidRPr="000C07A5">
        <w:t xml:space="preserve">, </w:t>
      </w:r>
      <w:r w:rsidR="001B3A44">
        <w:rPr>
          <w:lang w:val="en-US"/>
        </w:rPr>
        <w:t>jQuery</w:t>
      </w:r>
      <w:r w:rsidR="001B3A44" w:rsidRPr="000C07A5">
        <w:t xml:space="preserve">, </w:t>
      </w:r>
      <w:r w:rsidR="001B3A44">
        <w:rPr>
          <w:lang w:val="en-US"/>
        </w:rPr>
        <w:t>Ajax</w:t>
      </w:r>
    </w:p>
    <w:p w:rsidR="00403DC8" w:rsidRDefault="009B11B7" w:rsidP="009B11B7">
      <w:r w:rsidRPr="003E2E46">
        <w:t xml:space="preserve">Цель: </w:t>
      </w:r>
      <w:r w:rsidR="00F41C80" w:rsidRPr="003E2E46">
        <w:rPr>
          <w:lang w:val="en-US"/>
        </w:rPr>
        <w:t>Bootstrap</w:t>
      </w:r>
      <w:r w:rsidR="00F41C80">
        <w:t xml:space="preserve"> </w:t>
      </w:r>
      <w:r w:rsidR="00F41C80" w:rsidRPr="003E2E46">
        <w:t xml:space="preserve">и дополнительный </w:t>
      </w:r>
      <w:r w:rsidR="00F41C80" w:rsidRPr="003E2E46">
        <w:rPr>
          <w:lang w:val="en-US"/>
        </w:rPr>
        <w:t>css</w:t>
      </w:r>
      <w:r w:rsidR="00F41C80">
        <w:t>.</w:t>
      </w:r>
      <w:r w:rsidR="00F41C80" w:rsidRPr="003E2E46">
        <w:t xml:space="preserve"> </w:t>
      </w:r>
      <w:r w:rsidRPr="003E2E46">
        <w:t xml:space="preserve">Определить правила работы с </w:t>
      </w:r>
      <w:r w:rsidRPr="003E2E46">
        <w:rPr>
          <w:lang w:val="en-US"/>
        </w:rPr>
        <w:t>html</w:t>
      </w:r>
      <w:r w:rsidRPr="003E2E46">
        <w:t xml:space="preserve">, </w:t>
      </w:r>
      <w:r w:rsidRPr="003E2E46">
        <w:rPr>
          <w:lang w:val="en-US"/>
        </w:rPr>
        <w:t>js</w:t>
      </w:r>
      <w:r w:rsidRPr="003E2E46">
        <w:t xml:space="preserve"> и </w:t>
      </w:r>
      <w:r w:rsidRPr="003E2E46">
        <w:rPr>
          <w:lang w:val="en-US"/>
        </w:rPr>
        <w:t>css</w:t>
      </w:r>
      <w:r w:rsidRPr="003E2E46">
        <w:t xml:space="preserve"> файлами.</w:t>
      </w:r>
      <w:r w:rsidR="00403DC8" w:rsidRPr="003E2E46">
        <w:t xml:space="preserve">. </w:t>
      </w:r>
      <w:r w:rsidRPr="003E2E46">
        <w:t xml:space="preserve">Структура </w:t>
      </w:r>
      <w:r w:rsidRPr="003E2E46">
        <w:rPr>
          <w:lang w:val="en-US"/>
        </w:rPr>
        <w:t>js</w:t>
      </w:r>
      <w:r w:rsidRPr="003E2E46">
        <w:t xml:space="preserve">-файлов. </w:t>
      </w:r>
      <w:r w:rsidR="00403DC8">
        <w:t xml:space="preserve">Использование </w:t>
      </w:r>
      <w:r w:rsidR="00403DC8">
        <w:rPr>
          <w:lang w:val="en-US"/>
        </w:rPr>
        <w:t>jQuery</w:t>
      </w:r>
      <w:r w:rsidR="00403DC8" w:rsidRPr="007D1640">
        <w:t xml:space="preserve">, </w:t>
      </w:r>
      <w:r w:rsidR="00403DC8">
        <w:t>основные моменты, изучение селекторов, событий и др.</w:t>
      </w:r>
      <w:r w:rsidR="00403DC8" w:rsidRPr="007D1640">
        <w:t xml:space="preserve"> </w:t>
      </w:r>
      <w:r w:rsidR="00403DC8">
        <w:rPr>
          <w:lang w:val="en-US"/>
        </w:rPr>
        <w:t>addClass</w:t>
      </w:r>
      <w:r w:rsidR="00403DC8" w:rsidRPr="007D1640">
        <w:t xml:space="preserve">, </w:t>
      </w:r>
      <w:r w:rsidR="00403DC8">
        <w:rPr>
          <w:lang w:val="en-US"/>
        </w:rPr>
        <w:t>removeClass</w:t>
      </w:r>
      <w:r w:rsidR="00403DC8" w:rsidRPr="007D1640">
        <w:t xml:space="preserve">, </w:t>
      </w:r>
      <w:r w:rsidR="00403DC8">
        <w:rPr>
          <w:lang w:val="en-US"/>
        </w:rPr>
        <w:t>attr</w:t>
      </w:r>
      <w:r w:rsidR="00403DC8">
        <w:t>, data, динамическое создание</w:t>
      </w:r>
      <w:r w:rsidR="00403DC8" w:rsidRPr="007D1640">
        <w:t xml:space="preserve"> </w:t>
      </w:r>
      <w:r w:rsidR="00403DC8">
        <w:rPr>
          <w:lang w:val="en-US"/>
        </w:rPr>
        <w:t>dom</w:t>
      </w:r>
      <w:r w:rsidR="00403DC8" w:rsidRPr="007D1640">
        <w:t>-</w:t>
      </w:r>
      <w:r w:rsidR="00403DC8">
        <w:t>объекта</w:t>
      </w:r>
      <w:r w:rsidR="00403DC8" w:rsidRPr="007D1640">
        <w:t xml:space="preserve">, </w:t>
      </w:r>
      <w:r w:rsidR="00403DC8">
        <w:rPr>
          <w:lang w:val="en-US"/>
        </w:rPr>
        <w:t>ajax</w:t>
      </w:r>
      <w:r w:rsidR="00403DC8" w:rsidRPr="007D1640">
        <w:t>.</w:t>
      </w:r>
    </w:p>
    <w:p w:rsidR="00F41C80" w:rsidRPr="00930105" w:rsidRDefault="001703DA" w:rsidP="009B11B7">
      <w:r>
        <w:t>Наконец мы</w:t>
      </w:r>
      <w:r w:rsidR="00F41C80">
        <w:t xml:space="preserve"> приступаем к более детальному изучению </w:t>
      </w:r>
      <w:r w:rsidR="00930105">
        <w:t xml:space="preserve">клиентской части, которая уже в меньшей степени связана с </w:t>
      </w:r>
      <w:r w:rsidR="00930105">
        <w:rPr>
          <w:lang w:val="en-US"/>
        </w:rPr>
        <w:t>asp</w:t>
      </w:r>
      <w:r w:rsidR="00930105" w:rsidRPr="00930105">
        <w:t>.</w:t>
      </w:r>
      <w:r w:rsidR="00930105">
        <w:rPr>
          <w:lang w:val="en-US"/>
        </w:rPr>
        <w:t>net</w:t>
      </w:r>
      <w:r w:rsidR="00930105" w:rsidRPr="00930105">
        <w:t xml:space="preserve"> </w:t>
      </w:r>
      <w:r w:rsidR="00930105">
        <w:rPr>
          <w:lang w:val="en-US"/>
        </w:rPr>
        <w:t>mvc</w:t>
      </w:r>
      <w:r w:rsidR="00930105">
        <w:t>, но всё равно важна для веб-разработки.</w:t>
      </w:r>
    </w:p>
    <w:p w:rsidR="00F41C80" w:rsidRPr="007A4AF1" w:rsidRDefault="00117DD1" w:rsidP="00F41C80">
      <w:pPr>
        <w:pStyle w:val="3"/>
        <w:rPr>
          <w:lang w:val="en-US"/>
        </w:rPr>
      </w:pPr>
      <w:r>
        <w:rPr>
          <w:lang w:val="en-US"/>
        </w:rPr>
        <w:t>Twitter</w:t>
      </w:r>
      <w:r w:rsidRPr="00651879">
        <w:rPr>
          <w:lang w:val="en-US"/>
        </w:rPr>
        <w:t xml:space="preserve"> </w:t>
      </w:r>
      <w:r w:rsidR="00F41C80">
        <w:rPr>
          <w:lang w:val="en-US"/>
        </w:rPr>
        <w:t>Bootstrap</w:t>
      </w:r>
      <w:r w:rsidR="00F41C80" w:rsidRPr="00651879">
        <w:rPr>
          <w:lang w:val="en-US"/>
        </w:rPr>
        <w:t xml:space="preserve"> </w:t>
      </w:r>
      <w:r w:rsidR="007A4AF1">
        <w:t xml:space="preserve">и </w:t>
      </w:r>
      <w:r w:rsidR="007A4AF1">
        <w:rPr>
          <w:lang w:val="en-US"/>
        </w:rPr>
        <w:t xml:space="preserve">css </w:t>
      </w:r>
    </w:p>
    <w:p w:rsidR="000D0B6D" w:rsidRDefault="00117DD1" w:rsidP="00E1170E">
      <w:r>
        <w:rPr>
          <w:lang w:val="en-US"/>
        </w:rPr>
        <w:t>Twitter</w:t>
      </w:r>
      <w:r w:rsidRPr="00651879">
        <w:rPr>
          <w:lang w:val="en-US"/>
        </w:rPr>
        <w:t xml:space="preserve"> </w:t>
      </w:r>
      <w:r>
        <w:rPr>
          <w:lang w:val="en-US"/>
        </w:rPr>
        <w:t>Bootstrap</w:t>
      </w:r>
      <w:r w:rsidRPr="00651879">
        <w:rPr>
          <w:lang w:val="en-US"/>
        </w:rPr>
        <w:t xml:space="preserve"> – </w:t>
      </w:r>
      <w:r>
        <w:t>это</w:t>
      </w:r>
      <w:r w:rsidRPr="00651879">
        <w:rPr>
          <w:lang w:val="en-US"/>
        </w:rPr>
        <w:t xml:space="preserve"> </w:t>
      </w:r>
      <w:r>
        <w:rPr>
          <w:lang w:val="en-US"/>
        </w:rPr>
        <w:t>css</w:t>
      </w:r>
      <w:r w:rsidRPr="00651879">
        <w:rPr>
          <w:lang w:val="en-US"/>
        </w:rPr>
        <w:t>-</w:t>
      </w:r>
      <w:r>
        <w:t>фреймворк</w:t>
      </w:r>
      <w:r w:rsidR="00651879">
        <w:rPr>
          <w:lang w:val="en-US"/>
        </w:rPr>
        <w:t xml:space="preserve">. </w:t>
      </w:r>
      <w:r w:rsidR="000D0B6D">
        <w:t xml:space="preserve">Т.е. набор инструментов для создания блоков, кнопок, меток, форм и навигации.  Наше приложение мы будем основывать на этом фрейморке. </w:t>
      </w:r>
    </w:p>
    <w:p w:rsidR="000D0B6D" w:rsidRDefault="000D0B6D" w:rsidP="00E1170E">
      <w:r>
        <w:t>Подробнее тут:</w:t>
      </w:r>
    </w:p>
    <w:p w:rsidR="00651879" w:rsidRPr="00651879" w:rsidRDefault="00376A6C" w:rsidP="00E1170E">
      <w:hyperlink r:id="rId64" w:history="1">
        <w:r w:rsidR="00651879" w:rsidRPr="00651879">
          <w:rPr>
            <w:rStyle w:val="a7"/>
          </w:rPr>
          <w:t>http://twitter.github.com/bootstrap/</w:t>
        </w:r>
      </w:hyperlink>
    </w:p>
    <w:p w:rsidR="00F41C80" w:rsidRPr="00BC3811" w:rsidRDefault="00930105" w:rsidP="00F41C80">
      <w:pPr>
        <w:rPr>
          <w:lang w:val="en-US"/>
        </w:rPr>
      </w:pPr>
      <w:r>
        <w:t>Установим</w:t>
      </w:r>
      <w:r w:rsidRPr="00BC3811">
        <w:rPr>
          <w:lang w:val="en-US"/>
        </w:rPr>
        <w:t xml:space="preserve"> </w:t>
      </w:r>
      <w:r>
        <w:rPr>
          <w:lang w:val="en-US"/>
        </w:rPr>
        <w:t>bootstrap</w:t>
      </w:r>
      <w:r w:rsidRPr="00BC3811">
        <w:rPr>
          <w:lang w:val="en-US"/>
        </w:rPr>
        <w:t>:</w:t>
      </w:r>
    </w:p>
    <w:p w:rsidR="00930105" w:rsidRDefault="00930105" w:rsidP="00F41C80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-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Twitter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.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Bootstrap</w:t>
      </w:r>
    </w:p>
    <w:p w:rsidR="00DC5528" w:rsidRDefault="00DC5528" w:rsidP="00F41C80">
      <w:pPr>
        <w:rPr>
          <w:lang w:val="en-US"/>
        </w:rPr>
      </w:pPr>
      <w:r>
        <w:t>Удалим</w:t>
      </w:r>
      <w:r w:rsidRPr="00DC5528">
        <w:rPr>
          <w:lang w:val="en-US"/>
        </w:rPr>
        <w:t xml:space="preserve"> </w:t>
      </w:r>
      <w:r>
        <w:rPr>
          <w:lang w:val="en-US"/>
        </w:rPr>
        <w:t>Jquery.UI:</w:t>
      </w:r>
    </w:p>
    <w:p w:rsidR="00DC5528" w:rsidRPr="00DC5528" w:rsidRDefault="00DC5528" w:rsidP="00F41C80">
      <w:pPr>
        <w:rPr>
          <w:lang w:val="en-US"/>
        </w:rPr>
      </w:pPr>
      <w:r w:rsidRPr="00DC5528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Uninstall-Package Jquery.UI.Combined</w:t>
      </w:r>
    </w:p>
    <w:p w:rsidR="000D0B6D" w:rsidRDefault="000D0B6D" w:rsidP="00F41C80">
      <w:pPr>
        <w:rPr>
          <w:lang w:val="en-US"/>
        </w:rPr>
      </w:pPr>
      <w:r>
        <w:t>Добавим</w:t>
      </w:r>
      <w:r w:rsidRPr="00DC5528">
        <w:rPr>
          <w:lang w:val="en-US"/>
        </w:rPr>
        <w:t xml:space="preserve"> </w:t>
      </w:r>
      <w:r>
        <w:t>в</w:t>
      </w:r>
      <w:r w:rsidRPr="00DC5528">
        <w:rPr>
          <w:lang w:val="en-US"/>
        </w:rPr>
        <w:t xml:space="preserve"> </w:t>
      </w:r>
      <w:r>
        <w:rPr>
          <w:lang w:val="en-US"/>
        </w:rPr>
        <w:t>BundleConfig</w:t>
      </w:r>
      <w:r w:rsidR="00DC5528" w:rsidRPr="00DC5528">
        <w:rPr>
          <w:lang w:val="en-US"/>
        </w:rPr>
        <w:t xml:space="preserve"> </w:t>
      </w:r>
      <w:r w:rsidR="00DC5528">
        <w:rPr>
          <w:lang w:val="en-US"/>
        </w:rPr>
        <w:t>bootstap</w:t>
      </w:r>
      <w:r w:rsidR="00DC5528" w:rsidRPr="00DC5528">
        <w:rPr>
          <w:lang w:val="en-US"/>
        </w:rPr>
        <w:t xml:space="preserve"> </w:t>
      </w:r>
      <w:r w:rsidR="00DC5528">
        <w:t>и</w:t>
      </w:r>
      <w:r w:rsidR="00DC5528" w:rsidRPr="00DC5528">
        <w:rPr>
          <w:lang w:val="en-US"/>
        </w:rPr>
        <w:t xml:space="preserve"> </w:t>
      </w:r>
      <w:r w:rsidR="00DC5528">
        <w:t>уберем</w:t>
      </w:r>
      <w:r w:rsidR="00DC5528" w:rsidRPr="00DC5528">
        <w:rPr>
          <w:lang w:val="en-US"/>
        </w:rPr>
        <w:t xml:space="preserve"> </w:t>
      </w:r>
      <w:r w:rsidR="00DC5528">
        <w:t>оттуда</w:t>
      </w:r>
      <w:r w:rsidR="00DC5528">
        <w:rPr>
          <w:lang w:val="en-US"/>
        </w:rPr>
        <w:t xml:space="preserve"> jquery.UI (App_Start/</w:t>
      </w:r>
      <w:r w:rsidR="00DC5528" w:rsidRPr="00DC5528">
        <w:rPr>
          <w:lang w:val="en-US"/>
        </w:rPr>
        <w:t>BundleConfig.cs</w:t>
      </w:r>
      <w:r w:rsidR="00DC5528">
        <w:rPr>
          <w:lang w:val="en-US"/>
        </w:rPr>
        <w:t>)</w:t>
      </w:r>
      <w:r w:rsidRPr="00DC5528">
        <w:rPr>
          <w:lang w:val="en-US"/>
        </w:rPr>
        <w:t>: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RegisterBundles(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BundleCollection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bundles)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"~/Scripts/jquery-1.*"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"~/bundles/modernizr"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"~/Scripts/modernizr-*"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"~/bundles/bootstrap"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"~/Scripts/bootstrap*"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"~/Content/site.css"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не перепутайте порядок */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"~/Content/bootstrap*"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E4896" w:rsidRDefault="009E4896" w:rsidP="009E489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E4896" w:rsidRDefault="009E4896" w:rsidP="009E4896">
      <w:r>
        <w:t>Важно помнить про порядок приоритета задания стилей:</w:t>
      </w:r>
    </w:p>
    <w:p w:rsidR="009E4896" w:rsidRDefault="009E4896" w:rsidP="002037CD">
      <w:pPr>
        <w:pStyle w:val="a6"/>
        <w:numPr>
          <w:ilvl w:val="0"/>
          <w:numId w:val="17"/>
        </w:numPr>
      </w:pPr>
      <w:r>
        <w:t>Наименее низким приоритетом обладают встроенные стили браузера</w:t>
      </w:r>
    </w:p>
    <w:p w:rsidR="009E4896" w:rsidRDefault="009E4896" w:rsidP="002037CD">
      <w:pPr>
        <w:pStyle w:val="a6"/>
        <w:numPr>
          <w:ilvl w:val="0"/>
          <w:numId w:val="17"/>
        </w:numPr>
      </w:pPr>
      <w:r>
        <w:t>Пользовательский стиль в браузере</w:t>
      </w:r>
    </w:p>
    <w:p w:rsidR="009E4896" w:rsidRDefault="009E4896" w:rsidP="002037CD">
      <w:pPr>
        <w:pStyle w:val="a6"/>
        <w:numPr>
          <w:ilvl w:val="0"/>
          <w:numId w:val="17"/>
        </w:numPr>
      </w:pPr>
      <w:r>
        <w:t>Наследуемые стили от родительских элементов</w:t>
      </w:r>
    </w:p>
    <w:p w:rsidR="007F6F6A" w:rsidRDefault="001703DA" w:rsidP="002037CD">
      <w:pPr>
        <w:pStyle w:val="a6"/>
        <w:numPr>
          <w:ilvl w:val="0"/>
          <w:numId w:val="17"/>
        </w:numPr>
      </w:pPr>
      <w:r>
        <w:t xml:space="preserve">Следующие </w:t>
      </w:r>
      <w:r w:rsidR="007F6F6A">
        <w:rPr>
          <w:lang w:val="en-US"/>
        </w:rPr>
        <w:t>css</w:t>
      </w:r>
      <w:r w:rsidR="00FE1AD6">
        <w:t>-</w:t>
      </w:r>
      <w:r w:rsidR="007F6F6A">
        <w:t>стили заданные во внешних файлах, тут правило важнее (при прочих равных условиях), если файл содержащий правило находится после файла содержащий предыдущее. Это же правило относится и к взаимному расположению правил внутри документа.</w:t>
      </w:r>
    </w:p>
    <w:p w:rsidR="009E4896" w:rsidRDefault="007F6F6A" w:rsidP="002037CD">
      <w:pPr>
        <w:pStyle w:val="a6"/>
        <w:numPr>
          <w:ilvl w:val="0"/>
          <w:numId w:val="17"/>
        </w:numPr>
      </w:pPr>
      <w:r>
        <w:t>Далее по стоимости применения селекторов:</w:t>
      </w:r>
    </w:p>
    <w:p w:rsidR="007F6F6A" w:rsidRDefault="007F6F6A" w:rsidP="002037CD">
      <w:pPr>
        <w:pStyle w:val="a6"/>
        <w:numPr>
          <w:ilvl w:val="1"/>
          <w:numId w:val="17"/>
        </w:numPr>
      </w:pPr>
      <w:r>
        <w:lastRenderedPageBreak/>
        <w:t>Теги</w:t>
      </w:r>
      <w:r>
        <w:rPr>
          <w:lang w:val="en-US"/>
        </w:rPr>
        <w:t xml:space="preserve"> имеют наименьший прио</w:t>
      </w:r>
      <w:r>
        <w:t>ри</w:t>
      </w:r>
      <w:r>
        <w:rPr>
          <w:lang w:val="en-US"/>
        </w:rPr>
        <w:t>тет</w:t>
      </w:r>
      <w:r>
        <w:t>:</w:t>
      </w:r>
    </w:p>
    <w:p w:rsidR="007F6F6A" w:rsidRDefault="007F6F6A" w:rsidP="007F6F6A">
      <w:pPr>
        <w:pStyle w:val="a6"/>
        <w:ind w:left="1440"/>
      </w:pPr>
      <w:r>
        <w:rPr>
          <w:lang w:val="en-US"/>
        </w:rPr>
        <w:t>h1, div, p</w:t>
      </w:r>
    </w:p>
    <w:p w:rsidR="007F6F6A" w:rsidRDefault="007F6F6A" w:rsidP="002037CD">
      <w:pPr>
        <w:pStyle w:val="a6"/>
        <w:numPr>
          <w:ilvl w:val="1"/>
          <w:numId w:val="17"/>
        </w:numPr>
      </w:pPr>
      <w:r>
        <w:t>Классы</w:t>
      </w:r>
      <w:r w:rsidRPr="007F6F6A">
        <w:t xml:space="preserve"> </w:t>
      </w:r>
      <w:r>
        <w:t>и псевдоклассы. Селектор:</w:t>
      </w:r>
    </w:p>
    <w:p w:rsidR="007F6F6A" w:rsidRDefault="007F6F6A" w:rsidP="007F6F6A">
      <w:pPr>
        <w:pStyle w:val="a6"/>
        <w:ind w:left="1440"/>
      </w:pPr>
      <w:r>
        <w:t>.</w:t>
      </w:r>
      <w:r>
        <w:rPr>
          <w:lang w:val="en-US"/>
        </w:rPr>
        <w:t>item { }, :hover { }</w:t>
      </w:r>
    </w:p>
    <w:p w:rsidR="007F6F6A" w:rsidRPr="007F6F6A" w:rsidRDefault="007F6F6A" w:rsidP="002037CD">
      <w:pPr>
        <w:pStyle w:val="a6"/>
        <w:numPr>
          <w:ilvl w:val="1"/>
          <w:numId w:val="17"/>
        </w:numPr>
      </w:pPr>
      <w:r>
        <w:t xml:space="preserve">Аттрибуты </w:t>
      </w:r>
      <w:r w:rsidRPr="007F6F6A">
        <w:t>[</w:t>
      </w:r>
      <w:r>
        <w:rPr>
          <w:lang w:val="en-US"/>
        </w:rPr>
        <w:t>attr</w:t>
      </w:r>
      <w:r w:rsidRPr="007F6F6A">
        <w:t>=”</w:t>
      </w:r>
      <w:r>
        <w:rPr>
          <w:lang w:val="en-US"/>
        </w:rPr>
        <w:t>value</w:t>
      </w:r>
      <w:r w:rsidRPr="007F6F6A">
        <w:t xml:space="preserve">”]. </w:t>
      </w:r>
      <w:r>
        <w:t>Пример:</w:t>
      </w:r>
    </w:p>
    <w:p w:rsidR="007F6F6A" w:rsidRDefault="007F6F6A" w:rsidP="007F6F6A">
      <w:pPr>
        <w:pStyle w:val="a6"/>
        <w:ind w:left="1440"/>
        <w:rPr>
          <w:lang w:val="en-US"/>
        </w:rPr>
      </w:pPr>
      <w:r>
        <w:rPr>
          <w:lang w:val="en-US"/>
        </w:rPr>
        <w:t>[type=”checkbox”] {}</w:t>
      </w:r>
    </w:p>
    <w:p w:rsidR="007F6F6A" w:rsidRPr="007F6F6A" w:rsidRDefault="007F6F6A" w:rsidP="002037CD">
      <w:pPr>
        <w:pStyle w:val="a6"/>
        <w:numPr>
          <w:ilvl w:val="1"/>
          <w:numId w:val="17"/>
        </w:numPr>
      </w:pPr>
      <w:r>
        <w:t xml:space="preserve">Идентификатор </w:t>
      </w:r>
      <w:r>
        <w:rPr>
          <w:lang w:val="en-US"/>
        </w:rPr>
        <w:t>ID</w:t>
      </w:r>
      <w:r w:rsidRPr="007F6F6A">
        <w:t xml:space="preserve"> </w:t>
      </w:r>
      <w:r>
        <w:t>– наивысший приоритет</w:t>
      </w:r>
      <w:r w:rsidRPr="007F6F6A">
        <w:t xml:space="preserve">. </w:t>
      </w:r>
      <w:r>
        <w:t>Типа</w:t>
      </w:r>
    </w:p>
    <w:p w:rsidR="007F6F6A" w:rsidRDefault="007F6F6A" w:rsidP="007F6F6A">
      <w:pPr>
        <w:pStyle w:val="a6"/>
        <w:ind w:left="1440"/>
        <w:rPr>
          <w:lang w:val="en-US"/>
        </w:rPr>
      </w:pPr>
      <w:r>
        <w:rPr>
          <w:lang w:val="en-US"/>
        </w:rPr>
        <w:t>#main { }</w:t>
      </w:r>
    </w:p>
    <w:p w:rsidR="007F6F6A" w:rsidRDefault="007F6F6A" w:rsidP="002037CD">
      <w:pPr>
        <w:pStyle w:val="a6"/>
        <w:numPr>
          <w:ilvl w:val="0"/>
          <w:numId w:val="17"/>
        </w:numPr>
      </w:pPr>
      <w:r>
        <w:t xml:space="preserve">Еще более высоким приоритетом является задание стиля прямо в </w:t>
      </w:r>
      <w:r>
        <w:rPr>
          <w:lang w:val="en-US"/>
        </w:rPr>
        <w:t>style</w:t>
      </w:r>
      <w:r w:rsidRPr="007F6F6A">
        <w:t xml:space="preserve"> </w:t>
      </w:r>
      <w:r>
        <w:t>теге:</w:t>
      </w:r>
    </w:p>
    <w:p w:rsidR="007F6F6A" w:rsidRPr="007F6F6A" w:rsidRDefault="007F6F6A" w:rsidP="007F6F6A">
      <w:pPr>
        <w:pStyle w:val="a6"/>
        <w:rPr>
          <w:lang w:val="en-US"/>
        </w:rPr>
      </w:pPr>
      <w:r>
        <w:rPr>
          <w:lang w:val="en-US"/>
        </w:rPr>
        <w:t xml:space="preserve">&lt;div style=”width : 203px”&gt;&lt;/div&gt; </w:t>
      </w:r>
    </w:p>
    <w:p w:rsidR="007F6F6A" w:rsidRPr="007F6F6A" w:rsidRDefault="007F6F6A" w:rsidP="002037CD">
      <w:pPr>
        <w:pStyle w:val="a6"/>
        <w:numPr>
          <w:ilvl w:val="0"/>
          <w:numId w:val="17"/>
        </w:numPr>
      </w:pPr>
      <w:r>
        <w:t xml:space="preserve">И наиболее высоким приоритетом является стиль с сопроводительным словом </w:t>
      </w:r>
      <w:r w:rsidRPr="005A32F5">
        <w:rPr>
          <w:i/>
        </w:rPr>
        <w:t>!</w:t>
      </w:r>
      <w:r w:rsidRPr="005A32F5">
        <w:rPr>
          <w:i/>
          <w:lang w:val="en-US"/>
        </w:rPr>
        <w:t>important</w:t>
      </w:r>
      <w:r w:rsidRPr="007F6F6A">
        <w:t>.</w:t>
      </w:r>
    </w:p>
    <w:p w:rsidR="005A32F5" w:rsidRPr="00BC3811" w:rsidRDefault="005A32F5" w:rsidP="005A32F5">
      <w:r>
        <w:t xml:space="preserve">Основная работа в задании стилей идет с помощью тегов, классов (псевдоклассов), и атрибутов. Использовать </w:t>
      </w:r>
      <w:r w:rsidRPr="005A32F5">
        <w:rPr>
          <w:i/>
        </w:rPr>
        <w:t>!</w:t>
      </w:r>
      <w:r w:rsidRPr="005A32F5">
        <w:rPr>
          <w:i/>
          <w:lang w:val="en-US"/>
        </w:rPr>
        <w:t>important</w:t>
      </w:r>
      <w:r w:rsidRPr="005A32F5">
        <w:rPr>
          <w:i/>
        </w:rPr>
        <w:t xml:space="preserve"> </w:t>
      </w:r>
      <w:r w:rsidRPr="005A32F5">
        <w:t>не рекомендуется</w:t>
      </w:r>
      <w:r w:rsidR="001703DA">
        <w:t xml:space="preserve">, равно </w:t>
      </w:r>
      <w:r w:rsidRPr="005A32F5">
        <w:t xml:space="preserve">как и задавать стили в атрибуте </w:t>
      </w:r>
      <w:r w:rsidRPr="005A32F5">
        <w:rPr>
          <w:lang w:val="en-US"/>
        </w:rPr>
        <w:t>style</w:t>
      </w:r>
      <w:r w:rsidRPr="005A32F5">
        <w:t xml:space="preserve"> и использовать атрибут </w:t>
      </w:r>
      <w:r w:rsidRPr="005A32F5">
        <w:rPr>
          <w:lang w:val="en-US"/>
        </w:rPr>
        <w:t>ID</w:t>
      </w:r>
      <w:r w:rsidRPr="005A32F5">
        <w:t>.</w:t>
      </w:r>
    </w:p>
    <w:p w:rsidR="005A32F5" w:rsidRDefault="000D0B6D" w:rsidP="00F41C80">
      <w:r>
        <w:t xml:space="preserve">Для задания </w:t>
      </w:r>
      <w:r w:rsidR="005A32F5">
        <w:t xml:space="preserve">стилей </w:t>
      </w:r>
      <w:r>
        <w:t xml:space="preserve">будем использовать </w:t>
      </w:r>
      <w:r>
        <w:rPr>
          <w:lang w:val="en-US"/>
        </w:rPr>
        <w:t>css</w:t>
      </w:r>
      <w:r w:rsidRPr="000D0B6D">
        <w:t>-</w:t>
      </w:r>
      <w:r>
        <w:t>файл</w:t>
      </w:r>
      <w:r w:rsidR="00DC5528" w:rsidRPr="00DC5528">
        <w:t xml:space="preserve"> </w:t>
      </w:r>
      <w:r w:rsidR="00DC5528">
        <w:rPr>
          <w:lang w:val="en-US"/>
        </w:rPr>
        <w:t>site</w:t>
      </w:r>
      <w:r w:rsidRPr="000D0B6D">
        <w:t>.</w:t>
      </w:r>
      <w:r>
        <w:rPr>
          <w:lang w:val="en-US"/>
        </w:rPr>
        <w:t>css</w:t>
      </w:r>
      <w:r w:rsidR="005A32F5" w:rsidRPr="005A32F5">
        <w:t xml:space="preserve">. </w:t>
      </w:r>
      <w:r w:rsidR="005A32F5">
        <w:t xml:space="preserve">Так как в </w:t>
      </w:r>
      <w:r w:rsidR="005A32F5">
        <w:rPr>
          <w:lang w:val="en-US"/>
        </w:rPr>
        <w:t>bootstrap</w:t>
      </w:r>
      <w:r w:rsidR="005A32F5" w:rsidRPr="005A32F5">
        <w:t xml:space="preserve"> </w:t>
      </w:r>
      <w:r w:rsidR="005A32F5">
        <w:t>уже заданы стили для базовых форм</w:t>
      </w:r>
      <w:r w:rsidR="001703DA">
        <w:t>,</w:t>
      </w:r>
      <w:r w:rsidR="005A32F5">
        <w:t xml:space="preserve"> удалим этот блок и оставим файл (</w:t>
      </w:r>
      <w:r w:rsidR="005A32F5">
        <w:rPr>
          <w:lang w:val="en-US"/>
        </w:rPr>
        <w:t>Content</w:t>
      </w:r>
      <w:r w:rsidR="005A32F5" w:rsidRPr="005A32F5">
        <w:t>/</w:t>
      </w:r>
      <w:r w:rsidR="005A32F5">
        <w:rPr>
          <w:lang w:val="en-US"/>
        </w:rPr>
        <w:t>Site</w:t>
      </w:r>
      <w:r w:rsidR="005A32F5" w:rsidRPr="005A32F5">
        <w:t>.</w:t>
      </w:r>
      <w:r w:rsidR="005A32F5">
        <w:rPr>
          <w:lang w:val="en-US"/>
        </w:rPr>
        <w:t>css</w:t>
      </w:r>
      <w:r w:rsidR="005A32F5">
        <w:t>):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Styles for validation helpers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-----------------------------------------------------------*/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.field-validation-error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.field-validation-valid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.input-validation-error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border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1px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solid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background-color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#fee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.validation-summary-errors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font-weight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bold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.validation-summary-valid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BC3811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BC3811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BC3811" w:rsidRDefault="00BB62B4" w:rsidP="00F41C80">
      <w:pPr>
        <w:rPr>
          <w:lang w:val="en-US"/>
        </w:rPr>
      </w:pPr>
      <w:r>
        <w:t>Это</w:t>
      </w:r>
      <w:r w:rsidRPr="00BC3811">
        <w:rPr>
          <w:lang w:val="en-US"/>
        </w:rPr>
        <w:t xml:space="preserve"> </w:t>
      </w:r>
      <w:r>
        <w:rPr>
          <w:lang w:val="en-US"/>
        </w:rPr>
        <w:t>css</w:t>
      </w:r>
      <w:r w:rsidRPr="00BC3811">
        <w:rPr>
          <w:lang w:val="en-US"/>
        </w:rPr>
        <w:t xml:space="preserve"> </w:t>
      </w:r>
      <w:r>
        <w:t>стили</w:t>
      </w:r>
      <w:r w:rsidR="00A2047D" w:rsidRPr="00A2047D">
        <w:rPr>
          <w:lang w:val="en-US"/>
          <w:rPrChange w:id="7" w:author="asha" w:date="2013-03-29T12:44:00Z">
            <w:rPr/>
          </w:rPrChange>
        </w:rPr>
        <w:t>,</w:t>
      </w:r>
      <w:r w:rsidRPr="00BC3811">
        <w:rPr>
          <w:lang w:val="en-US"/>
        </w:rPr>
        <w:t xml:space="preserve"> </w:t>
      </w:r>
      <w:r>
        <w:t>которые</w:t>
      </w:r>
      <w:r w:rsidRPr="00BC3811">
        <w:rPr>
          <w:lang w:val="en-US"/>
        </w:rPr>
        <w:t xml:space="preserve"> </w:t>
      </w:r>
      <w:r>
        <w:t>используются</w:t>
      </w:r>
      <w:r w:rsidRPr="00BC3811">
        <w:rPr>
          <w:lang w:val="en-US"/>
        </w:rPr>
        <w:t xml:space="preserve"> </w:t>
      </w:r>
      <w:r>
        <w:t>для</w:t>
      </w:r>
      <w:r w:rsidRPr="00BC3811">
        <w:rPr>
          <w:lang w:val="en-US"/>
        </w:rPr>
        <w:t xml:space="preserve"> </w:t>
      </w:r>
      <w:r>
        <w:t>вывода</w:t>
      </w:r>
      <w:r w:rsidRPr="00BC3811">
        <w:rPr>
          <w:lang w:val="en-US"/>
        </w:rPr>
        <w:t xml:space="preserve"> </w:t>
      </w:r>
      <w:r>
        <w:t>ошибок</w:t>
      </w:r>
      <w:r w:rsidRPr="00BC3811">
        <w:rPr>
          <w:lang w:val="en-US"/>
        </w:rPr>
        <w:t xml:space="preserve"> </w:t>
      </w:r>
      <w:r>
        <w:t>в</w:t>
      </w:r>
      <w:r w:rsidRPr="00BC3811">
        <w:rPr>
          <w:lang w:val="en-US"/>
        </w:rPr>
        <w:t xml:space="preserve"> </w:t>
      </w:r>
      <w:r>
        <w:t>методах</w:t>
      </w:r>
      <w:r w:rsidRPr="00BC3811">
        <w:rPr>
          <w:lang w:val="en-US"/>
        </w:rPr>
        <w:t xml:space="preserve"> </w:t>
      </w:r>
      <w:r>
        <w:rPr>
          <w:lang w:val="en-US"/>
        </w:rPr>
        <w:t>Html</w:t>
      </w:r>
      <w:r w:rsidRPr="00BC3811">
        <w:rPr>
          <w:lang w:val="en-US"/>
        </w:rPr>
        <w:t>.</w:t>
      </w:r>
      <w:r>
        <w:rPr>
          <w:lang w:val="en-US"/>
        </w:rPr>
        <w:t>ValidationMessage</w:t>
      </w:r>
      <w:r w:rsidRPr="00BC3811">
        <w:rPr>
          <w:lang w:val="en-US"/>
        </w:rPr>
        <w:t xml:space="preserve">(), </w:t>
      </w:r>
      <w:r>
        <w:rPr>
          <w:lang w:val="en-US"/>
        </w:rPr>
        <w:t>Html</w:t>
      </w:r>
      <w:r w:rsidRPr="00BC3811">
        <w:rPr>
          <w:lang w:val="en-US"/>
        </w:rPr>
        <w:t>.</w:t>
      </w:r>
      <w:r>
        <w:rPr>
          <w:lang w:val="en-US"/>
        </w:rPr>
        <w:t>ValidationSummary</w:t>
      </w:r>
      <w:r w:rsidRPr="00BC3811">
        <w:rPr>
          <w:lang w:val="en-US"/>
        </w:rPr>
        <w:t>().</w:t>
      </w:r>
    </w:p>
    <w:p w:rsidR="00BB62B4" w:rsidRDefault="001703DA" w:rsidP="00F41C80">
      <w:r>
        <w:t>Т</w:t>
      </w:r>
      <w:r w:rsidR="00BB62B4">
        <w:t>еперь</w:t>
      </w:r>
      <w:r>
        <w:t xml:space="preserve"> давайте </w:t>
      </w:r>
      <w:r w:rsidR="00BB62B4">
        <w:t>определим правила</w:t>
      </w:r>
      <w:r>
        <w:t>,</w:t>
      </w:r>
      <w:r w:rsidR="00BB62B4">
        <w:t xml:space="preserve"> по которым мы будем создавать свой стиль:</w:t>
      </w:r>
    </w:p>
    <w:p w:rsidR="00BB62B4" w:rsidRDefault="00BB62B4" w:rsidP="00F41C80">
      <w:r>
        <w:t xml:space="preserve">- Запрещено использовать селектор через </w:t>
      </w:r>
      <w:r>
        <w:rPr>
          <w:lang w:val="en-US"/>
        </w:rPr>
        <w:t>id</w:t>
      </w:r>
      <w:r w:rsidRPr="00BB62B4">
        <w:t xml:space="preserve">, </w:t>
      </w:r>
      <w:r>
        <w:t xml:space="preserve">типа </w:t>
      </w:r>
      <w:r w:rsidRPr="00BB62B4">
        <w:t>#</w:t>
      </w:r>
      <w:r>
        <w:rPr>
          <w:lang w:val="en-US"/>
        </w:rPr>
        <w:t>Main</w:t>
      </w:r>
      <w:r w:rsidRPr="00BB62B4">
        <w:t xml:space="preserve">. </w:t>
      </w:r>
      <w:r>
        <w:t xml:space="preserve">Это связано с тем, что хотя браузеры и обрабатывают все элементы содержащий данный атрибут, но в правилах </w:t>
      </w:r>
      <w:r>
        <w:rPr>
          <w:lang w:val="en-US"/>
        </w:rPr>
        <w:t>DOM</w:t>
      </w:r>
      <w:r w:rsidRPr="00BB62B4">
        <w:t xml:space="preserve"> </w:t>
      </w:r>
      <w:r>
        <w:t xml:space="preserve">атрибут </w:t>
      </w:r>
      <w:r>
        <w:rPr>
          <w:lang w:val="en-US"/>
        </w:rPr>
        <w:t>ID</w:t>
      </w:r>
      <w:r w:rsidRPr="00BB62B4">
        <w:t xml:space="preserve"> </w:t>
      </w:r>
      <w:r>
        <w:t xml:space="preserve">должен быть уникальный во всей странице. </w:t>
      </w:r>
    </w:p>
    <w:p w:rsidR="00BB62B4" w:rsidRDefault="00BB62B4" w:rsidP="00F41C80">
      <w:r>
        <w:t xml:space="preserve">- </w:t>
      </w:r>
      <w:r w:rsidR="000C6183">
        <w:t xml:space="preserve">Классы для офомления используют  тип </w:t>
      </w:r>
      <w:r w:rsidR="000C6183">
        <w:rPr>
          <w:lang w:val="en-US"/>
        </w:rPr>
        <w:t>SmallCaps</w:t>
      </w:r>
      <w:r w:rsidR="000C6183">
        <w:t xml:space="preserve">: </w:t>
      </w:r>
      <w:r w:rsidR="000C6183">
        <w:rPr>
          <w:lang w:val="en-US"/>
        </w:rPr>
        <w:t>some</w:t>
      </w:r>
      <w:r w:rsidR="000C6183" w:rsidRPr="000C6183">
        <w:t>-</w:t>
      </w:r>
      <w:r w:rsidR="000C6183">
        <w:rPr>
          <w:lang w:val="en-US"/>
        </w:rPr>
        <w:t>class</w:t>
      </w:r>
      <w:r w:rsidR="000C6183" w:rsidRPr="000C6183">
        <w:t>-</w:t>
      </w:r>
      <w:r w:rsidR="000C6183">
        <w:rPr>
          <w:lang w:val="en-US"/>
        </w:rPr>
        <w:t>name</w:t>
      </w:r>
      <w:r w:rsidR="000C6183" w:rsidRPr="000C6183">
        <w:t xml:space="preserve">, </w:t>
      </w:r>
      <w:r w:rsidR="000C6183">
        <w:t xml:space="preserve">все с маленькой буквы, для разделения используется </w:t>
      </w:r>
      <w:r w:rsidR="000C6183" w:rsidRPr="000C6183">
        <w:t xml:space="preserve">“-”. </w:t>
      </w:r>
      <w:r w:rsidR="000C6183">
        <w:t>Собственно</w:t>
      </w:r>
      <w:r w:rsidR="00224EA4">
        <w:t>,</w:t>
      </w:r>
      <w:r w:rsidR="000C6183">
        <w:t xml:space="preserve"> так</w:t>
      </w:r>
      <w:r w:rsidR="00224EA4">
        <w:t>,</w:t>
      </w:r>
      <w:r w:rsidR="000C6183">
        <w:t xml:space="preserve"> как это в самом </w:t>
      </w:r>
      <w:r w:rsidR="000C6183">
        <w:rPr>
          <w:lang w:val="en-US"/>
        </w:rPr>
        <w:t>CSS</w:t>
      </w:r>
      <w:r w:rsidR="000C6183" w:rsidRPr="00300995">
        <w:t xml:space="preserve"> </w:t>
      </w:r>
      <w:r w:rsidR="000C6183">
        <w:t xml:space="preserve">и используется. </w:t>
      </w:r>
    </w:p>
    <w:p w:rsidR="000C6183" w:rsidRPr="000C6183" w:rsidRDefault="000C6183" w:rsidP="00F41C80">
      <w:r>
        <w:lastRenderedPageBreak/>
        <w:t>- Классы</w:t>
      </w:r>
      <w:r w:rsidR="0005595F">
        <w:t>,</w:t>
      </w:r>
      <w:r>
        <w:t xml:space="preserve"> предназначенные только для управления (использование исключительно в </w:t>
      </w:r>
      <w:r>
        <w:rPr>
          <w:lang w:val="en-US"/>
        </w:rPr>
        <w:t>js</w:t>
      </w:r>
      <w:r>
        <w:t xml:space="preserve">-коде) для разделения используют тип </w:t>
      </w:r>
      <w:r>
        <w:rPr>
          <w:lang w:val="en-US"/>
        </w:rPr>
        <w:t>lowerCamelCase</w:t>
      </w:r>
      <w:r w:rsidRPr="000C6183">
        <w:t xml:space="preserve">: </w:t>
      </w:r>
      <w:r>
        <w:rPr>
          <w:lang w:val="en-US"/>
        </w:rPr>
        <w:t>someClassName</w:t>
      </w:r>
      <w:r w:rsidRPr="000C6183">
        <w:t xml:space="preserve">. </w:t>
      </w:r>
      <w:r>
        <w:t>Собственно</w:t>
      </w:r>
      <w:r w:rsidR="00224EA4">
        <w:t>,</w:t>
      </w:r>
      <w:r>
        <w:t xml:space="preserve"> как и соглашения по написанию кода в </w:t>
      </w:r>
      <w:r>
        <w:rPr>
          <w:lang w:val="en-US"/>
        </w:rPr>
        <w:t>js</w:t>
      </w:r>
      <w:r w:rsidRPr="000C6183">
        <w:t xml:space="preserve"> </w:t>
      </w:r>
      <w:r>
        <w:t xml:space="preserve">или в </w:t>
      </w:r>
      <w:r>
        <w:rPr>
          <w:lang w:val="en-US"/>
        </w:rPr>
        <w:t>jquery</w:t>
      </w:r>
      <w:r w:rsidRPr="000C6183">
        <w:t>.</w:t>
      </w:r>
    </w:p>
    <w:p w:rsidR="000C6183" w:rsidRPr="00BC3811" w:rsidRDefault="000C6183" w:rsidP="00F41C80">
      <w:r w:rsidRPr="000C6183">
        <w:t xml:space="preserve">- </w:t>
      </w:r>
      <w:r>
        <w:t xml:space="preserve">Атрибуты </w:t>
      </w:r>
      <w:r>
        <w:rPr>
          <w:lang w:val="en-US"/>
        </w:rPr>
        <w:t>id</w:t>
      </w:r>
      <w:r w:rsidRPr="000C6183">
        <w:t xml:space="preserve"> </w:t>
      </w:r>
      <w:r>
        <w:t xml:space="preserve">задаются типом </w:t>
      </w:r>
      <w:r>
        <w:rPr>
          <w:lang w:val="en-US"/>
        </w:rPr>
        <w:t>UpperCamelCase</w:t>
      </w:r>
      <w:r>
        <w:t xml:space="preserve">: </w:t>
      </w:r>
      <w:r>
        <w:rPr>
          <w:lang w:val="en-US"/>
        </w:rPr>
        <w:t>id</w:t>
      </w:r>
      <w:r w:rsidRPr="000C6183">
        <w:t>=”</w:t>
      </w:r>
      <w:r>
        <w:rPr>
          <w:lang w:val="en-US"/>
        </w:rPr>
        <w:t>SomeButton</w:t>
      </w:r>
      <w:r w:rsidRPr="000C6183">
        <w:t>”.</w:t>
      </w:r>
    </w:p>
    <w:p w:rsidR="000C6183" w:rsidRPr="00BC3811" w:rsidRDefault="000C6183" w:rsidP="00F41C80">
      <w:r w:rsidRPr="00BC3811">
        <w:t xml:space="preserve">- </w:t>
      </w:r>
      <w:r>
        <w:t>Не</w:t>
      </w:r>
      <w:r w:rsidRPr="00BC3811">
        <w:t xml:space="preserve"> </w:t>
      </w:r>
      <w:r>
        <w:t>используйте</w:t>
      </w:r>
      <w:r w:rsidRPr="00BC3811">
        <w:t xml:space="preserve"> </w:t>
      </w:r>
      <w:r>
        <w:t>классы</w:t>
      </w:r>
      <w:r w:rsidRPr="00BC3811">
        <w:t xml:space="preserve"> </w:t>
      </w:r>
      <w:r>
        <w:t>общего</w:t>
      </w:r>
      <w:r w:rsidRPr="00BC3811">
        <w:t xml:space="preserve"> </w:t>
      </w:r>
      <w:r>
        <w:t>значения</w:t>
      </w:r>
      <w:r w:rsidR="0005595F">
        <w:t>, такие как</w:t>
      </w:r>
      <w:r w:rsidRPr="00BC3811">
        <w:t xml:space="preserve"> .</w:t>
      </w:r>
      <w:r>
        <w:rPr>
          <w:lang w:val="en-US"/>
        </w:rPr>
        <w:t>list</w:t>
      </w:r>
      <w:r w:rsidRPr="00BC3811">
        <w:t>, .</w:t>
      </w:r>
      <w:r>
        <w:rPr>
          <w:lang w:val="en-US"/>
        </w:rPr>
        <w:t>item</w:t>
      </w:r>
      <w:r w:rsidRPr="00BC3811">
        <w:t>, .</w:t>
      </w:r>
      <w:r>
        <w:rPr>
          <w:lang w:val="en-US"/>
        </w:rPr>
        <w:t>button</w:t>
      </w:r>
      <w:r w:rsidRPr="00BC3811">
        <w:t>, .</w:t>
      </w:r>
      <w:r>
        <w:rPr>
          <w:lang w:val="en-US"/>
        </w:rPr>
        <w:t>text</w:t>
      </w:r>
      <w:r w:rsidRPr="00BC3811">
        <w:t>, .</w:t>
      </w:r>
      <w:r>
        <w:rPr>
          <w:lang w:val="en-US"/>
        </w:rPr>
        <w:t>user</w:t>
      </w:r>
      <w:r w:rsidRPr="00BC3811">
        <w:t xml:space="preserve">, </w:t>
      </w:r>
      <w:r w:rsidR="00C129FF" w:rsidRPr="00BC3811">
        <w:t>.</w:t>
      </w:r>
      <w:r w:rsidR="00C129FF">
        <w:rPr>
          <w:lang w:val="en-US"/>
        </w:rPr>
        <w:t>image</w:t>
      </w:r>
      <w:r w:rsidR="00C129FF" w:rsidRPr="00BC3811">
        <w:t>, .</w:t>
      </w:r>
      <w:r w:rsidR="00C129FF">
        <w:rPr>
          <w:lang w:val="en-US"/>
        </w:rPr>
        <w:t>container</w:t>
      </w:r>
      <w:r w:rsidR="00C129FF" w:rsidRPr="00BC3811">
        <w:t>, .</w:t>
      </w:r>
      <w:r w:rsidR="00C129FF">
        <w:rPr>
          <w:lang w:val="en-US"/>
        </w:rPr>
        <w:t>wrapper</w:t>
      </w:r>
      <w:r w:rsidRPr="00BC3811">
        <w:t xml:space="preserve"> </w:t>
      </w:r>
      <w:r w:rsidRPr="00C129FF">
        <w:t>на</w:t>
      </w:r>
      <w:r w:rsidRPr="00BC3811">
        <w:t xml:space="preserve"> </w:t>
      </w:r>
      <w:r w:rsidRPr="00C129FF">
        <w:t>верхнем</w:t>
      </w:r>
      <w:r w:rsidRPr="00BC3811">
        <w:t xml:space="preserve"> </w:t>
      </w:r>
      <w:r w:rsidRPr="00C129FF">
        <w:t>уровне</w:t>
      </w:r>
      <w:r w:rsidRPr="00BC3811">
        <w:t>.</w:t>
      </w:r>
    </w:p>
    <w:p w:rsidR="00C129FF" w:rsidRPr="00BC3811" w:rsidRDefault="00C129FF" w:rsidP="00F41C80">
      <w:r w:rsidRPr="00C129FF">
        <w:t xml:space="preserve">- </w:t>
      </w:r>
      <w:r>
        <w:t xml:space="preserve">Не усложняйте слова. </w:t>
      </w:r>
      <w:r w:rsidRPr="00C129FF">
        <w:rPr>
          <w:b/>
        </w:rPr>
        <w:t>Не</w:t>
      </w:r>
      <w:r w:rsidRPr="00BC3811">
        <w:t xml:space="preserve"> </w:t>
      </w:r>
      <w:r>
        <w:t>используйте</w:t>
      </w:r>
      <w:r w:rsidRPr="00BC3811">
        <w:t xml:space="preserve"> </w:t>
      </w:r>
      <w:r>
        <w:t>конструкцию</w:t>
      </w:r>
      <w:r w:rsidRPr="00BC3811">
        <w:t xml:space="preserve"> </w:t>
      </w:r>
      <w:r>
        <w:t>типа</w:t>
      </w:r>
      <w:r w:rsidRPr="00BC3811">
        <w:t>: .</w:t>
      </w:r>
      <w:r>
        <w:rPr>
          <w:lang w:val="en-US"/>
        </w:rPr>
        <w:t>main</w:t>
      </w:r>
      <w:r w:rsidRPr="00BC3811">
        <w:t>-</w:t>
      </w:r>
      <w:r>
        <w:rPr>
          <w:lang w:val="en-US"/>
        </w:rPr>
        <w:t>container</w:t>
      </w:r>
      <w:r w:rsidRPr="00BC3811">
        <w:t>-</w:t>
      </w:r>
      <w:r>
        <w:rPr>
          <w:lang w:val="en-US"/>
        </w:rPr>
        <w:t>left</w:t>
      </w:r>
      <w:r w:rsidRPr="00BC3811">
        <w:t>-</w:t>
      </w:r>
      <w:r>
        <w:rPr>
          <w:lang w:val="en-US"/>
        </w:rPr>
        <w:t>part</w:t>
      </w:r>
      <w:r w:rsidRPr="00BC3811">
        <w:t>-</w:t>
      </w:r>
      <w:r>
        <w:rPr>
          <w:lang w:val="en-US"/>
        </w:rPr>
        <w:t>wrapper</w:t>
      </w:r>
      <w:r w:rsidRPr="00BC3811">
        <w:t>-</w:t>
      </w:r>
      <w:r>
        <w:rPr>
          <w:lang w:val="en-US"/>
        </w:rPr>
        <w:t>list</w:t>
      </w:r>
      <w:r w:rsidRPr="00BC3811">
        <w:t>.</w:t>
      </w:r>
    </w:p>
    <w:p w:rsidR="000C6183" w:rsidRPr="000C6183" w:rsidRDefault="000C6183" w:rsidP="00F41C80">
      <w:r>
        <w:t>- Задайте популярные стили если необходимо</w:t>
      </w:r>
      <w:r w:rsidR="0005595F">
        <w:t>, делайте это</w:t>
      </w:r>
      <w:r>
        <w:t xml:space="preserve"> в общем описании типа: </w:t>
      </w:r>
      <w:r w:rsidRPr="000C6183">
        <w:t>.</w:t>
      </w:r>
      <w:r>
        <w:rPr>
          <w:lang w:val="en-US"/>
        </w:rPr>
        <w:t>error</w:t>
      </w:r>
      <w:r w:rsidRPr="000C6183">
        <w:t xml:space="preserve"> {</w:t>
      </w:r>
      <w:r>
        <w:rPr>
          <w:lang w:val="en-US"/>
        </w:rPr>
        <w:t>color</w:t>
      </w:r>
      <w:r w:rsidRPr="000C6183">
        <w:t xml:space="preserve"> : </w:t>
      </w:r>
      <w:r>
        <w:rPr>
          <w:lang w:val="en-US"/>
        </w:rPr>
        <w:t>red</w:t>
      </w:r>
      <w:r w:rsidRPr="000C6183">
        <w:t xml:space="preserve"> }, .</w:t>
      </w:r>
      <w:r>
        <w:rPr>
          <w:lang w:val="en-US"/>
        </w:rPr>
        <w:t>left</w:t>
      </w:r>
      <w:r w:rsidRPr="000C6183">
        <w:t xml:space="preserve"> { </w:t>
      </w:r>
      <w:r>
        <w:rPr>
          <w:lang w:val="en-US"/>
        </w:rPr>
        <w:t>float</w:t>
      </w:r>
      <w:r w:rsidRPr="000C6183">
        <w:t xml:space="preserve"> : </w:t>
      </w:r>
      <w:r>
        <w:rPr>
          <w:lang w:val="en-US"/>
        </w:rPr>
        <w:t>left</w:t>
      </w:r>
      <w:r w:rsidRPr="000C6183">
        <w:t xml:space="preserve"> }. </w:t>
      </w:r>
    </w:p>
    <w:p w:rsidR="000C6183" w:rsidRDefault="000C6183" w:rsidP="00F41C80">
      <w:r w:rsidRPr="00224EA4">
        <w:t xml:space="preserve">- </w:t>
      </w:r>
      <w:r>
        <w:t xml:space="preserve">Используйте каскадное описание </w:t>
      </w:r>
      <w:r w:rsidR="00224EA4">
        <w:t>от общего к частному: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>.list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.list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.item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0C6183" w:rsidRPr="000C6183" w:rsidRDefault="00224EA4" w:rsidP="00224EA4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24EA4" w:rsidRDefault="00224EA4" w:rsidP="00F41C80">
      <w:r>
        <w:t>- используйте селекторы для задания глубины применения стиля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 xml:space="preserve">    .list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 xml:space="preserve">.item 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224EA4" w:rsidRDefault="00224EA4" w:rsidP="00224EA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24EA4" w:rsidRDefault="00224EA4" w:rsidP="00224EA4">
      <w:r>
        <w:t>- и для тегов с множественным классом: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.item.odd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224EA4" w:rsidRPr="00BC3811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24EA4" w:rsidRPr="00BC3811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для</w:t>
      </w:r>
    </w:p>
    <w:p w:rsidR="00224EA4" w:rsidRPr="00224EA4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24EA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24EA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 odd"&gt;&lt;/</w:t>
      </w:r>
      <w:r w:rsidRPr="00224EA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4EA4" w:rsidRDefault="00224EA4" w:rsidP="00F41C80">
      <w:r>
        <w:t>- используйте следующую структуру документа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Главные определения стилей для сайта 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основной шрифт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междустрочное расстояние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размер шрифта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основные цвета ссылок и текста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h1, h2, h3 ...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a 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p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Вспомогательные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классы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: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- .error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.field-validation-error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и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др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.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.show-me { border : 1px solid red; }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.hidden {display : none; }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.relative { position : relative; }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lastRenderedPageBreak/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Основные вспомогательные окна и стили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.popup-window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.popup-window .close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.popup-window .wrapper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.popup-window .header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.error-message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.info-message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Основные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стили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сайта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header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.logo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.user-login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nav.main-menu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.main-content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footer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Главная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 входа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 ошибки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Остальные страницы</w:t>
      </w:r>
      <w:r w:rsidR="00C129FF">
        <w:rPr>
          <w:rFonts w:ascii="Consolas" w:hAnsi="Consolas" w:cs="Consolas"/>
          <w:color w:val="006400"/>
          <w:sz w:val="19"/>
          <w:szCs w:val="19"/>
          <w:highlight w:val="white"/>
        </w:rPr>
        <w:t>…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F41C80"/>
    <w:p w:rsidR="003E2E46" w:rsidRPr="00D36DC6" w:rsidRDefault="003E2E46" w:rsidP="003E2E46">
      <w:pPr>
        <w:pStyle w:val="3"/>
      </w:pPr>
      <w:r>
        <w:t xml:space="preserve">Структура </w:t>
      </w:r>
      <w:r>
        <w:rPr>
          <w:lang w:val="en-US"/>
        </w:rPr>
        <w:t>html</w:t>
      </w:r>
      <w:r w:rsidRPr="003E2E46">
        <w:t>-</w:t>
      </w:r>
      <w:r>
        <w:t>страницы.</w:t>
      </w:r>
    </w:p>
    <w:p w:rsidR="00D36DC6" w:rsidRPr="008B7C56" w:rsidRDefault="00D36DC6" w:rsidP="00C129FF">
      <w:r>
        <w:t xml:space="preserve">Подключим стили и </w:t>
      </w:r>
      <w:r>
        <w:rPr>
          <w:lang w:val="en-US"/>
        </w:rPr>
        <w:t>js</w:t>
      </w:r>
      <w:r w:rsidRPr="00D36DC6">
        <w:t xml:space="preserve"> </w:t>
      </w:r>
      <w:r>
        <w:t xml:space="preserve">файлы к основному </w:t>
      </w:r>
      <w:r w:rsidR="008B7C56">
        <w:rPr>
          <w:lang w:val="en-US"/>
        </w:rPr>
        <w:t>layout</w:t>
      </w:r>
      <w:r w:rsidR="008B7C56" w:rsidRPr="008B7C56">
        <w:t xml:space="preserve"> </w:t>
      </w:r>
      <w:r w:rsidR="008B7C56">
        <w:t xml:space="preserve">файлу </w:t>
      </w:r>
      <w:r>
        <w:t>(</w:t>
      </w:r>
      <w:r w:rsidR="008B7C56" w:rsidRPr="008B7C56">
        <w:t>/</w:t>
      </w:r>
      <w:r w:rsidR="008B7C56">
        <w:rPr>
          <w:lang w:val="en-US"/>
        </w:rPr>
        <w:t>Areas</w:t>
      </w:r>
      <w:r w:rsidR="008B7C56" w:rsidRPr="008B7C56">
        <w:t>/</w:t>
      </w:r>
      <w:r w:rsidR="008B7C56">
        <w:rPr>
          <w:lang w:val="en-US"/>
        </w:rPr>
        <w:t>Default</w:t>
      </w:r>
      <w:r w:rsidR="008B7C56" w:rsidRPr="008B7C56">
        <w:t>/</w:t>
      </w:r>
      <w:r w:rsidR="008B7C56">
        <w:rPr>
          <w:lang w:val="en-US"/>
        </w:rPr>
        <w:t>Views</w:t>
      </w:r>
      <w:r w:rsidR="008B7C56" w:rsidRPr="008B7C56">
        <w:t>/</w:t>
      </w:r>
      <w:r w:rsidR="008B7C56">
        <w:rPr>
          <w:lang w:val="en-US"/>
        </w:rPr>
        <w:t>Shared</w:t>
      </w:r>
      <w:r w:rsidR="008B7C56" w:rsidRPr="008B7C56">
        <w:t>/_</w:t>
      </w:r>
      <w:r w:rsidR="008B7C56">
        <w:rPr>
          <w:lang w:val="en-US"/>
        </w:rPr>
        <w:t>Layout</w:t>
      </w:r>
      <w:r w:rsidR="008B7C56" w:rsidRPr="008B7C56">
        <w:t>.</w:t>
      </w:r>
      <w:r w:rsidR="008B7C56">
        <w:rPr>
          <w:lang w:val="en-US"/>
        </w:rPr>
        <w:t>cshtml</w:t>
      </w:r>
      <w:r>
        <w:t>)</w:t>
      </w:r>
      <w:r w:rsidR="008B7C56" w:rsidRPr="008B7C56">
        <w:t>: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charset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="utf-8"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="viewport"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="width=device-width"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ViewBag.Title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"styles"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"~/bundles/modernizr"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="navbar-inner"&gt;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 nav-pills pull-right"&gt;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"UserLogin"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"~/bundles/bootstrap"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"scripts"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B7C56" w:rsidRPr="00BC3811" w:rsidRDefault="008B7C56" w:rsidP="008B7C56"/>
    <w:p w:rsidR="00D36DC6" w:rsidRDefault="008B7C56" w:rsidP="00C129FF">
      <w:r>
        <w:t xml:space="preserve">Что </w:t>
      </w:r>
      <w:r w:rsidR="0005595F">
        <w:t>здесь</w:t>
      </w:r>
      <w:r>
        <w:t xml:space="preserve"> происходит:</w:t>
      </w:r>
    </w:p>
    <w:p w:rsidR="008B7C56" w:rsidRDefault="008B7C56" w:rsidP="002037CD">
      <w:pPr>
        <w:pStyle w:val="a6"/>
        <w:numPr>
          <w:ilvl w:val="0"/>
          <w:numId w:val="18"/>
        </w:numPr>
      </w:pPr>
      <w:r>
        <w:t xml:space="preserve">Мы получаем </w:t>
      </w:r>
      <w:r>
        <w:rPr>
          <w:lang w:val="en-US"/>
        </w:rPr>
        <w:t>request</w:t>
      </w:r>
      <w:r w:rsidRPr="008B7C56">
        <w:t xml:space="preserve"> </w:t>
      </w:r>
      <w:r>
        <w:t xml:space="preserve">и по запросу мы определяем маршрут </w:t>
      </w:r>
      <w:r w:rsidRPr="008B7C56">
        <w:t>/</w:t>
      </w:r>
      <w:r>
        <w:rPr>
          <w:lang w:val="en-US"/>
        </w:rPr>
        <w:t>Default</w:t>
      </w:r>
      <w:r w:rsidRPr="008B7C56">
        <w:t>/</w:t>
      </w:r>
      <w:r>
        <w:rPr>
          <w:lang w:val="en-US"/>
        </w:rPr>
        <w:t>Home</w:t>
      </w:r>
      <w:r w:rsidRPr="008B7C56">
        <w:t>/</w:t>
      </w:r>
      <w:r>
        <w:rPr>
          <w:lang w:val="en-US"/>
        </w:rPr>
        <w:t>Index</w:t>
      </w:r>
      <w:r w:rsidRPr="008B7C56">
        <w:t xml:space="preserve">. </w:t>
      </w:r>
    </w:p>
    <w:p w:rsidR="008B7C56" w:rsidRPr="008B7C56" w:rsidRDefault="008B7C56" w:rsidP="002037CD">
      <w:pPr>
        <w:pStyle w:val="a6"/>
        <w:numPr>
          <w:ilvl w:val="0"/>
          <w:numId w:val="18"/>
        </w:numPr>
      </w:pPr>
      <w:r>
        <w:lastRenderedPageBreak/>
        <w:t xml:space="preserve">У данного контроллера/метода есть стандартный </w:t>
      </w:r>
      <w:r>
        <w:rPr>
          <w:lang w:val="en-US"/>
        </w:rPr>
        <w:t>View</w:t>
      </w:r>
      <w:r w:rsidRPr="008B7C56">
        <w:t xml:space="preserve"> </w:t>
      </w:r>
      <w:r>
        <w:t>–</w:t>
      </w:r>
      <w:r w:rsidRPr="008B7C56">
        <w:t xml:space="preserve"> /</w:t>
      </w:r>
      <w:r>
        <w:rPr>
          <w:lang w:val="en-US"/>
        </w:rPr>
        <w:t>Home</w:t>
      </w:r>
      <w:r w:rsidRPr="008B7C56">
        <w:t>/</w:t>
      </w:r>
      <w:r>
        <w:rPr>
          <w:lang w:val="en-US"/>
        </w:rPr>
        <w:t>Index</w:t>
      </w:r>
      <w:r w:rsidRPr="008B7C56">
        <w:t>.</w:t>
      </w:r>
      <w:r>
        <w:rPr>
          <w:lang w:val="en-US"/>
        </w:rPr>
        <w:t>cshtml</w:t>
      </w:r>
    </w:p>
    <w:p w:rsidR="008B7C56" w:rsidRPr="008B7C56" w:rsidRDefault="008B7C56" w:rsidP="008B7C56">
      <w:r>
        <w:t xml:space="preserve">В начале файла объявляется, что он будет включен в </w:t>
      </w:r>
      <w:r>
        <w:rPr>
          <w:lang w:val="en-US"/>
        </w:rPr>
        <w:t>Layout</w:t>
      </w:r>
      <w:r w:rsidRPr="008B7C56">
        <w:t>: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8B7C5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8B7C5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C56" w:rsidRPr="00BC3811" w:rsidRDefault="008B7C56" w:rsidP="008B7C5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8B7C56" w:rsidRDefault="008B7C56" w:rsidP="008B7C56">
      <w:r w:rsidRPr="008B7C56">
        <w:t xml:space="preserve">Указанный </w:t>
      </w:r>
      <w:r>
        <w:rPr>
          <w:lang w:val="en-US"/>
        </w:rPr>
        <w:t>layout</w:t>
      </w:r>
      <w:r w:rsidRPr="008B7C56">
        <w:t xml:space="preserve"> </w:t>
      </w:r>
      <w:r>
        <w:t xml:space="preserve">выведет данные с помощью </w:t>
      </w:r>
      <w:r w:rsidRPr="008B7C56">
        <w:t>@</w:t>
      </w:r>
      <w:r>
        <w:rPr>
          <w:lang w:val="en-US"/>
        </w:rPr>
        <w:t>RenderBody</w:t>
      </w:r>
      <w:r>
        <w:t>()</w:t>
      </w:r>
      <w:r w:rsidRPr="008B7C56">
        <w:t xml:space="preserve">. </w:t>
      </w:r>
      <w:r>
        <w:t>Запускаем:</w:t>
      </w:r>
      <w:r>
        <w:br/>
      </w:r>
      <w:r>
        <w:rPr>
          <w:noProof/>
          <w:lang w:eastAsia="ru-RU"/>
        </w:rPr>
        <w:drawing>
          <wp:inline distT="0" distB="0" distL="0" distR="0" wp14:anchorId="04C6F6C1" wp14:editId="5FF4EB88">
            <wp:extent cx="5719313" cy="1370754"/>
            <wp:effectExtent l="0" t="0" r="0" b="1270"/>
            <wp:docPr id="38" name="Рисунок 38" descr="D:\Projects\RepositoryMercurial\WebTemplate\Sources\lessons\PrintScreens\Lesson7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7\Untitled-1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703" cy="137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C56" w:rsidRPr="008B7C56" w:rsidRDefault="008B7C56" w:rsidP="008B7C56">
      <w:r>
        <w:t>Видно</w:t>
      </w:r>
      <w:r w:rsidR="00B25C72">
        <w:t>,</w:t>
      </w:r>
      <w:r>
        <w:t xml:space="preserve"> что </w:t>
      </w:r>
      <w:r>
        <w:rPr>
          <w:lang w:val="en-US"/>
        </w:rPr>
        <w:t>body</w:t>
      </w:r>
      <w:r w:rsidRPr="008B7C56">
        <w:t xml:space="preserve"> </w:t>
      </w:r>
      <w:r>
        <w:t>заехал под панель навигации</w:t>
      </w:r>
      <w:r w:rsidRPr="008B7C56">
        <w:t xml:space="preserve">. </w:t>
      </w:r>
      <w:r>
        <w:t xml:space="preserve">В нашем файле переопределяем </w:t>
      </w:r>
      <w:r>
        <w:rPr>
          <w:lang w:val="en-US"/>
        </w:rPr>
        <w:t>body</w:t>
      </w:r>
      <w:r>
        <w:t xml:space="preserve">: 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5416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padding-top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541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40px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541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!important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51879" w:rsidRDefault="00354164" w:rsidP="0035416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54164" w:rsidRDefault="00354164" w:rsidP="00354164">
      <w:pPr>
        <w:rPr>
          <w:lang w:val="en-US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 wp14:anchorId="51FC9AB2" wp14:editId="62C773C8">
            <wp:extent cx="5460521" cy="1578882"/>
            <wp:effectExtent l="0" t="0" r="6985" b="2540"/>
            <wp:docPr id="42" name="Рисунок 42" descr="D:\Projects\RepositoryMercurial\WebTemplate\Sources\lessons\PrintScreens\Lesson7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2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427" cy="157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164" w:rsidRDefault="00354164" w:rsidP="00354164">
      <w:r>
        <w:t>Гораздо лучше.</w:t>
      </w:r>
    </w:p>
    <w:p w:rsidR="00354164" w:rsidRDefault="0005595F" w:rsidP="00354164">
      <w:r>
        <w:t>Т</w:t>
      </w:r>
      <w:r w:rsidR="00354164">
        <w:t xml:space="preserve">ак как мы использовали классы для формы </w:t>
      </w:r>
      <w:r w:rsidR="00354164">
        <w:rPr>
          <w:lang w:val="en-US"/>
        </w:rPr>
        <w:t>bootstap</w:t>
      </w:r>
      <w:r w:rsidR="00354164" w:rsidRPr="00354164">
        <w:t xml:space="preserve"> </w:t>
      </w:r>
      <w:r w:rsidR="00354164">
        <w:t>ранее, то регистрация у нас выглядит теперь так:</w:t>
      </w:r>
    </w:p>
    <w:p w:rsidR="00354164" w:rsidRDefault="005868A0" w:rsidP="00354164">
      <w:r>
        <w:rPr>
          <w:noProof/>
          <w:lang w:eastAsia="ru-RU"/>
        </w:rPr>
        <w:lastRenderedPageBreak/>
        <w:drawing>
          <wp:inline distT="0" distB="0" distL="0" distR="0" wp14:anchorId="18B1A6AF" wp14:editId="7254580B">
            <wp:extent cx="5408762" cy="3496228"/>
            <wp:effectExtent l="0" t="0" r="1905" b="9525"/>
            <wp:docPr id="43" name="Рисунок 43" descr="D:\Projects\RepositoryMercurial\WebTemplate\Sources\lessons\PrintScreens\Lesson7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3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053" cy="3496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Pr="005868A0" w:rsidRDefault="005868A0" w:rsidP="00354164">
      <w:r>
        <w:t>Поправим</w:t>
      </w:r>
      <w:r w:rsidRPr="005868A0">
        <w:t xml:space="preserve"> </w:t>
      </w:r>
      <w:r>
        <w:t>выбор</w:t>
      </w:r>
      <w:r w:rsidRPr="005868A0">
        <w:t xml:space="preserve"> </w:t>
      </w:r>
      <w:r>
        <w:t>даты</w:t>
      </w:r>
      <w:r w:rsidRPr="005868A0">
        <w:t xml:space="preserve"> </w:t>
      </w:r>
      <w:r>
        <w:t xml:space="preserve">рождения, добавим классы в </w:t>
      </w:r>
      <w:r w:rsidRPr="005868A0">
        <w:t>@</w:t>
      </w:r>
      <w:r>
        <w:rPr>
          <w:lang w:val="en-US"/>
        </w:rPr>
        <w:t>Html</w:t>
      </w:r>
      <w:r w:rsidRPr="005868A0">
        <w:t>.</w:t>
      </w:r>
      <w:r>
        <w:rPr>
          <w:lang w:val="en-US"/>
        </w:rPr>
        <w:t>DropDownList</w:t>
      </w:r>
      <w:r w:rsidRPr="005868A0">
        <w:t>() (/</w:t>
      </w:r>
      <w:r>
        <w:rPr>
          <w:lang w:val="en-US"/>
        </w:rPr>
        <w:t>Areas</w:t>
      </w:r>
      <w:r w:rsidRPr="005868A0">
        <w:t>/</w:t>
      </w:r>
      <w:r>
        <w:rPr>
          <w:lang w:val="en-US"/>
        </w:rPr>
        <w:t>Default</w:t>
      </w:r>
      <w:r w:rsidRPr="005868A0">
        <w:t>/</w:t>
      </w:r>
      <w:r>
        <w:rPr>
          <w:lang w:val="en-US"/>
        </w:rPr>
        <w:t>Views</w:t>
      </w:r>
      <w:r w:rsidRPr="005868A0">
        <w:t>/</w:t>
      </w:r>
      <w:r>
        <w:rPr>
          <w:lang w:val="en-US"/>
        </w:rPr>
        <w:t>User</w:t>
      </w:r>
      <w:r w:rsidRPr="005868A0">
        <w:t>/</w:t>
      </w:r>
      <w:r>
        <w:rPr>
          <w:lang w:val="en-US"/>
        </w:rPr>
        <w:t>Register</w:t>
      </w:r>
      <w:r w:rsidRPr="005868A0">
        <w:t>.</w:t>
      </w:r>
      <w:r>
        <w:rPr>
          <w:lang w:val="en-US"/>
        </w:rPr>
        <w:t>cshtml</w:t>
      </w:r>
      <w:r w:rsidRPr="005868A0">
        <w:t>):</w:t>
      </w:r>
    </w:p>
    <w:p w:rsidR="005868A0" w:rsidRDefault="005868A0" w:rsidP="00354164">
      <w:pPr>
        <w:rPr>
          <w:lang w:val="en-US"/>
        </w:rPr>
      </w:pPr>
      <w:r>
        <w:rPr>
          <w:lang w:val="en-US"/>
        </w:rPr>
        <w:t>…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"BirthdateDay"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Model.BirthdateDaySelectList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"select-day"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"BirthdateMonth"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Model.BirthdateMonthSelectList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"select-month"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"BirthdateYear"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Model.BirthdateYearSelectList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"select-year"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BC3811" w:rsidRDefault="005868A0" w:rsidP="005868A0">
      <w:pPr>
        <w:rPr>
          <w:rFonts w:ascii="Consolas" w:hAnsi="Consolas" w:cs="Consolas"/>
          <w:color w:val="0000FF"/>
          <w:sz w:val="19"/>
          <w:szCs w:val="19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Так как вероятно, мы еще где-то будем использовать эту конструкцию по выбору даты (хотя не факт), то это более общее, чем частное (которое относится именно к регистрации):</w:t>
      </w:r>
      <w:r>
        <w:br/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.select-day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.select-month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90px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.select-year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70px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422C10" w:rsidRDefault="005868A0" w:rsidP="005868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422C10" w:rsidRDefault="005868A0" w:rsidP="005868A0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Проверяем:</w:t>
      </w: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 wp14:anchorId="28C2A159" wp14:editId="4DB496D8">
            <wp:extent cx="5193102" cy="3329553"/>
            <wp:effectExtent l="0" t="0" r="7620" b="4445"/>
            <wp:docPr id="44" name="Рисунок 44" descr="D:\Projects\RepositoryMercurial\WebTemplate\Sources\lessons\PrintScreens\Lesson7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7\Untitled-4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774" cy="3329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Уиии!</w:t>
      </w:r>
    </w:p>
    <w:p w:rsidR="003E2E46" w:rsidRDefault="003E2E46" w:rsidP="003E2E46">
      <w:pPr>
        <w:pStyle w:val="3"/>
      </w:pPr>
      <w:r>
        <w:t xml:space="preserve">Структура </w:t>
      </w:r>
      <w:r w:rsidR="009B6F92">
        <w:rPr>
          <w:lang w:val="en-US"/>
        </w:rPr>
        <w:t>js</w:t>
      </w:r>
      <w:r w:rsidR="009B6F92" w:rsidRPr="009B6F92">
        <w:t xml:space="preserve"> </w:t>
      </w:r>
      <w:r w:rsidR="009B6F92">
        <w:t>файлов</w:t>
      </w:r>
    </w:p>
    <w:p w:rsidR="00B44E0D" w:rsidRPr="00BC3811" w:rsidRDefault="0005595F" w:rsidP="005868A0">
      <w:r>
        <w:t>Переходим</w:t>
      </w:r>
      <w:r w:rsidR="005868A0">
        <w:t xml:space="preserve"> к описанию </w:t>
      </w:r>
      <w:r w:rsidR="005868A0">
        <w:rPr>
          <w:lang w:val="en-US"/>
        </w:rPr>
        <w:t>js</w:t>
      </w:r>
      <w:r w:rsidR="005868A0" w:rsidRPr="005868A0">
        <w:t xml:space="preserve"> </w:t>
      </w:r>
      <w:r w:rsidR="005868A0">
        <w:t>файлов.</w:t>
      </w:r>
      <w:r w:rsidR="00B44E0D">
        <w:t xml:space="preserve"> Мы используем </w:t>
      </w:r>
      <w:r w:rsidR="00B44E0D">
        <w:rPr>
          <w:lang w:val="en-US"/>
        </w:rPr>
        <w:t>jquery</w:t>
      </w:r>
      <w:r w:rsidR="00B44E0D" w:rsidRPr="00B44E0D">
        <w:t xml:space="preserve"> </w:t>
      </w:r>
      <w:r w:rsidR="00B44E0D">
        <w:t xml:space="preserve">как основной фреймворк по работе с клиентской частью кода. Один наш пользовательский </w:t>
      </w:r>
      <w:r w:rsidR="00B44E0D">
        <w:rPr>
          <w:lang w:val="en-US"/>
        </w:rPr>
        <w:t>js</w:t>
      </w:r>
      <w:r w:rsidR="00B44E0D" w:rsidRPr="00B44E0D">
        <w:t xml:space="preserve"> </w:t>
      </w:r>
      <w:r w:rsidR="00B44E0D">
        <w:t xml:space="preserve">файл (назовем его </w:t>
      </w:r>
      <w:r w:rsidR="00B44E0D" w:rsidRPr="00B44E0D">
        <w:t>/</w:t>
      </w:r>
      <w:r w:rsidR="00B44E0D">
        <w:rPr>
          <w:lang w:val="en-US"/>
        </w:rPr>
        <w:t>Scripts</w:t>
      </w:r>
      <w:r w:rsidR="00B44E0D" w:rsidRPr="00B44E0D">
        <w:t>/</w:t>
      </w:r>
      <w:r w:rsidR="00B44E0D">
        <w:rPr>
          <w:lang w:val="en-US"/>
        </w:rPr>
        <w:t>common</w:t>
      </w:r>
      <w:r w:rsidR="00B44E0D" w:rsidRPr="00B44E0D">
        <w:t>.</w:t>
      </w:r>
      <w:r w:rsidR="00B44E0D">
        <w:rPr>
          <w:lang w:val="en-US"/>
        </w:rPr>
        <w:t>js</w:t>
      </w:r>
      <w:r w:rsidR="00B44E0D" w:rsidRPr="00B44E0D">
        <w:t xml:space="preserve">) </w:t>
      </w:r>
      <w:r w:rsidR="00B44E0D">
        <w:t xml:space="preserve">будет вызываться всегда. В него будут добавлены те функции, которые будут присутствовать на любой странице. Остальные </w:t>
      </w:r>
      <w:r w:rsidR="00B44E0D">
        <w:rPr>
          <w:lang w:val="en-US"/>
        </w:rPr>
        <w:t>js</w:t>
      </w:r>
      <w:r w:rsidR="00B44E0D" w:rsidRPr="00BC3811">
        <w:t>-</w:t>
      </w:r>
      <w:r w:rsidR="00B44E0D">
        <w:t>файлы будут вызываться опционально.</w:t>
      </w:r>
    </w:p>
    <w:p w:rsidR="00B44E0D" w:rsidRPr="003C6CE6" w:rsidRDefault="00B44E0D" w:rsidP="005868A0">
      <w:r>
        <w:t>Чтобы не путаться создадим 2 папки «</w:t>
      </w:r>
      <w:r>
        <w:rPr>
          <w:lang w:val="en-US"/>
        </w:rPr>
        <w:t>admin</w:t>
      </w:r>
      <w:r>
        <w:t>»</w:t>
      </w:r>
      <w:r w:rsidRPr="00B44E0D">
        <w:t xml:space="preserve"> </w:t>
      </w:r>
      <w:r>
        <w:t>и «</w:t>
      </w:r>
      <w:r>
        <w:rPr>
          <w:lang w:val="en-US"/>
        </w:rPr>
        <w:t>default</w:t>
      </w:r>
      <w:r>
        <w:t>»</w:t>
      </w:r>
      <w:r w:rsidRPr="00B44E0D">
        <w:t xml:space="preserve"> </w:t>
      </w:r>
      <w:r>
        <w:t xml:space="preserve">в </w:t>
      </w:r>
      <w:r w:rsidRPr="00B44E0D">
        <w:t>/</w:t>
      </w:r>
      <w:r>
        <w:rPr>
          <w:lang w:val="en-US"/>
        </w:rPr>
        <w:t>Scripts</w:t>
      </w:r>
      <w:r w:rsidRPr="00B44E0D">
        <w:t>.</w:t>
      </w:r>
    </w:p>
    <w:p w:rsidR="003C6CE6" w:rsidRPr="003C6CE6" w:rsidRDefault="003C6CE6" w:rsidP="005868A0">
      <w:r>
        <w:t xml:space="preserve">Все файлы будут иметь уникальные имена, которые будут записаны в </w:t>
      </w:r>
      <w:r>
        <w:rPr>
          <w:lang w:val="en-US"/>
        </w:rPr>
        <w:t>SmallCase</w:t>
      </w:r>
      <w:r>
        <w:t xml:space="preserve"> формате, и будут относиться к определенной странице (в основном). Например: </w:t>
      </w:r>
      <w:r>
        <w:rPr>
          <w:lang w:val="en-US"/>
        </w:rPr>
        <w:t>user</w:t>
      </w:r>
      <w:r w:rsidRPr="003C6CE6">
        <w:t>-</w:t>
      </w:r>
      <w:r>
        <w:rPr>
          <w:lang w:val="en-US"/>
        </w:rPr>
        <w:t>register</w:t>
      </w:r>
      <w:r w:rsidRPr="003C6CE6">
        <w:t>.</w:t>
      </w:r>
      <w:r>
        <w:rPr>
          <w:lang w:val="en-US"/>
        </w:rPr>
        <w:t>js</w:t>
      </w:r>
      <w:r w:rsidRPr="003C6CE6">
        <w:t xml:space="preserve"> – </w:t>
      </w:r>
      <w:r>
        <w:t>файл</w:t>
      </w:r>
      <w:r w:rsidR="0005595F">
        <w:t>,</w:t>
      </w:r>
      <w:r>
        <w:t xml:space="preserve"> который будет включен в страницу </w:t>
      </w:r>
      <w:r>
        <w:rPr>
          <w:lang w:val="en-US"/>
        </w:rPr>
        <w:t>User</w:t>
      </w:r>
      <w:r w:rsidRPr="003C6CE6">
        <w:t>/</w:t>
      </w:r>
      <w:r>
        <w:rPr>
          <w:lang w:val="en-US"/>
        </w:rPr>
        <w:t>Register</w:t>
      </w:r>
      <w:r w:rsidRPr="003C6CE6">
        <w:t>.</w:t>
      </w:r>
      <w:r>
        <w:rPr>
          <w:lang w:val="en-US"/>
        </w:rPr>
        <w:t>cshtml</w:t>
      </w:r>
      <w:r w:rsidRPr="003C6CE6">
        <w:t>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3C6CE6" w:rsidRPr="00D51FFB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D51FFB" w:rsidRPr="00D51FF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="00D51FFB" w:rsidRPr="00D51FF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"/Scripts/default/user-register.js"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3C6CE6" w:rsidRPr="003C6CE6" w:rsidRDefault="003C6CE6" w:rsidP="003C6CE6">
      <w:r>
        <w:t>Эта секция выведет</w:t>
      </w:r>
      <w:r w:rsidR="00BD3C76">
        <w:t>ся</w:t>
      </w:r>
      <w:r>
        <w:t xml:space="preserve"> в то</w:t>
      </w:r>
      <w:r w:rsidR="00BD3C76">
        <w:t>м</w:t>
      </w:r>
      <w:r>
        <w:t xml:space="preserve"> месте</w:t>
      </w:r>
      <w:r w:rsidR="0005595F">
        <w:t>,</w:t>
      </w:r>
      <w:r>
        <w:t xml:space="preserve"> где описана в </w:t>
      </w:r>
      <w:r w:rsidRPr="003C6CE6">
        <w:t>_</w:t>
      </w:r>
      <w:r>
        <w:rPr>
          <w:lang w:val="en-US"/>
        </w:rPr>
        <w:t>Layout</w:t>
      </w:r>
      <w:r w:rsidRPr="003C6CE6">
        <w:t>.</w:t>
      </w:r>
      <w:r>
        <w:rPr>
          <w:lang w:val="en-US"/>
        </w:rPr>
        <w:t>cshtml</w:t>
      </w:r>
      <w:r w:rsidRPr="003C6CE6">
        <w:t>:</w:t>
      </w:r>
    </w:p>
    <w:p w:rsidR="003C6CE6" w:rsidRPr="00BC3811" w:rsidRDefault="003C6CE6" w:rsidP="003C6CE6">
      <w:r w:rsidRPr="00BC3811">
        <w:t>…</w:t>
      </w:r>
    </w:p>
    <w:p w:rsidR="003C6CE6" w:rsidRPr="00BC3811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BC3811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"~/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bundles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bootstrap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C6CE6" w:rsidRPr="00BC3811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BC3811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"~/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bundles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common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RenderSection(</w:t>
      </w:r>
      <w:r w:rsidRPr="003C6CE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"scripts"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required: </w:t>
      </w:r>
      <w:r w:rsidRPr="003C6CE6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false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3C6CE6" w:rsidRDefault="003C6CE6" w:rsidP="003C6CE6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C6CE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C6CE6" w:rsidRPr="003C6CE6" w:rsidRDefault="003C6CE6" w:rsidP="005868A0">
      <w:r>
        <w:t>В</w:t>
      </w:r>
      <w:r w:rsidRPr="003C6CE6">
        <w:t xml:space="preserve"> /</w:t>
      </w:r>
      <w:r>
        <w:rPr>
          <w:lang w:val="en-US"/>
        </w:rPr>
        <w:t>App</w:t>
      </w:r>
      <w:r w:rsidRPr="003C6CE6">
        <w:t>_</w:t>
      </w:r>
      <w:r>
        <w:rPr>
          <w:lang w:val="en-US"/>
        </w:rPr>
        <w:t>Start</w:t>
      </w:r>
      <w:r w:rsidRPr="003C6CE6">
        <w:t>/</w:t>
      </w:r>
      <w:r>
        <w:rPr>
          <w:lang w:val="en-US"/>
        </w:rPr>
        <w:t>BundleConfig</w:t>
      </w:r>
      <w:r w:rsidRPr="003C6CE6">
        <w:t>.</w:t>
      </w:r>
      <w:r>
        <w:rPr>
          <w:lang w:val="en-US"/>
        </w:rPr>
        <w:t>cs</w:t>
      </w:r>
      <w:r w:rsidRPr="003C6CE6">
        <w:t xml:space="preserve"> </w:t>
      </w:r>
      <w:r>
        <w:t>тем временем добавим описание: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"~/bundles/common"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"~/Scripts/common.js"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Все пользовательские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js</w:t>
      </w:r>
      <w:r w:rsidRPr="003C6CE6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классы, за исключением плагинов</w:t>
      </w:r>
      <w:r w:rsidR="00BD3C76"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будут иметь следующую структуру: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function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 {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C31AB" w:rsidRPr="00BC3811" w:rsidRDefault="003C6CE6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 w:rsidRPr="00BC38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="00DC31AB"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="00DC31AB" w:rsidRPr="00BC38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="00DC31AB"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установка обработки нажатий или иных манипуляций */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"button"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= $(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).attr(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this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saySomething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другие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8F7F9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публичные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методы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>*/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.saySomething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(id) {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alert(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 : 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id);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F7F91" w:rsidRPr="00ED68CF" w:rsidRDefault="008F7F91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другие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приватные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методы</w:t>
      </w:r>
      <w:r w:rsidR="00366630" w:rsidRPr="00ED68CF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485B4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unction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saySomething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{</w:t>
      </w: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alert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Но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тссс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: "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F7F91" w:rsidRPr="00ED68CF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F7F91" w:rsidRPr="00ED68CF" w:rsidRDefault="008F7F91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C6CE6" w:rsidRPr="003C6CE6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3C6CE6"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="00DC31AB"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.init();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DC31AB" w:rsidRDefault="00DC31AB" w:rsidP="003C6CE6">
      <w:r>
        <w:t>Рассмотрим подробнее:</w:t>
      </w:r>
    </w:p>
    <w:p w:rsidR="00FE1AD6" w:rsidRPr="00FE1AD6" w:rsidRDefault="00FE1AD6" w:rsidP="002037CD">
      <w:pPr>
        <w:pStyle w:val="a6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lang w:val="en-US"/>
        </w:rPr>
        <w:t>function</w:t>
      </w:r>
      <w:r w:rsidRPr="00DC31AB">
        <w:t xml:space="preserve"> </w:t>
      </w:r>
      <w:r>
        <w:rPr>
          <w:lang w:val="en-US"/>
        </w:rPr>
        <w:t>FunctionName</w:t>
      </w:r>
      <w:r w:rsidRPr="00DC31AB">
        <w:t xml:space="preserve"> </w:t>
      </w:r>
      <w:r>
        <w:t>имеет</w:t>
      </w:r>
      <w:r w:rsidRPr="00DC31AB">
        <w:t xml:space="preserve"> </w:t>
      </w:r>
      <w:r>
        <w:t>имя</w:t>
      </w:r>
      <w:r w:rsidRPr="00DC31AB">
        <w:t xml:space="preserve"> </w:t>
      </w:r>
      <w:r>
        <w:t>в</w:t>
      </w:r>
      <w:r w:rsidRPr="00DC31AB">
        <w:t xml:space="preserve"> </w:t>
      </w:r>
      <w:r>
        <w:t>стиле</w:t>
      </w:r>
      <w:r w:rsidRPr="00DC31AB">
        <w:t xml:space="preserve"> </w:t>
      </w:r>
      <w:r>
        <w:rPr>
          <w:lang w:val="en-US"/>
        </w:rPr>
        <w:t>UpperCamelCase</w:t>
      </w:r>
      <w:r w:rsidRPr="00DC31AB">
        <w:t xml:space="preserve"> </w:t>
      </w:r>
      <w:r>
        <w:t>по имени файла, в котором находится (</w:t>
      </w:r>
      <w:r>
        <w:rPr>
          <w:lang w:val="en-US"/>
        </w:rPr>
        <w:t>Common</w:t>
      </w:r>
      <w:r w:rsidRPr="00DC31AB">
        <w:t xml:space="preserve"> </w:t>
      </w:r>
      <w:r>
        <w:t xml:space="preserve">и </w:t>
      </w:r>
      <w:r>
        <w:rPr>
          <w:lang w:val="en-US"/>
        </w:rPr>
        <w:t>UserRegister</w:t>
      </w:r>
      <w:r>
        <w:t xml:space="preserve"> в файлах </w:t>
      </w:r>
      <w:r>
        <w:rPr>
          <w:lang w:val="en-US"/>
        </w:rPr>
        <w:t>common</w:t>
      </w:r>
      <w:r w:rsidRPr="001962B4">
        <w:t>.</w:t>
      </w:r>
      <w:r>
        <w:rPr>
          <w:lang w:val="en-US"/>
        </w:rPr>
        <w:t>js</w:t>
      </w:r>
      <w:r w:rsidRPr="001962B4">
        <w:t xml:space="preserve"> </w:t>
      </w:r>
      <w:r>
        <w:t xml:space="preserve">и </w:t>
      </w:r>
      <w:r>
        <w:rPr>
          <w:lang w:val="en-US"/>
        </w:rPr>
        <w:t>user</w:t>
      </w:r>
      <w:r w:rsidRPr="001962B4">
        <w:t>-</w:t>
      </w:r>
      <w:r>
        <w:rPr>
          <w:lang w:val="en-US"/>
        </w:rPr>
        <w:t>register</w:t>
      </w:r>
      <w:r w:rsidRPr="001962B4">
        <w:t>.</w:t>
      </w:r>
      <w:r>
        <w:rPr>
          <w:lang w:val="en-US"/>
        </w:rPr>
        <w:t>js</w:t>
      </w:r>
      <w:r w:rsidRPr="001962B4">
        <w:t xml:space="preserve"> </w:t>
      </w:r>
      <w:r>
        <w:t>соответственно</w:t>
      </w:r>
      <w:r w:rsidRPr="00DC31AB">
        <w:t xml:space="preserve">) </w:t>
      </w:r>
    </w:p>
    <w:p w:rsidR="00DC31AB" w:rsidRPr="00DC31AB" w:rsidRDefault="00DC31AB" w:rsidP="002037CD">
      <w:pPr>
        <w:pStyle w:val="a6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 w:rsidRPr="00DC31AB">
        <w:t>Сохранение ссылки на данную функцию</w:t>
      </w:r>
      <w:r>
        <w:t xml:space="preserve">, чтобы была возможность использовать внутри </w:t>
      </w:r>
      <w:r>
        <w:rPr>
          <w:lang w:val="en-US"/>
        </w:rPr>
        <w:t>delegate</w:t>
      </w:r>
      <w:r>
        <w:t>-функций</w:t>
      </w:r>
    </w:p>
    <w:p w:rsidR="00DC31AB" w:rsidRPr="00DC31AB" w:rsidRDefault="00DC31AB" w:rsidP="002037CD">
      <w:pPr>
        <w:pStyle w:val="a6"/>
        <w:numPr>
          <w:ilvl w:val="0"/>
          <w:numId w:val="19"/>
        </w:num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init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DC31AB">
        <w:t>– внешняя (public) функция, где будет происходить инициализация обработки.</w:t>
      </w:r>
    </w:p>
    <w:p w:rsidR="00DC31AB" w:rsidRDefault="00DC31AB" w:rsidP="002037CD">
      <w:pPr>
        <w:pStyle w:val="a6"/>
        <w:numPr>
          <w:ilvl w:val="0"/>
          <w:numId w:val="19"/>
        </w:num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DC31AB">
        <w:t>– создание глобальной переменной. Возможно использова</w:t>
      </w:r>
      <w:r w:rsidR="00BD3C76">
        <w:t>ние</w:t>
      </w:r>
      <w:r w:rsidRPr="00DC31AB">
        <w:t xml:space="preserve"> из других файлов.</w:t>
      </w:r>
      <w:r w:rsidR="00BD3C76">
        <w:t xml:space="preserve"> (Можно использовать и из других файлов)</w:t>
      </w:r>
    </w:p>
    <w:p w:rsidR="00DC31AB" w:rsidRDefault="00DC31AB" w:rsidP="002037CD">
      <w:pPr>
        <w:pStyle w:val="a6"/>
        <w:numPr>
          <w:ilvl w:val="0"/>
          <w:numId w:val="19"/>
        </w:num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$().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ready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 w:rsidRPr="00DC31AB">
        <w:t>– вызывается после того</w:t>
      </w:r>
      <w:r>
        <w:t>,</w:t>
      </w:r>
      <w:r w:rsidRPr="00DC31AB">
        <w:t xml:space="preserve"> как сформирована DOM-структура. JQuery функция. </w:t>
      </w:r>
    </w:p>
    <w:p w:rsidR="00DC31AB" w:rsidRPr="00BC3811" w:rsidRDefault="00DC31AB" w:rsidP="002037CD">
      <w:pPr>
        <w:pStyle w:val="a6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functionName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FunctionName(); </w:t>
      </w:r>
      <w:r w:rsidRPr="00BC3811">
        <w:rPr>
          <w:lang w:val="en-US"/>
        </w:rPr>
        <w:t xml:space="preserve">- </w:t>
      </w:r>
      <w:r w:rsidRPr="00DC31AB">
        <w:t>создаем</w:t>
      </w:r>
      <w:r w:rsidRPr="00BC3811">
        <w:rPr>
          <w:lang w:val="en-US"/>
        </w:rPr>
        <w:t xml:space="preserve"> </w:t>
      </w:r>
      <w:r w:rsidRPr="00DC31AB">
        <w:t>объект</w:t>
      </w:r>
      <w:r w:rsidRPr="00BC3811">
        <w:rPr>
          <w:lang w:val="en-US"/>
        </w:rPr>
        <w:t xml:space="preserve"> </w:t>
      </w:r>
      <w:r w:rsidRPr="00DC31AB">
        <w:t>класса</w:t>
      </w:r>
      <w:r w:rsidRPr="00BC3811">
        <w:rPr>
          <w:lang w:val="en-US"/>
        </w:rPr>
        <w:t>.</w:t>
      </w:r>
    </w:p>
    <w:p w:rsidR="00DC31AB" w:rsidRPr="00DC31AB" w:rsidRDefault="00DC31AB" w:rsidP="002037CD">
      <w:pPr>
        <w:pStyle w:val="a6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functionName.init();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DC31AB">
        <w:t>- инициализируем его.</w:t>
      </w:r>
    </w:p>
    <w:p w:rsidR="00DC31AB" w:rsidRDefault="00DC31AB" w:rsidP="00DC31AB">
      <w:pPr>
        <w:autoSpaceDE w:val="0"/>
        <w:autoSpaceDN w:val="0"/>
        <w:adjustRightInd w:val="0"/>
        <w:spacing w:after="0" w:line="240" w:lineRule="auto"/>
      </w:pP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</w:pPr>
    </w:p>
    <w:p w:rsidR="009B6F92" w:rsidRDefault="009B6F92" w:rsidP="009B6F92">
      <w:pPr>
        <w:pStyle w:val="3"/>
      </w:pPr>
      <w:r>
        <w:t>Минификация ресурсных файлов</w:t>
      </w:r>
    </w:p>
    <w:p w:rsidR="0095519F" w:rsidRDefault="00BC3811" w:rsidP="0095519F">
      <w:r>
        <w:t xml:space="preserve">Так как ресурсные файлы, со временем вырастают, и с другой стороны идет </w:t>
      </w:r>
      <w:r w:rsidR="0019769F">
        <w:t>развитие мобильного интернета для мобильных устройств, в которых количество передаваемых данных играет не последнюю роль</w:t>
      </w:r>
      <w:r w:rsidR="00BD3C76">
        <w:t>,</w:t>
      </w:r>
      <w:r w:rsidR="0019769F">
        <w:t xml:space="preserve"> </w:t>
      </w:r>
      <w:r w:rsidR="00BD3C76">
        <w:t>м</w:t>
      </w:r>
      <w:r w:rsidR="0019769F">
        <w:t>инификация получения страницы сводится к следующим вещам:</w:t>
      </w:r>
    </w:p>
    <w:p w:rsidR="0019769F" w:rsidRDefault="0019769F" w:rsidP="002037CD">
      <w:pPr>
        <w:pStyle w:val="a6"/>
        <w:numPr>
          <w:ilvl w:val="0"/>
          <w:numId w:val="17"/>
        </w:numPr>
      </w:pPr>
      <w:r>
        <w:t>Уменьшение кол</w:t>
      </w:r>
      <w:r w:rsidR="00BD3C76">
        <w:t>ичества</w:t>
      </w:r>
      <w:r>
        <w:t xml:space="preserve"> запросов к ресурсным файлам</w:t>
      </w:r>
    </w:p>
    <w:p w:rsidR="0019769F" w:rsidRDefault="0019769F" w:rsidP="002037CD">
      <w:pPr>
        <w:pStyle w:val="a6"/>
        <w:numPr>
          <w:ilvl w:val="0"/>
          <w:numId w:val="17"/>
        </w:numPr>
      </w:pPr>
      <w:r>
        <w:t xml:space="preserve">Уменьшение ресурсных файлов. </w:t>
      </w:r>
    </w:p>
    <w:p w:rsidR="00063218" w:rsidRDefault="0019769F" w:rsidP="0019769F">
      <w:r>
        <w:t>Уменьшение кол</w:t>
      </w:r>
      <w:r w:rsidR="00BD3C76">
        <w:t>ичества</w:t>
      </w:r>
      <w:r>
        <w:t>-ва запросов к изображениям, особенно маленьким. Это делается двумя способами:</w:t>
      </w:r>
    </w:p>
    <w:p w:rsidR="00063218" w:rsidRDefault="00063218">
      <w:r>
        <w:br w:type="page"/>
      </w:r>
    </w:p>
    <w:p w:rsidR="0019769F" w:rsidRDefault="0019769F" w:rsidP="002037CD">
      <w:pPr>
        <w:pStyle w:val="a6"/>
        <w:numPr>
          <w:ilvl w:val="0"/>
          <w:numId w:val="20"/>
        </w:numPr>
      </w:pPr>
      <w:r>
        <w:lastRenderedPageBreak/>
        <w:t xml:space="preserve">Использование спрайта. На большой холст добавляется много элементов оформления сразу. После чего в </w:t>
      </w:r>
      <w:r>
        <w:rPr>
          <w:lang w:val="en-US"/>
        </w:rPr>
        <w:t>css</w:t>
      </w:r>
      <w:r w:rsidRPr="0019769F">
        <w:t xml:space="preserve"> </w:t>
      </w:r>
      <w:r>
        <w:t>прописывают смещение и ширину\высоту части этого холста.</w:t>
      </w:r>
    </w:p>
    <w:p w:rsidR="0019769F" w:rsidRDefault="0019769F" w:rsidP="0019769F">
      <w:pPr>
        <w:pStyle w:val="a6"/>
      </w:pPr>
      <w:r>
        <w:t>Например рисунок:</w:t>
      </w:r>
    </w:p>
    <w:p w:rsidR="0019769F" w:rsidRDefault="0019769F" w:rsidP="0019769F">
      <w:pPr>
        <w:pStyle w:val="a6"/>
      </w:pPr>
      <w:r>
        <w:rPr>
          <w:noProof/>
          <w:lang w:eastAsia="ru-RU"/>
        </w:rPr>
        <w:drawing>
          <wp:inline distT="0" distB="0" distL="0" distR="0" wp14:anchorId="240BA933" wp14:editId="6E66BD00">
            <wp:extent cx="1673225" cy="5745480"/>
            <wp:effectExtent l="0" t="0" r="3175" b="7620"/>
            <wp:docPr id="46" name="Рисунок 46" descr="D:\Projects\RepositoryMercurial\WebTemplate\Sources\lessons\PrintScreens\Lesson7\Untitled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7\Untitled-5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225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69F" w:rsidRDefault="0019769F" w:rsidP="0019769F">
      <w:pPr>
        <w:pStyle w:val="a6"/>
      </w:pPr>
      <w:r>
        <w:t xml:space="preserve">И его использование в </w:t>
      </w:r>
      <w:r>
        <w:rPr>
          <w:lang w:val="en-US"/>
        </w:rPr>
        <w:t>html</w:t>
      </w:r>
      <w:r>
        <w:t>: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="label label-new sprite"&gt;&lt;/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9769F" w:rsidRDefault="0019769F" w:rsidP="0019769F">
      <w:pPr>
        <w:pStyle w:val="a6"/>
        <w:rPr>
          <w:lang w:val="en-US"/>
        </w:rPr>
      </w:pPr>
      <w:r w:rsidRPr="0019769F">
        <w:t>И</w:t>
      </w:r>
      <w:r w:rsidRPr="0019769F">
        <w:rPr>
          <w:lang w:val="en-US"/>
        </w:rPr>
        <w:t xml:space="preserve"> css</w:t>
      </w:r>
      <w:r>
        <w:rPr>
          <w:lang w:val="en-US"/>
        </w:rPr>
        <w:t>: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.sprite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url("/Media/images/sprite.png")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overflow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hidden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text-indent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-9999px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pStyle w:val="a6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.box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.label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position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absolute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right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-29px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top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35px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.box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.label-new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background-position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0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-15px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height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119px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pStyle w:val="a6"/>
        <w:rPr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E1AD6" w:rsidRDefault="00FE1AD6" w:rsidP="00FE1AD6">
      <w:pPr>
        <w:pStyle w:val="a6"/>
        <w:numPr>
          <w:ilvl w:val="0"/>
          <w:numId w:val="20"/>
        </w:numPr>
      </w:pPr>
      <w:r>
        <w:t xml:space="preserve">Использовать для очень маленьких изображений (иконок) объявления напрямую в </w:t>
      </w:r>
      <w:r>
        <w:rPr>
          <w:lang w:val="en-US"/>
        </w:rPr>
        <w:t>css</w:t>
      </w:r>
      <w:r w:rsidRPr="0019769F">
        <w:t xml:space="preserve"> </w:t>
      </w:r>
      <w:r>
        <w:rPr>
          <w:lang w:val="en-US"/>
        </w:rPr>
        <w:t>c</w:t>
      </w:r>
      <w:r w:rsidRPr="0019769F">
        <w:t xml:space="preserve"> </w:t>
      </w:r>
      <w:r>
        <w:t xml:space="preserve">помощью кодирования его в </w:t>
      </w:r>
      <w:r>
        <w:rPr>
          <w:lang w:val="en-US"/>
        </w:rPr>
        <w:t>base</w:t>
      </w:r>
      <w:r w:rsidRPr="0019769F">
        <w:t>64.</w:t>
      </w:r>
    </w:p>
    <w:p w:rsidR="0019769F" w:rsidRDefault="0019769F" w:rsidP="0019769F">
      <w:pPr>
        <w:pStyle w:val="a6"/>
      </w:pPr>
      <w:r>
        <w:t xml:space="preserve">Для этого картинку </w:t>
      </w:r>
      <w:r w:rsidR="00063218">
        <w:t xml:space="preserve">переводят в </w:t>
      </w:r>
      <w:r w:rsidR="00063218">
        <w:rPr>
          <w:lang w:val="en-US"/>
        </w:rPr>
        <w:t>base</w:t>
      </w:r>
      <w:r w:rsidR="00063218" w:rsidRPr="00063218">
        <w:t>64</w:t>
      </w:r>
      <w:r w:rsidR="00FE1AD6">
        <w:t>,</w:t>
      </w:r>
      <w:r w:rsidR="00063218" w:rsidRPr="00063218">
        <w:t xml:space="preserve"> </w:t>
      </w:r>
      <w:r w:rsidR="00063218">
        <w:t xml:space="preserve">например на </w:t>
      </w:r>
      <w:hyperlink r:id="rId70" w:history="1">
        <w:r w:rsidR="00063218" w:rsidRPr="00063218">
          <w:rPr>
            <w:rStyle w:val="a7"/>
          </w:rPr>
          <w:t>http://webcodertools.com/imagetobase64converter</w:t>
        </w:r>
      </w:hyperlink>
    </w:p>
    <w:p w:rsidR="00063218" w:rsidRDefault="00063218" w:rsidP="0019769F">
      <w:pPr>
        <w:pStyle w:val="a6"/>
      </w:pPr>
      <w:r>
        <w:t xml:space="preserve">После чего добавляют в </w:t>
      </w:r>
      <w:r>
        <w:rPr>
          <w:lang w:val="en-US"/>
        </w:rPr>
        <w:t>css</w:t>
      </w:r>
      <w:r w:rsidRPr="00063218">
        <w:t xml:space="preserve"> </w:t>
      </w:r>
      <w:r>
        <w:t>по типу:</w:t>
      </w:r>
    </w:p>
    <w:p w:rsidR="00063218" w:rsidRPr="00422C10" w:rsidRDefault="00063218" w:rsidP="0019769F">
      <w:pPr>
        <w:pStyle w:val="a6"/>
        <w:rPr>
          <w:rFonts w:ascii="Consolas" w:hAnsi="Consolas" w:cs="Consolas"/>
          <w:color w:val="0000FF"/>
          <w:sz w:val="19"/>
          <w:szCs w:val="19"/>
          <w:highlight w:val="white"/>
        </w:rPr>
      </w:pPr>
      <w:r w:rsidRPr="000632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</w:rPr>
        <w:t>-</w:t>
      </w:r>
      <w:r w:rsidRPr="000632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image</w:t>
      </w:r>
      <w:r w:rsidRPr="00063218">
        <w:t xml:space="preserve">: 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(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image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png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;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64,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iVBORw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KGgoAAAANSUhEUgAAAAEAAAAWCAYAAAABxvaqAAAAGXRFWHRTb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FyZQBBZG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iZSBJbWFnZVJlYWR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ccllPAAAAyJpVFh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MOmNvbS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bXAAAAAAADw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eHBhY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tldCBiZWdpbj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77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IiBpZD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iVzVNME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VoaUh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cmVTek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prYzlkIj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8+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IDx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OnhtcG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ldGEgeG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iYWRvYmU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bWV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iIHg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wdGs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IkFkb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JlIFhNUCBDb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JlIDUuMC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jMDYxIDY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LjE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OSwgMjAxMC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xMi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wNy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xMDo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NzowMSAgICAgICAgIj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gPHJkZjpSREYgeG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cmRmPSJodHRwOi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LnczLm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yZy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xOTk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LzAyLzIyLXJkZi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zeW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YXgtbnMjIj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gPHJkZjpEZXNjcmlwdGlvbiByZGY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YWJvdXQ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IiIgeG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wPSJodHRwOi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vbnMuYWRvYmUuY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hhcC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xLjAvIiB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bWxuczp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bXBNTT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iaHR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cDovL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zLmFkb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JlLmNvbS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YXAvMS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tLyIgeG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Imh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dHA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ucy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veGFwLzEuMC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zVHlwZS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SZXNvdXJjZVJlZiMiIHhtcDpDcmVhdG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yVG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vbD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iQWRvYmUgUGhvdG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zaG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wIENTNS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xIFdpbmRvd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MiIHhtcE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NOkluc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RhbmNlSUQ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InhtcC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RDhENzk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QkREMTFFMkE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QUNDMTBGODg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MjVENjAiIHhtcE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NOkRvY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VtZW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InhtcC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kaWQ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RDhENzk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QkREMTFFMkE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QUNDMTBGODg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MjVENjAiPiA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wTU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RGVyaXZlZEZyb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zdGFuY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VJRD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wLmlpZDpEOEQ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OTUwMDVCREQxMUUyQTZBQ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MxMEY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ODYyNUQ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MCIgc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jdW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lbnRJRD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wLmRpZDpEOEQ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OTUwMTVCREQxMUUyQTZBQ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MxMEY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ODYyNUQ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MCIvPiA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JkZjpEZXNjcmlwdGlvbj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yZGY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UkRGPiA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wbWV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YT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cGFja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IGVuZD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iciI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PlBqi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kAAAAwSURBVHjaYmBgYGBnghFccIIbRPCiEvwggg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LixfOBbN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AaACU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gZvgJIv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DBBgARTIDD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TeBRAAAAAASUVORK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CYII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=);</w:t>
      </w:r>
    </w:p>
    <w:p w:rsidR="0019769F" w:rsidRDefault="0019769F" w:rsidP="00063218"/>
    <w:p w:rsidR="00063218" w:rsidRDefault="00063218" w:rsidP="00063218">
      <w:r>
        <w:t xml:space="preserve">Конечно, при загрузке контентных иконок или изображений данный способ не применим. </w:t>
      </w:r>
    </w:p>
    <w:p w:rsidR="00063218" w:rsidRDefault="00063218" w:rsidP="00063218">
      <w:r>
        <w:t xml:space="preserve">Для </w:t>
      </w:r>
      <w:r>
        <w:rPr>
          <w:lang w:val="en-US"/>
        </w:rPr>
        <w:t>css</w:t>
      </w:r>
      <w:r w:rsidRPr="00063218">
        <w:t xml:space="preserve"> </w:t>
      </w:r>
      <w:r>
        <w:t xml:space="preserve">и </w:t>
      </w:r>
      <w:r>
        <w:rPr>
          <w:lang w:val="en-US"/>
        </w:rPr>
        <w:t>js</w:t>
      </w:r>
      <w:r w:rsidRPr="00063218">
        <w:t xml:space="preserve"> </w:t>
      </w:r>
      <w:r>
        <w:t xml:space="preserve">применяется минификация файла, т.е. убираются пробелы и разделители и используются более краткие локальные переменные. Файл или изначально подготавливается минифицированным как для </w:t>
      </w:r>
      <w:r>
        <w:rPr>
          <w:lang w:val="en-US"/>
        </w:rPr>
        <w:t>jquery</w:t>
      </w:r>
      <w:r>
        <w:t xml:space="preserve"> библиотеки или минифицируется на сервере. </w:t>
      </w:r>
    </w:p>
    <w:p w:rsidR="00063218" w:rsidRPr="00063218" w:rsidRDefault="00063218" w:rsidP="00063218">
      <w:r>
        <w:t>Для включения минификации необходимо в</w:t>
      </w:r>
      <w:r w:rsidRPr="00063218">
        <w:t xml:space="preserve"> </w:t>
      </w:r>
      <w:r>
        <w:rPr>
          <w:lang w:val="en-US"/>
        </w:rPr>
        <w:t>Web</w:t>
      </w:r>
      <w:r w:rsidRPr="00063218">
        <w:t>.</w:t>
      </w:r>
      <w:r>
        <w:rPr>
          <w:lang w:val="en-US"/>
        </w:rPr>
        <w:t>config</w:t>
      </w:r>
      <w:r w:rsidRPr="00063218">
        <w:t xml:space="preserve"> </w:t>
      </w:r>
      <w:r>
        <w:t xml:space="preserve">файле изменить директиву </w:t>
      </w:r>
      <w:r>
        <w:rPr>
          <w:lang w:val="en-US"/>
        </w:rPr>
        <w:t>compilation</w:t>
      </w:r>
      <w:r w:rsidRPr="00063218">
        <w:t>:</w:t>
      </w:r>
    </w:p>
    <w:p w:rsidR="00063218" w:rsidRDefault="00063218" w:rsidP="00063218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22C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compilation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debug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targetFramework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4.5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063218" w:rsidRDefault="00063218" w:rsidP="00063218">
      <w:pPr>
        <w:rPr>
          <w:lang w:val="en-US"/>
        </w:rPr>
      </w:pPr>
      <w:r w:rsidRPr="00063218">
        <w:t>Или</w:t>
      </w:r>
      <w:r w:rsidRPr="00422C10">
        <w:rPr>
          <w:lang w:val="en-US"/>
        </w:rPr>
        <w:t xml:space="preserve"> </w:t>
      </w:r>
      <w:r>
        <w:t>напрямую</w:t>
      </w:r>
      <w:r w:rsidRPr="00422C10">
        <w:rPr>
          <w:lang w:val="en-US"/>
        </w:rPr>
        <w:t xml:space="preserve"> </w:t>
      </w:r>
      <w:r>
        <w:t>включить</w:t>
      </w:r>
      <w:r w:rsidRPr="00422C10">
        <w:rPr>
          <w:lang w:val="en-US"/>
        </w:rPr>
        <w:t xml:space="preserve"> </w:t>
      </w:r>
      <w:r>
        <w:t>в</w:t>
      </w:r>
      <w:r w:rsidRPr="00422C10">
        <w:rPr>
          <w:lang w:val="en-US"/>
        </w:rPr>
        <w:t xml:space="preserve"> /</w:t>
      </w:r>
      <w:r>
        <w:rPr>
          <w:lang w:val="en-US"/>
        </w:rPr>
        <w:t>App</w:t>
      </w:r>
      <w:r w:rsidRPr="00422C10">
        <w:rPr>
          <w:lang w:val="en-US"/>
        </w:rPr>
        <w:t>_</w:t>
      </w:r>
      <w:r>
        <w:rPr>
          <w:lang w:val="en-US"/>
        </w:rPr>
        <w:t>Start</w:t>
      </w:r>
      <w:r w:rsidRPr="00422C10">
        <w:rPr>
          <w:lang w:val="en-US"/>
        </w:rPr>
        <w:t>/</w:t>
      </w:r>
      <w:r>
        <w:rPr>
          <w:lang w:val="en-US"/>
        </w:rPr>
        <w:t>BundleConfig</w:t>
      </w:r>
      <w:r w:rsidRPr="00422C10">
        <w:rPr>
          <w:lang w:val="en-US"/>
        </w:rPr>
        <w:t>.</w:t>
      </w:r>
      <w:r>
        <w:rPr>
          <w:lang w:val="en-US"/>
        </w:rPr>
        <w:t>cs</w:t>
      </w:r>
      <w:r w:rsidRPr="00422C10">
        <w:rPr>
          <w:lang w:val="en-US"/>
        </w:rPr>
        <w:t>:</w:t>
      </w:r>
    </w:p>
    <w:p w:rsidR="00B05826" w:rsidRDefault="00063218" w:rsidP="00063218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2B91AF"/>
          <w:sz w:val="19"/>
          <w:szCs w:val="19"/>
          <w:highlight w:val="white"/>
        </w:rPr>
        <w:t>BundleTable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.EnableOptimizations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B05826" w:rsidRDefault="00B058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063218" w:rsidRDefault="00063218" w:rsidP="00063218">
      <w:r>
        <w:lastRenderedPageBreak/>
        <w:t>Проверим:</w:t>
      </w:r>
    </w:p>
    <w:p w:rsidR="00063218" w:rsidRDefault="00063218" w:rsidP="00063218">
      <w:r>
        <w:rPr>
          <w:rFonts w:ascii="Consolas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766DA108" wp14:editId="66C7AFCF">
            <wp:extent cx="4452021" cy="3916393"/>
            <wp:effectExtent l="0" t="0" r="5715" b="8255"/>
            <wp:docPr id="47" name="Рисунок 47" descr="D:\Projects\RepositoryMercurial\WebTemplate\Sources\lessons\PrintScreens\Lesson7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6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557" cy="39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218" w:rsidRDefault="00063218" w:rsidP="00063218">
      <w:r>
        <w:t>До оптимизации 527 КБ</w:t>
      </w:r>
    </w:p>
    <w:p w:rsidR="00063218" w:rsidRDefault="00063218" w:rsidP="00063218">
      <w:r>
        <w:rPr>
          <w:noProof/>
          <w:lang w:eastAsia="ru-RU"/>
        </w:rPr>
        <w:drawing>
          <wp:inline distT="0" distB="0" distL="0" distR="0" wp14:anchorId="15B07470" wp14:editId="2D6FB72B">
            <wp:extent cx="4218317" cy="3817756"/>
            <wp:effectExtent l="0" t="0" r="0" b="0"/>
            <wp:docPr id="48" name="Рисунок 48" descr="D:\Projects\RepositoryMercurial\WebTemplate\Sources\lessons\PrintScreens\Lesson7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7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544" cy="381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218" w:rsidRDefault="00063218" w:rsidP="00063218">
      <w:r>
        <w:t>После оптимизации 251 КБ</w:t>
      </w:r>
    </w:p>
    <w:p w:rsidR="00063218" w:rsidRPr="00063218" w:rsidRDefault="00063218" w:rsidP="00063218">
      <w:r>
        <w:lastRenderedPageBreak/>
        <w:t>Т.е. больше</w:t>
      </w:r>
      <w:r w:rsidR="00422C10" w:rsidRPr="00422C10">
        <w:t>,</w:t>
      </w:r>
      <w:r>
        <w:t xml:space="preserve"> чем в 2 раза. </w:t>
      </w:r>
      <w:r w:rsidR="0061565A">
        <w:t>На самом деле эта величина может быть как меньше,  так и больше</w:t>
      </w:r>
      <w:r w:rsidR="00DD5AC1">
        <w:t>,</w:t>
      </w:r>
      <w:r w:rsidR="0061565A">
        <w:t xml:space="preserve"> в зав</w:t>
      </w:r>
      <w:r w:rsidR="00422C10">
        <w:t xml:space="preserve">исимости </w:t>
      </w:r>
      <w:r w:rsidR="00DD5AC1">
        <w:t xml:space="preserve">от того, </w:t>
      </w:r>
      <w:r w:rsidR="00422C10">
        <w:t>какие ресурсы мы грузим</w:t>
      </w:r>
      <w:r w:rsidR="0061565A">
        <w:t xml:space="preserve">. Если есть кеширование, то страница при </w:t>
      </w:r>
      <w:r w:rsidR="00422C10">
        <w:t>дальнейшей работе загружает</w:t>
      </w:r>
      <w:r w:rsidR="0061565A">
        <w:t xml:space="preserve"> только незначительную часть новых файлов. </w:t>
      </w:r>
    </w:p>
    <w:p w:rsidR="00403DC8" w:rsidRDefault="00403DC8" w:rsidP="00403DC8">
      <w:pPr>
        <w:pStyle w:val="3"/>
      </w:pPr>
      <w:r>
        <w:t xml:space="preserve">Установка </w:t>
      </w:r>
      <w:r>
        <w:rPr>
          <w:lang w:val="en-US"/>
        </w:rPr>
        <w:t>jQuery</w:t>
      </w:r>
    </w:p>
    <w:p w:rsidR="0061565A" w:rsidRDefault="0061565A" w:rsidP="0061565A">
      <w:r>
        <w:t xml:space="preserve">Изначально </w:t>
      </w:r>
      <w:r>
        <w:rPr>
          <w:lang w:val="en-US"/>
        </w:rPr>
        <w:t>jquery</w:t>
      </w:r>
      <w:r w:rsidRPr="0061565A">
        <w:t xml:space="preserve"> </w:t>
      </w:r>
      <w:r>
        <w:t xml:space="preserve">уже установлен, но если фреймворк обновился, а это </w:t>
      </w:r>
      <w:r w:rsidR="00DD5AC1">
        <w:t xml:space="preserve">делается </w:t>
      </w:r>
      <w:r>
        <w:t>часто, то очевидно, что необходимо обновить его:</w:t>
      </w:r>
    </w:p>
    <w:p w:rsidR="0061565A" w:rsidRPr="00ED68CF" w:rsidRDefault="0061565A" w:rsidP="006156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</w:t>
      </w:r>
      <w:r w:rsidRPr="00ED68CF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ED68CF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JQuery</w:t>
      </w:r>
    </w:p>
    <w:p w:rsidR="0061565A" w:rsidRPr="00ED68CF" w:rsidRDefault="0061565A" w:rsidP="0061565A">
      <w:pPr>
        <w:rPr>
          <w:i/>
        </w:rPr>
      </w:pPr>
    </w:p>
    <w:p w:rsidR="00FA0EBA" w:rsidRDefault="00FA0EBA" w:rsidP="00FA0EBA">
      <w:pPr>
        <w:shd w:val="clear" w:color="auto" w:fill="FFFFFF"/>
        <w:spacing w:before="100" w:beforeAutospacing="1" w:after="100" w:afterAutospacing="1" w:line="225" w:lineRule="atLeast"/>
      </w:pPr>
      <w:r>
        <w:t xml:space="preserve">Далее, мы до этого убрали </w:t>
      </w:r>
      <w:r w:rsidRPr="00FA0EBA">
        <w:rPr>
          <w:lang w:val="en-US"/>
        </w:rPr>
        <w:t>JQueryUI</w:t>
      </w:r>
      <w:r>
        <w:t xml:space="preserve"> (</w:t>
      </w:r>
      <w:hyperlink r:id="rId73" w:history="1">
        <w:r w:rsidRPr="0061565A">
          <w:rPr>
            <w:rStyle w:val="a7"/>
          </w:rPr>
          <w:t>http://jqueryui.com/</w:t>
        </w:r>
      </w:hyperlink>
      <w:r>
        <w:t xml:space="preserve">), так как собираемся функции </w:t>
      </w:r>
      <w:r w:rsidRPr="00FA0EBA">
        <w:rPr>
          <w:lang w:val="en-US"/>
        </w:rPr>
        <w:t>datepicker</w:t>
      </w:r>
      <w:r w:rsidRPr="0061565A">
        <w:t xml:space="preserve">, </w:t>
      </w:r>
      <w:r w:rsidRPr="00FA0EBA">
        <w:rPr>
          <w:lang w:val="en-US"/>
        </w:rPr>
        <w:t>modal</w:t>
      </w:r>
      <w:r w:rsidRPr="0061565A">
        <w:t xml:space="preserve"> </w:t>
      </w:r>
      <w:r>
        <w:t xml:space="preserve">использовать из того, что предлагает </w:t>
      </w:r>
      <w:r w:rsidRPr="00FA0EBA">
        <w:rPr>
          <w:lang w:val="en-US"/>
        </w:rPr>
        <w:t>bootstrap</w:t>
      </w:r>
      <w:r>
        <w:t xml:space="preserve">. Но в </w:t>
      </w:r>
      <w:r w:rsidRPr="00FA0EBA">
        <w:rPr>
          <w:lang w:val="en-US"/>
        </w:rPr>
        <w:t>JQueryUI</w:t>
      </w:r>
      <w:r w:rsidRPr="0061565A">
        <w:t xml:space="preserve"> </w:t>
      </w:r>
      <w:r>
        <w:t xml:space="preserve">есть необходимый нам функционал взаимодействия, т.е. </w:t>
      </w:r>
      <w:hyperlink r:id="rId74" w:history="1">
        <w:r w:rsidRPr="00590C3A">
          <w:t>Draggable</w:t>
        </w:r>
      </w:hyperlink>
      <w:r>
        <w:t xml:space="preserve">, </w:t>
      </w:r>
      <w:hyperlink r:id="rId75" w:history="1">
        <w:r w:rsidRPr="00590C3A">
          <w:t>Droppable</w:t>
        </w:r>
      </w:hyperlink>
      <w:r>
        <w:t xml:space="preserve">, </w:t>
      </w:r>
      <w:hyperlink r:id="rId76" w:history="1">
        <w:r w:rsidRPr="00590C3A">
          <w:t>Resizable</w:t>
        </w:r>
      </w:hyperlink>
      <w:r>
        <w:t xml:space="preserve">, </w:t>
      </w:r>
      <w:hyperlink r:id="rId77" w:history="1">
        <w:r w:rsidRPr="00590C3A">
          <w:t>Selectable</w:t>
        </w:r>
      </w:hyperlink>
      <w:r>
        <w:t xml:space="preserve"> и </w:t>
      </w:r>
      <w:hyperlink r:id="rId78" w:history="1">
        <w:r w:rsidRPr="00590C3A">
          <w:t>Sortable</w:t>
        </w:r>
      </w:hyperlink>
      <w:r>
        <w:t>. Установим их выборочно:</w:t>
      </w:r>
    </w:p>
    <w:p w:rsidR="00FA0EBA" w:rsidRPr="001D17F9" w:rsidRDefault="00FA0EBA" w:rsidP="00FA0EBA">
      <w:pPr>
        <w:pStyle w:val="a6"/>
        <w:numPr>
          <w:ilvl w:val="0"/>
          <w:numId w:val="21"/>
        </w:numPr>
      </w:pPr>
      <w:r>
        <w:t>Так</w:t>
      </w:r>
      <w:r w:rsidRPr="00590C3A">
        <w:t xml:space="preserve"> </w:t>
      </w:r>
      <w:r>
        <w:t>как для</w:t>
      </w:r>
      <w:r w:rsidRPr="00590C3A">
        <w:t xml:space="preserve"> </w:t>
      </w:r>
      <w:r>
        <w:rPr>
          <w:lang w:val="en-US"/>
        </w:rPr>
        <w:t>Install</w:t>
      </w:r>
      <w:r w:rsidRPr="00590C3A">
        <w:t>-</w:t>
      </w:r>
      <w:r>
        <w:rPr>
          <w:lang w:val="en-US"/>
        </w:rPr>
        <w:t>Package</w:t>
      </w:r>
      <w:r w:rsidRPr="00590C3A">
        <w:t xml:space="preserve"> </w:t>
      </w:r>
      <w:r>
        <w:rPr>
          <w:lang w:val="en-US"/>
        </w:rPr>
        <w:t>JQuery</w:t>
      </w:r>
      <w:r w:rsidRPr="00590C3A">
        <w:t>.</w:t>
      </w:r>
      <w:r>
        <w:rPr>
          <w:lang w:val="en-US"/>
        </w:rPr>
        <w:t>UI</w:t>
      </w:r>
      <w:r w:rsidRPr="00590C3A">
        <w:t>.</w:t>
      </w:r>
      <w:r w:rsidRPr="001D17F9">
        <w:rPr>
          <w:lang w:val="en-US"/>
        </w:rPr>
        <w:t>Interactions</w:t>
      </w:r>
      <w:r w:rsidRPr="00590C3A">
        <w:t xml:space="preserve"> </w:t>
      </w:r>
      <w:r>
        <w:t xml:space="preserve">необходима версия </w:t>
      </w:r>
      <w:r>
        <w:rPr>
          <w:lang w:val="en-US"/>
        </w:rPr>
        <w:t>jquery</w:t>
      </w:r>
      <w:r w:rsidRPr="001D17F9">
        <w:t xml:space="preserve"> &lt; 1.6</w:t>
      </w:r>
      <w:r>
        <w:t>,</w:t>
      </w:r>
      <w:r w:rsidRPr="001D17F9">
        <w:t xml:space="preserve"> </w:t>
      </w:r>
      <w:r>
        <w:t>то установим вручную.</w:t>
      </w:r>
    </w:p>
    <w:p w:rsidR="00FA0EBA" w:rsidRDefault="00FA0EBA" w:rsidP="00FA0EBA">
      <w:pPr>
        <w:pStyle w:val="a6"/>
        <w:numPr>
          <w:ilvl w:val="0"/>
          <w:numId w:val="21"/>
        </w:numPr>
      </w:pPr>
      <w:r>
        <w:t xml:space="preserve">Выберем </w:t>
      </w:r>
      <w:r>
        <w:rPr>
          <w:lang w:val="en-US"/>
        </w:rPr>
        <w:t>custom</w:t>
      </w:r>
      <w:r w:rsidRPr="001D17F9">
        <w:t xml:space="preserve"> </w:t>
      </w:r>
      <w:r>
        <w:t xml:space="preserve">скачивание с сайта </w:t>
      </w:r>
      <w:hyperlink r:id="rId79" w:history="1">
        <w:r w:rsidRPr="00E145E8">
          <w:rPr>
            <w:rStyle w:val="a7"/>
          </w:rPr>
          <w:t>http://jqueryui.com/download/</w:t>
        </w:r>
      </w:hyperlink>
    </w:p>
    <w:p w:rsidR="00FA0EBA" w:rsidRDefault="00FA0EBA" w:rsidP="00FA0EBA">
      <w:pPr>
        <w:pStyle w:val="a6"/>
        <w:numPr>
          <w:ilvl w:val="0"/>
          <w:numId w:val="21"/>
        </w:numPr>
      </w:pPr>
      <w:r>
        <w:t>Выбираем только С</w:t>
      </w:r>
      <w:r>
        <w:rPr>
          <w:lang w:val="en-US"/>
        </w:rPr>
        <w:t>ore</w:t>
      </w:r>
      <w:r w:rsidRPr="001D17F9">
        <w:t xml:space="preserve"> </w:t>
      </w:r>
      <w:r>
        <w:t xml:space="preserve">и </w:t>
      </w:r>
      <w:r w:rsidRPr="001D17F9">
        <w:rPr>
          <w:lang w:val="en-US"/>
        </w:rPr>
        <w:t>Interactions</w:t>
      </w:r>
    </w:p>
    <w:p w:rsidR="00FA0EBA" w:rsidRDefault="00FA0EBA" w:rsidP="00FA0EBA">
      <w:pPr>
        <w:pStyle w:val="a6"/>
        <w:numPr>
          <w:ilvl w:val="0"/>
          <w:numId w:val="21"/>
        </w:numPr>
      </w:pPr>
      <w:r>
        <w:t xml:space="preserve">Скачиваем </w:t>
      </w:r>
    </w:p>
    <w:p w:rsidR="00FA0EBA" w:rsidRPr="001D17F9" w:rsidRDefault="00FA0EBA" w:rsidP="00FA0EBA">
      <w:pPr>
        <w:pStyle w:val="a6"/>
        <w:numPr>
          <w:ilvl w:val="0"/>
          <w:numId w:val="21"/>
        </w:numPr>
      </w:pPr>
      <w:r>
        <w:t xml:space="preserve">Переносим </w:t>
      </w:r>
      <w:r>
        <w:rPr>
          <w:lang w:val="en-US"/>
        </w:rPr>
        <w:t>css</w:t>
      </w:r>
      <w:r>
        <w:t xml:space="preserve">-файлы в </w:t>
      </w:r>
      <w:r w:rsidRPr="001D17F9">
        <w:t>/</w:t>
      </w:r>
      <w:r>
        <w:rPr>
          <w:lang w:val="en-US"/>
        </w:rPr>
        <w:t>Content</w:t>
      </w:r>
      <w:r w:rsidRPr="001D17F9">
        <w:t>/</w:t>
      </w:r>
      <w:r>
        <w:rPr>
          <w:lang w:val="en-US"/>
        </w:rPr>
        <w:t>css</w:t>
      </w:r>
    </w:p>
    <w:p w:rsidR="00FA0EBA" w:rsidRPr="001D17F9" w:rsidRDefault="00FA0EBA" w:rsidP="00FA0EBA">
      <w:pPr>
        <w:pStyle w:val="a6"/>
        <w:numPr>
          <w:ilvl w:val="0"/>
          <w:numId w:val="21"/>
        </w:numPr>
      </w:pPr>
      <w:r>
        <w:t xml:space="preserve">Переносим </w:t>
      </w:r>
      <w:r>
        <w:rPr>
          <w:lang w:val="en-US"/>
        </w:rPr>
        <w:t>js</w:t>
      </w:r>
      <w:r>
        <w:t xml:space="preserve">-файлы в </w:t>
      </w:r>
      <w:r w:rsidRPr="001D17F9">
        <w:t>/</w:t>
      </w:r>
      <w:r>
        <w:rPr>
          <w:lang w:val="en-US"/>
        </w:rPr>
        <w:t>Scripts</w:t>
      </w:r>
      <w:r w:rsidRPr="001D17F9">
        <w:t xml:space="preserve"> (</w:t>
      </w:r>
      <w:r>
        <w:rPr>
          <w:lang w:val="en-US"/>
        </w:rPr>
        <w:t>jquery</w:t>
      </w:r>
      <w:r w:rsidRPr="001D17F9">
        <w:t>-1.9.1-</w:t>
      </w:r>
      <w:r>
        <w:rPr>
          <w:lang w:val="en-US"/>
        </w:rPr>
        <w:t>min</w:t>
      </w:r>
      <w:r w:rsidRPr="001D17F9">
        <w:t>.</w:t>
      </w:r>
      <w:r>
        <w:rPr>
          <w:lang w:val="en-US"/>
        </w:rPr>
        <w:t>js </w:t>
      </w:r>
      <w:r>
        <w:t>переносить нет необходимости</w:t>
      </w:r>
      <w:r w:rsidRPr="001D17F9">
        <w:t>)</w:t>
      </w:r>
    </w:p>
    <w:p w:rsidR="00FA0EBA" w:rsidRPr="001D17F9" w:rsidRDefault="00FA0EBA" w:rsidP="00FA0EBA">
      <w:pPr>
        <w:pStyle w:val="a6"/>
        <w:numPr>
          <w:ilvl w:val="0"/>
          <w:numId w:val="21"/>
        </w:numPr>
      </w:pPr>
      <w:r>
        <w:t xml:space="preserve">Подключаем в </w:t>
      </w:r>
      <w:r>
        <w:rPr>
          <w:lang w:val="en-US"/>
        </w:rPr>
        <w:t>BundleConfig</w:t>
      </w:r>
    </w:p>
    <w:p w:rsidR="00FA0EBA" w:rsidRDefault="00FA0EBA" w:rsidP="00FA0EBA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1D17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D17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"~/bundles/jqueryui"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A0EBA" w:rsidRPr="001D17F9" w:rsidRDefault="00FA0EBA" w:rsidP="00FA0EBA">
      <w:pPr>
        <w:autoSpaceDE w:val="0"/>
        <w:autoSpaceDN w:val="0"/>
        <w:adjustRightInd w:val="0"/>
        <w:spacing w:after="0" w:line="240" w:lineRule="auto"/>
        <w:ind w:left="2124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.Include(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"~/Scripts/jquery-ui-1.*"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FA0EBA" w:rsidRPr="001D17F9" w:rsidRDefault="00FA0EBA" w:rsidP="00FA0EBA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A0EBA" w:rsidRPr="001D17F9" w:rsidRDefault="00FA0EBA" w:rsidP="00FA0EBA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1D17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D17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"~/Content/css/jqueryui"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A0EBA" w:rsidRPr="001D17F9" w:rsidRDefault="00FA0EBA" w:rsidP="00FA0EBA">
      <w:pPr>
        <w:pStyle w:val="a6"/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"~/Content/jquery-ui-1*"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FA0EBA" w:rsidRDefault="00FA0EBA" w:rsidP="00FA0EBA">
      <w:pPr>
        <w:pStyle w:val="a6"/>
        <w:numPr>
          <w:ilvl w:val="0"/>
          <w:numId w:val="21"/>
        </w:numPr>
      </w:pPr>
      <w:r>
        <w:t>При необходимости, объявляем на страницах.</w:t>
      </w:r>
    </w:p>
    <w:p w:rsidR="00FA0EBA" w:rsidRDefault="00FA0EBA" w:rsidP="00FA0EBA">
      <w:pPr>
        <w:pStyle w:val="a6"/>
        <w:numPr>
          <w:ilvl w:val="0"/>
          <w:numId w:val="21"/>
        </w:numPr>
      </w:pPr>
      <w:r>
        <w:t>Готово!</w:t>
      </w:r>
    </w:p>
    <w:p w:rsidR="001D17F9" w:rsidRPr="00774766" w:rsidRDefault="001D17F9" w:rsidP="001D17F9">
      <w:pPr>
        <w:pStyle w:val="3"/>
        <w:rPr>
          <w:lang w:val="en-US"/>
        </w:rPr>
      </w:pPr>
      <w:r>
        <w:rPr>
          <w:lang w:val="en-US"/>
        </w:rPr>
        <w:t>Firebug</w:t>
      </w:r>
      <w:r w:rsidRPr="00774766">
        <w:rPr>
          <w:lang w:val="en-US"/>
        </w:rPr>
        <w:t xml:space="preserve"> </w:t>
      </w:r>
      <w:r w:rsidR="00774766" w:rsidRPr="00774766">
        <w:rPr>
          <w:lang w:val="en-US"/>
        </w:rPr>
        <w:t>(</w:t>
      </w:r>
      <w:r w:rsidR="00774766">
        <w:rPr>
          <w:lang w:val="en-US"/>
        </w:rPr>
        <w:t>Firefox</w:t>
      </w:r>
      <w:r w:rsidR="00774766" w:rsidRPr="00774766">
        <w:rPr>
          <w:lang w:val="en-US"/>
        </w:rPr>
        <w:t>)</w:t>
      </w:r>
      <w:r w:rsidR="00774766">
        <w:rPr>
          <w:lang w:val="en-US"/>
        </w:rPr>
        <w:t xml:space="preserve"> </w:t>
      </w:r>
      <w:r w:rsidR="00774766">
        <w:t>и</w:t>
      </w:r>
      <w:r w:rsidR="00774766">
        <w:rPr>
          <w:lang w:val="en-US"/>
        </w:rPr>
        <w:t xml:space="preserve"> Developer Tool</w:t>
      </w:r>
      <w:r w:rsidR="00774766" w:rsidRPr="00774766">
        <w:rPr>
          <w:lang w:val="en-US"/>
        </w:rPr>
        <w:t xml:space="preserve"> (</w:t>
      </w:r>
      <w:r w:rsidR="00774766">
        <w:rPr>
          <w:lang w:val="en-US"/>
        </w:rPr>
        <w:t>Chrome</w:t>
      </w:r>
      <w:r w:rsidR="00774766" w:rsidRPr="00774766">
        <w:rPr>
          <w:lang w:val="en-US"/>
        </w:rPr>
        <w:t>)</w:t>
      </w:r>
    </w:p>
    <w:p w:rsidR="00774766" w:rsidRDefault="001D17F9" w:rsidP="0061565A">
      <w:r>
        <w:t>Для</w:t>
      </w:r>
      <w:r w:rsidRPr="00774766">
        <w:t xml:space="preserve"> </w:t>
      </w:r>
      <w:r w:rsidR="00774766">
        <w:t>удобства</w:t>
      </w:r>
      <w:r w:rsidR="00774766" w:rsidRPr="00774766">
        <w:t xml:space="preserve"> </w:t>
      </w:r>
      <w:r w:rsidR="00774766">
        <w:t xml:space="preserve">отладки в </w:t>
      </w:r>
      <w:r w:rsidR="00774766">
        <w:rPr>
          <w:lang w:val="en-US"/>
        </w:rPr>
        <w:t>Firefox</w:t>
      </w:r>
      <w:r w:rsidR="00774766">
        <w:t xml:space="preserve"> есть расширение </w:t>
      </w:r>
      <w:r w:rsidR="00774766">
        <w:rPr>
          <w:lang w:val="en-US"/>
        </w:rPr>
        <w:t>Firebug</w:t>
      </w:r>
      <w:r w:rsidR="00774766">
        <w:t xml:space="preserve">, а в </w:t>
      </w:r>
      <w:r w:rsidR="00774766">
        <w:rPr>
          <w:lang w:val="en-US"/>
        </w:rPr>
        <w:t>Chrome</w:t>
      </w:r>
      <w:r w:rsidR="00774766" w:rsidRPr="00774766">
        <w:t xml:space="preserve"> </w:t>
      </w:r>
      <w:r w:rsidR="00774766">
        <w:t xml:space="preserve">есть встроенный механизм </w:t>
      </w:r>
      <w:r w:rsidR="00774766">
        <w:rPr>
          <w:lang w:val="en-US"/>
        </w:rPr>
        <w:t>Developer</w:t>
      </w:r>
      <w:r w:rsidR="00774766" w:rsidRPr="00774766">
        <w:t xml:space="preserve"> </w:t>
      </w:r>
      <w:r w:rsidR="00774766">
        <w:rPr>
          <w:lang w:val="en-US"/>
        </w:rPr>
        <w:t>Tool</w:t>
      </w:r>
      <w:r w:rsidR="00774766" w:rsidRPr="00774766">
        <w:t>.</w:t>
      </w:r>
      <w:r w:rsidR="00774766">
        <w:t xml:space="preserve"> Я рассмотрю пример с </w:t>
      </w:r>
      <w:r w:rsidR="00774766">
        <w:rPr>
          <w:lang w:val="en-US"/>
        </w:rPr>
        <w:t>Developer</w:t>
      </w:r>
      <w:r w:rsidR="00774766" w:rsidRPr="00774766">
        <w:t xml:space="preserve"> </w:t>
      </w:r>
      <w:r w:rsidR="00774766">
        <w:rPr>
          <w:lang w:val="en-US"/>
        </w:rPr>
        <w:t>Tool</w:t>
      </w:r>
      <w:r w:rsidR="00774766" w:rsidRPr="00774766">
        <w:t xml:space="preserve">. </w:t>
      </w:r>
      <w:r w:rsidR="00774766">
        <w:t xml:space="preserve">Вызывается по нажатию клавиш </w:t>
      </w:r>
      <w:r w:rsidR="00AD5DFB">
        <w:t>–</w:t>
      </w:r>
      <w:r w:rsidR="00AD5DFB">
        <w:rPr>
          <w:lang w:val="en-US"/>
        </w:rPr>
        <w:t>Shift</w:t>
      </w:r>
      <w:r w:rsidR="00AD5DFB" w:rsidRPr="00422C10">
        <w:t>-</w:t>
      </w:r>
      <w:r w:rsidR="00774766">
        <w:rPr>
          <w:lang w:val="en-US"/>
        </w:rPr>
        <w:t>Ctrl</w:t>
      </w:r>
      <w:r w:rsidR="00774766" w:rsidRPr="00774766">
        <w:t>-</w:t>
      </w:r>
      <w:r w:rsidR="00774766">
        <w:rPr>
          <w:lang w:val="en-US"/>
        </w:rPr>
        <w:t>I</w:t>
      </w:r>
      <w:r w:rsidR="00774766" w:rsidRPr="00774766">
        <w:t>.</w:t>
      </w:r>
    </w:p>
    <w:p w:rsidR="00774766" w:rsidRDefault="00774766">
      <w:r>
        <w:br w:type="page"/>
      </w:r>
    </w:p>
    <w:p w:rsidR="001D17F9" w:rsidRPr="00774766" w:rsidRDefault="001D17F9" w:rsidP="0061565A"/>
    <w:p w:rsidR="00774766" w:rsidRDefault="00D6047F" w:rsidP="0061565A">
      <w:pPr>
        <w:rPr>
          <w:lang w:val="en-US"/>
        </w:rPr>
      </w:pPr>
      <w:r>
        <w:t>Давайте изучим его</w:t>
      </w:r>
      <w:r w:rsidR="00774766">
        <w:t>:</w:t>
      </w:r>
    </w:p>
    <w:p w:rsidR="00774766" w:rsidRDefault="00774766" w:rsidP="002037CD">
      <w:pPr>
        <w:pStyle w:val="a6"/>
        <w:numPr>
          <w:ilvl w:val="0"/>
          <w:numId w:val="22"/>
        </w:numPr>
      </w:pPr>
      <w:r>
        <w:t xml:space="preserve">Вкладка </w:t>
      </w:r>
      <w:r>
        <w:rPr>
          <w:lang w:val="en-US"/>
        </w:rPr>
        <w:t>Elements</w:t>
      </w:r>
      <w:r w:rsidRPr="00774766">
        <w:t>.</w:t>
      </w:r>
    </w:p>
    <w:p w:rsidR="00774766" w:rsidRDefault="00774766" w:rsidP="00774766">
      <w:pPr>
        <w:ind w:left="720"/>
      </w:pPr>
      <w:r>
        <w:rPr>
          <w:noProof/>
          <w:lang w:eastAsia="ru-RU"/>
        </w:rPr>
        <w:drawing>
          <wp:inline distT="0" distB="0" distL="0" distR="0" wp14:anchorId="31D2B53A" wp14:editId="7B7F4C48">
            <wp:extent cx="4934309" cy="3911127"/>
            <wp:effectExtent l="0" t="0" r="0" b="0"/>
            <wp:docPr id="49" name="Рисунок 49" descr="D:\Projects\RepositoryMercurial\WebTemplate\Sources\lessons\PrintScreens\Lesson7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7\Untitled-8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051" cy="3915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Default="00774766" w:rsidP="00774766">
      <w:r w:rsidRPr="00774766">
        <w:t xml:space="preserve"> </w:t>
      </w:r>
      <w:r>
        <w:t>Здесь</w:t>
      </w:r>
      <w:r w:rsidR="00133B0C">
        <w:t>,</w:t>
      </w:r>
      <w:r>
        <w:t xml:space="preserve"> в левой части</w:t>
      </w:r>
      <w:r w:rsidR="00133B0C">
        <w:t>, мы</w:t>
      </w:r>
      <w:r>
        <w:t xml:space="preserve"> можем увидет </w:t>
      </w:r>
      <w:r w:rsidRPr="00774766">
        <w:rPr>
          <w:lang w:val="en-US"/>
        </w:rPr>
        <w:t>DOM</w:t>
      </w:r>
      <w:r w:rsidRPr="00774766">
        <w:t xml:space="preserve"> </w:t>
      </w:r>
      <w:r>
        <w:t xml:space="preserve">– дерево элементов. В правой части </w:t>
      </w:r>
      <w:r w:rsidR="00133B0C">
        <w:t xml:space="preserve">- </w:t>
      </w:r>
      <w:r>
        <w:t>стили. Стили, как и элементы</w:t>
      </w:r>
      <w:r w:rsidR="00133B0C">
        <w:t>,</w:t>
      </w:r>
      <w:r>
        <w:t xml:space="preserve"> можно редактировать на ходу, и изменения будут </w:t>
      </w:r>
      <w:r w:rsidR="00133B0C">
        <w:t xml:space="preserve">сразу </w:t>
      </w:r>
      <w:r>
        <w:t>же отображаться в браузере в редактируемой странице. Очень удобно</w:t>
      </w:r>
      <w:r w:rsidR="00133B0C">
        <w:t>,</w:t>
      </w:r>
      <w:r>
        <w:t xml:space="preserve"> когда надо поправить расположение объектов на несколько пикселей. </w:t>
      </w:r>
    </w:p>
    <w:p w:rsidR="00774766" w:rsidRDefault="00774766">
      <w:r>
        <w:br w:type="page"/>
      </w:r>
    </w:p>
    <w:p w:rsidR="001D17F9" w:rsidRPr="00774766" w:rsidRDefault="001D17F9" w:rsidP="00774766"/>
    <w:p w:rsidR="00774766" w:rsidRPr="00774766" w:rsidRDefault="00774766" w:rsidP="002037CD">
      <w:pPr>
        <w:pStyle w:val="a6"/>
        <w:numPr>
          <w:ilvl w:val="0"/>
          <w:numId w:val="22"/>
        </w:numPr>
      </w:pPr>
      <w:r>
        <w:t xml:space="preserve">Вкладка </w:t>
      </w:r>
      <w:r>
        <w:rPr>
          <w:lang w:val="en-US"/>
        </w:rPr>
        <w:t xml:space="preserve">Resources </w:t>
      </w:r>
    </w:p>
    <w:p w:rsidR="00774766" w:rsidRDefault="00774766" w:rsidP="00774766">
      <w:pPr>
        <w:pStyle w:val="a6"/>
        <w:ind w:left="144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D9E5AAB" wp14:editId="1F093D59">
            <wp:extent cx="4649638" cy="3243108"/>
            <wp:effectExtent l="0" t="0" r="0" b="0"/>
            <wp:docPr id="50" name="Рисунок 50" descr="D:\Projects\RepositoryMercurial\WebTemplate\Sources\lessons\PrintScreens\Lesson7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7\Untitled-9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279" cy="32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Pr="00774766" w:rsidRDefault="00774766" w:rsidP="00774766">
      <w:r>
        <w:t>В левой части располагаются все ресурсы, которые были загружены</w:t>
      </w:r>
      <w:r w:rsidR="00133B0C">
        <w:t>,</w:t>
      </w:r>
      <w:r>
        <w:t xml:space="preserve"> </w:t>
      </w:r>
      <w:r w:rsidR="00133B0C">
        <w:t>а</w:t>
      </w:r>
      <w:r>
        <w:t xml:space="preserve"> в правой  можно просмотреть </w:t>
      </w:r>
      <w:r w:rsidR="00133B0C">
        <w:t>на них</w:t>
      </w:r>
    </w:p>
    <w:p w:rsidR="00774766" w:rsidRPr="00774766" w:rsidRDefault="00774766" w:rsidP="002037CD">
      <w:pPr>
        <w:pStyle w:val="a6"/>
        <w:numPr>
          <w:ilvl w:val="0"/>
          <w:numId w:val="22"/>
        </w:numPr>
      </w:pPr>
      <w:r>
        <w:t xml:space="preserve">Вкладка </w:t>
      </w:r>
      <w:r>
        <w:rPr>
          <w:lang w:val="en-US"/>
        </w:rPr>
        <w:t>Network</w:t>
      </w:r>
    </w:p>
    <w:p w:rsidR="00AD5DFB" w:rsidRDefault="00AD5DFB" w:rsidP="00AD5DFB">
      <w:pPr>
        <w:pStyle w:val="a6"/>
        <w:ind w:left="144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0833009" wp14:editId="03D6A5A9">
            <wp:extent cx="4494362" cy="3522769"/>
            <wp:effectExtent l="0" t="0" r="1905" b="1905"/>
            <wp:docPr id="51" name="Рисунок 51" descr="D:\Projects\RepositoryMercurial\WebTemplate\Sources\lessons\PrintScreens\Lesson7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7\Untitled-10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791" cy="352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DFB" w:rsidRDefault="00AD5DFB" w:rsidP="00AD5DFB">
      <w:r>
        <w:t xml:space="preserve">Показывает запросы и тайминг этих запросов. Обозначает разными цветами </w:t>
      </w:r>
      <w:r>
        <w:rPr>
          <w:lang w:val="en-US"/>
        </w:rPr>
        <w:t>document</w:t>
      </w:r>
      <w:r w:rsidRPr="00AD5DFB">
        <w:t xml:space="preserve">, </w:t>
      </w:r>
      <w:r>
        <w:rPr>
          <w:lang w:val="en-US"/>
        </w:rPr>
        <w:t>css</w:t>
      </w:r>
      <w:r w:rsidRPr="00AD5DFB">
        <w:t xml:space="preserve">, </w:t>
      </w:r>
      <w:r>
        <w:rPr>
          <w:lang w:val="en-US"/>
        </w:rPr>
        <w:t>js</w:t>
      </w:r>
      <w:r w:rsidRPr="00AD5DFB">
        <w:t xml:space="preserve"> </w:t>
      </w:r>
      <w:r>
        <w:t>файлы</w:t>
      </w:r>
      <w:r w:rsidRPr="00AD5DFB">
        <w:t xml:space="preserve">, </w:t>
      </w:r>
      <w:r>
        <w:t xml:space="preserve">изображения. Показывает размеры файлов. </w:t>
      </w:r>
    </w:p>
    <w:p w:rsidR="00AD5DFB" w:rsidRDefault="00AD5DFB">
      <w:r>
        <w:br w:type="page"/>
      </w:r>
    </w:p>
    <w:p w:rsidR="00AD5DFB" w:rsidRDefault="00AD5DFB" w:rsidP="00AD5DFB">
      <w:r>
        <w:lastRenderedPageBreak/>
        <w:t xml:space="preserve">При клике на запрос можно подробнее рассмотреть </w:t>
      </w:r>
      <w:r>
        <w:rPr>
          <w:lang w:val="en-US"/>
        </w:rPr>
        <w:t>HTTP</w:t>
      </w:r>
      <w:r>
        <w:t>-запрос, например:</w:t>
      </w:r>
    </w:p>
    <w:p w:rsidR="00AD5DFB" w:rsidRDefault="00AD5DFB" w:rsidP="00AD5DFB">
      <w:r>
        <w:rPr>
          <w:noProof/>
          <w:lang w:eastAsia="ru-RU"/>
        </w:rPr>
        <w:drawing>
          <wp:inline distT="0" distB="0" distL="0" distR="0" wp14:anchorId="5C9DF672" wp14:editId="33045A24">
            <wp:extent cx="4532413" cy="3614468"/>
            <wp:effectExtent l="0" t="0" r="1905" b="5080"/>
            <wp:docPr id="52" name="Рисунок 52" descr="D:\Projects\RepositoryMercurial\WebTemplate\Sources\lessons\PrintScreens\Lesson7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RepositoryMercurial\WebTemplate\Sources\lessons\PrintScreens\Lesson7\Untitled-11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073" cy="362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Default="00774766" w:rsidP="002037CD">
      <w:pPr>
        <w:pStyle w:val="a6"/>
        <w:numPr>
          <w:ilvl w:val="0"/>
          <w:numId w:val="22"/>
        </w:numPr>
      </w:pPr>
      <w:r>
        <w:t xml:space="preserve">Вкладка </w:t>
      </w:r>
      <w:r>
        <w:rPr>
          <w:lang w:val="en-US"/>
        </w:rPr>
        <w:t xml:space="preserve">Sources </w:t>
      </w:r>
    </w:p>
    <w:p w:rsidR="00422C10" w:rsidRDefault="00B05826" w:rsidP="00422C1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902F20A" wp14:editId="110C571B">
            <wp:extent cx="4860174" cy="3726611"/>
            <wp:effectExtent l="0" t="0" r="0" b="7620"/>
            <wp:docPr id="56" name="Рисунок 56" descr="D:\Projects\RepositoryMercurial\WebTemplate\Sources\lessons\PrintScreens\Lesson7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7\Untitled-12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526" cy="372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5826">
        <w:rPr>
          <w:noProof/>
          <w:lang w:eastAsia="ru-RU"/>
        </w:rPr>
        <w:t xml:space="preserve"> </w:t>
      </w:r>
    </w:p>
    <w:p w:rsidR="00422C10" w:rsidRDefault="00422C10">
      <w:r>
        <w:t xml:space="preserve">Одна из основных вкладок. Тут можно просматривать </w:t>
      </w:r>
      <w:r>
        <w:rPr>
          <w:lang w:val="en-US"/>
        </w:rPr>
        <w:t>js</w:t>
      </w:r>
      <w:r w:rsidR="00133B0C">
        <w:t>-</w:t>
      </w:r>
      <w:r>
        <w:t xml:space="preserve">файлы, устанавливать точки останова, и выполнять отладку приложения. Горячие клавиши </w:t>
      </w:r>
      <w:r>
        <w:rPr>
          <w:lang w:val="en-US"/>
        </w:rPr>
        <w:t>F</w:t>
      </w:r>
      <w:r w:rsidRPr="00422C10">
        <w:t xml:space="preserve">9, </w:t>
      </w:r>
      <w:r>
        <w:rPr>
          <w:lang w:val="en-US"/>
        </w:rPr>
        <w:t>F</w:t>
      </w:r>
      <w:r w:rsidRPr="00422C10">
        <w:t xml:space="preserve">10, </w:t>
      </w:r>
      <w:r>
        <w:rPr>
          <w:lang w:val="en-US"/>
        </w:rPr>
        <w:t>F</w:t>
      </w:r>
      <w:r w:rsidRPr="00422C10">
        <w:t xml:space="preserve">11 </w:t>
      </w:r>
      <w:r>
        <w:t xml:space="preserve">как в </w:t>
      </w:r>
      <w:r>
        <w:rPr>
          <w:lang w:val="en-US"/>
        </w:rPr>
        <w:t>VisualStudio</w:t>
      </w:r>
      <w:r w:rsidRPr="00422C10">
        <w:t xml:space="preserve"> </w:t>
      </w:r>
      <w:r>
        <w:t xml:space="preserve">для отладки. </w:t>
      </w:r>
      <w:r>
        <w:br w:type="page"/>
      </w:r>
    </w:p>
    <w:p w:rsidR="00774766" w:rsidRDefault="00774766" w:rsidP="002037CD">
      <w:pPr>
        <w:pStyle w:val="a6"/>
        <w:numPr>
          <w:ilvl w:val="0"/>
          <w:numId w:val="22"/>
        </w:numPr>
      </w:pPr>
      <w:r>
        <w:lastRenderedPageBreak/>
        <w:t xml:space="preserve">Вкладка </w:t>
      </w:r>
      <w:r>
        <w:rPr>
          <w:lang w:val="en-US"/>
        </w:rPr>
        <w:t>Timeline</w:t>
      </w:r>
    </w:p>
    <w:p w:rsidR="00422C10" w:rsidRDefault="00422C10" w:rsidP="00B05826">
      <w:r>
        <w:rPr>
          <w:noProof/>
          <w:lang w:eastAsia="ru-RU"/>
        </w:rPr>
        <w:drawing>
          <wp:inline distT="0" distB="0" distL="0" distR="0" wp14:anchorId="217668BF" wp14:editId="569D3B3B">
            <wp:extent cx="4198546" cy="3338422"/>
            <wp:effectExtent l="0" t="0" r="0" b="0"/>
            <wp:docPr id="53" name="Рисунок 53" descr="D:\Projects\RepositoryMercurial\WebTemplate\Sources\lessons\PrintScreens\Lesson7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13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905" cy="3339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C10" w:rsidRPr="00774766" w:rsidRDefault="00422C10" w:rsidP="00422C10">
      <w:r>
        <w:t xml:space="preserve">Показывает происходящие </w:t>
      </w:r>
      <w:r w:rsidR="00133B0C">
        <w:t xml:space="preserve">события </w:t>
      </w:r>
      <w:r>
        <w:t>в браузере. Я ее никогда не использовал.</w:t>
      </w:r>
    </w:p>
    <w:p w:rsidR="00774766" w:rsidRPr="00422C10" w:rsidRDefault="00774766" w:rsidP="002037CD">
      <w:pPr>
        <w:pStyle w:val="a6"/>
        <w:numPr>
          <w:ilvl w:val="0"/>
          <w:numId w:val="22"/>
        </w:numPr>
      </w:pPr>
      <w:r>
        <w:t xml:space="preserve">Вкладка </w:t>
      </w:r>
      <w:r>
        <w:rPr>
          <w:lang w:val="en-US"/>
        </w:rPr>
        <w:t>Profiles</w:t>
      </w:r>
    </w:p>
    <w:p w:rsidR="00422C10" w:rsidRDefault="00422C10" w:rsidP="00B05826">
      <w:r>
        <w:rPr>
          <w:noProof/>
          <w:lang w:eastAsia="ru-RU"/>
        </w:rPr>
        <w:drawing>
          <wp:inline distT="0" distB="0" distL="0" distR="0" wp14:anchorId="68F62A16" wp14:editId="46B97E29">
            <wp:extent cx="4416724" cy="3386588"/>
            <wp:effectExtent l="0" t="0" r="3175" b="4445"/>
            <wp:docPr id="54" name="Рисунок 54" descr="D:\Projects\RepositoryMercurial\WebTemplate\Sources\lessons\PrintScreens\Lesson7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14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49" cy="33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6A3" w:rsidRDefault="00422C10" w:rsidP="00422C10">
      <w:r>
        <w:t>Для профилирования, т.е. нахождения нетривиальных ошибок. Также</w:t>
      </w:r>
      <w:r w:rsidR="00133B0C">
        <w:t>,</w:t>
      </w:r>
      <w:r>
        <w:t xml:space="preserve"> никогда не использовал.</w:t>
      </w:r>
    </w:p>
    <w:p w:rsidR="00C826A3" w:rsidRDefault="00C826A3">
      <w:r>
        <w:br w:type="page"/>
      </w:r>
    </w:p>
    <w:p w:rsidR="00774766" w:rsidRPr="00422C10" w:rsidRDefault="00774766" w:rsidP="002037CD">
      <w:pPr>
        <w:pStyle w:val="a6"/>
        <w:numPr>
          <w:ilvl w:val="0"/>
          <w:numId w:val="22"/>
        </w:numPr>
      </w:pPr>
      <w:r>
        <w:lastRenderedPageBreak/>
        <w:t xml:space="preserve">Вкладка </w:t>
      </w:r>
      <w:r w:rsidR="00422C10">
        <w:rPr>
          <w:lang w:val="en-US"/>
        </w:rPr>
        <w:t>Audits</w:t>
      </w:r>
    </w:p>
    <w:p w:rsidR="00422C10" w:rsidRDefault="00B05826" w:rsidP="00422C10">
      <w:r>
        <w:rPr>
          <w:noProof/>
          <w:lang w:eastAsia="ru-RU"/>
        </w:rPr>
        <w:drawing>
          <wp:inline distT="0" distB="0" distL="0" distR="0" wp14:anchorId="5529C183" wp14:editId="3DF19788">
            <wp:extent cx="4591665" cy="3623094"/>
            <wp:effectExtent l="0" t="0" r="0" b="0"/>
            <wp:docPr id="57" name="Рисунок 57" descr="D:\Projects\RepositoryMercurial\WebTemplate\Sources\lessons\PrintScreens\Lesson7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7\Untitled-15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419" cy="362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826" w:rsidRPr="00B05826" w:rsidRDefault="00B05826" w:rsidP="00422C10">
      <w:r>
        <w:t>На этой вкладке можно проверить страницу на оптимизацию. Т.е. браузер рекомендует сделать некоторые действия</w:t>
      </w:r>
      <w:r w:rsidRPr="00B05826">
        <w:t>,</w:t>
      </w:r>
      <w:r>
        <w:t xml:space="preserve"> которые приведут к уменьшению кода передаваемого от сервера, сжатия, удаление лишних строк </w:t>
      </w:r>
      <w:r>
        <w:rPr>
          <w:lang w:val="en-US"/>
        </w:rPr>
        <w:t>css</w:t>
      </w:r>
      <w:r w:rsidRPr="00B05826">
        <w:t>.</w:t>
      </w:r>
    </w:p>
    <w:p w:rsidR="00422C10" w:rsidRPr="00B05826" w:rsidRDefault="00422C10" w:rsidP="002037CD">
      <w:pPr>
        <w:pStyle w:val="a6"/>
        <w:numPr>
          <w:ilvl w:val="0"/>
          <w:numId w:val="22"/>
        </w:numPr>
      </w:pPr>
      <w:r>
        <w:t xml:space="preserve">Вкладка </w:t>
      </w:r>
      <w:r>
        <w:rPr>
          <w:lang w:val="en-US"/>
        </w:rPr>
        <w:t>Console</w:t>
      </w:r>
    </w:p>
    <w:p w:rsidR="00B05826" w:rsidRDefault="00B05826" w:rsidP="00B0582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84F072E" wp14:editId="0AD37A8E">
            <wp:extent cx="4060225" cy="2674188"/>
            <wp:effectExtent l="0" t="0" r="0" b="0"/>
            <wp:docPr id="58" name="Рисунок 58" descr="D:\Projects\RepositoryMercurial\WebTemplate\Sources\lessons\PrintScreens\Lesson7\Untitled-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RepositoryMercurial\WebTemplate\Sources\lessons\PrintScreens\Lesson7\Untitled-16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266" cy="267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826" w:rsidRPr="00B05826" w:rsidRDefault="00B05826" w:rsidP="00B05826">
      <w:r>
        <w:t xml:space="preserve">Одновременно и командная строка и окно вывода протоколирования. Для вывода лога нужно вызвать команду </w:t>
      </w:r>
      <w:r>
        <w:rPr>
          <w:lang w:val="en-US"/>
        </w:rPr>
        <w:t>console</w:t>
      </w:r>
      <w:r w:rsidRPr="00B05826">
        <w:t>.</w:t>
      </w:r>
      <w:r>
        <w:rPr>
          <w:lang w:val="en-US"/>
        </w:rPr>
        <w:t>log</w:t>
      </w:r>
      <w:r w:rsidRPr="00B05826">
        <w:t>(“</w:t>
      </w:r>
      <w:r>
        <w:rPr>
          <w:lang w:val="en-US"/>
        </w:rPr>
        <w:t>message</w:t>
      </w:r>
      <w:r w:rsidRPr="00B05826">
        <w:t>”).</w:t>
      </w:r>
    </w:p>
    <w:p w:rsidR="00B05826" w:rsidRPr="00B05826" w:rsidRDefault="00B05826" w:rsidP="00B05826">
      <w:pPr>
        <w:rPr>
          <w:i/>
        </w:rPr>
      </w:pPr>
      <w:r>
        <w:rPr>
          <w:i/>
        </w:rPr>
        <w:t xml:space="preserve">Осторожно используйте эту команду в </w:t>
      </w:r>
      <w:r>
        <w:rPr>
          <w:i/>
          <w:lang w:val="en-US"/>
        </w:rPr>
        <w:t>IE</w:t>
      </w:r>
      <w:r>
        <w:rPr>
          <w:i/>
        </w:rPr>
        <w:t xml:space="preserve">, так как когда консоль не открыта, то выдает ошибку. </w:t>
      </w:r>
    </w:p>
    <w:p w:rsidR="00422C10" w:rsidRPr="00B05826" w:rsidRDefault="00422C10" w:rsidP="00422C10">
      <w:pPr>
        <w:pStyle w:val="a6"/>
        <w:ind w:left="1440"/>
      </w:pPr>
    </w:p>
    <w:p w:rsidR="00403DC8" w:rsidRDefault="00403DC8" w:rsidP="00403DC8">
      <w:pPr>
        <w:pStyle w:val="3"/>
      </w:pPr>
      <w:r>
        <w:lastRenderedPageBreak/>
        <w:t>Селекторы</w:t>
      </w:r>
      <w:r w:rsidRPr="009A13BE">
        <w:t xml:space="preserve"> </w:t>
      </w:r>
      <w:r>
        <w:t>и обход</w:t>
      </w:r>
    </w:p>
    <w:p w:rsidR="00B05826" w:rsidRDefault="00C826A3" w:rsidP="00B05826">
      <w:r>
        <w:rPr>
          <w:lang w:val="en-US"/>
        </w:rPr>
        <w:t>JQuery</w:t>
      </w:r>
      <w:r w:rsidRPr="00C826A3">
        <w:t xml:space="preserve"> </w:t>
      </w:r>
      <w:r>
        <w:t xml:space="preserve">– это инструмент, который помогает нам разрабатывать клиентский код под разные браузеры. К тому же является простой и логичной библиотекой. </w:t>
      </w:r>
    </w:p>
    <w:p w:rsidR="00C826A3" w:rsidRDefault="00C826A3" w:rsidP="00B05826">
      <w:r>
        <w:t>В основе всего лежит селектор. Селектор позволяет выбрать множество элементов</w:t>
      </w:r>
      <w:r w:rsidR="00133B0C">
        <w:t>,</w:t>
      </w:r>
      <w:r>
        <w:t xml:space="preserve"> находящихся в </w:t>
      </w:r>
      <w:r>
        <w:rPr>
          <w:lang w:val="en-US"/>
        </w:rPr>
        <w:t>DOM</w:t>
      </w:r>
      <w:r w:rsidRPr="00C826A3">
        <w:t xml:space="preserve"> (</w:t>
      </w:r>
      <w:r>
        <w:rPr>
          <w:lang w:val="en-US"/>
        </w:rPr>
        <w:t>document</w:t>
      </w:r>
      <w:r w:rsidRPr="00C826A3">
        <w:t xml:space="preserve"> </w:t>
      </w:r>
      <w:r>
        <w:rPr>
          <w:lang w:val="en-US"/>
        </w:rPr>
        <w:t>object</w:t>
      </w:r>
      <w:r w:rsidRPr="00C826A3">
        <w:t xml:space="preserve"> </w:t>
      </w:r>
      <w:r>
        <w:rPr>
          <w:lang w:val="en-US"/>
        </w:rPr>
        <w:t>model</w:t>
      </w:r>
      <w:r w:rsidRPr="00C826A3">
        <w:t xml:space="preserve">) </w:t>
      </w:r>
      <w:r>
        <w:t>и произвести над ними действия, такие как</w:t>
      </w:r>
      <w:r w:rsidR="00133B0C">
        <w:t>:</w:t>
      </w:r>
      <w:r>
        <w:t xml:space="preserve"> назначить обработчик события, изменить местопложение, изменить атрибуты, удалить выбранные элементы, добавить в выбранные элементы текст или </w:t>
      </w:r>
      <w:r>
        <w:rPr>
          <w:lang w:val="en-US"/>
        </w:rPr>
        <w:t>html</w:t>
      </w:r>
      <w:r w:rsidRPr="00C826A3">
        <w:t xml:space="preserve">, </w:t>
      </w:r>
      <w:r>
        <w:t>создать объект.</w:t>
      </w:r>
    </w:p>
    <w:p w:rsidR="00C826A3" w:rsidRDefault="00C826A3" w:rsidP="00B05826">
      <w:r>
        <w:t>Основное правило пишется как:</w:t>
      </w:r>
    </w:p>
    <w:p w:rsidR="00C826A3" w:rsidRDefault="00C826A3" w:rsidP="00B05826">
      <w:r w:rsidRPr="00C826A3">
        <w:t>$([“</w:t>
      </w:r>
      <w:r>
        <w:t>правило селектора</w:t>
      </w:r>
      <w:r w:rsidRPr="00C826A3">
        <w:t>”]</w:t>
      </w:r>
      <w:r>
        <w:t>[</w:t>
      </w:r>
      <w:r w:rsidRPr="00C826A3">
        <w:t xml:space="preserve">, </w:t>
      </w:r>
      <w:r>
        <w:t>область выбора]</w:t>
      </w:r>
      <w:r w:rsidRPr="00C826A3">
        <w:t>)</w:t>
      </w:r>
      <w:r>
        <w:t xml:space="preserve"> </w:t>
      </w:r>
    </w:p>
    <w:p w:rsidR="00C826A3" w:rsidRDefault="00C826A3" w:rsidP="00B05826">
      <w:r>
        <w:t xml:space="preserve">Если область выбора не задана, то ищется по всему документу: </w:t>
      </w:r>
      <w:r w:rsidRPr="00C826A3">
        <w:t>$(</w:t>
      </w:r>
      <w:r>
        <w:rPr>
          <w:lang w:val="en-US"/>
        </w:rPr>
        <w:t>document</w:t>
      </w:r>
      <w:r w:rsidRPr="00C826A3">
        <w:t xml:space="preserve">). </w:t>
      </w:r>
      <w:r>
        <w:t xml:space="preserve">Это корневой узел всего </w:t>
      </w:r>
      <w:r>
        <w:rPr>
          <w:lang w:val="en-US"/>
        </w:rPr>
        <w:t>DOM</w:t>
      </w:r>
      <w:r>
        <w:t>.</w:t>
      </w:r>
    </w:p>
    <w:p w:rsidR="00C826A3" w:rsidRDefault="00C826A3" w:rsidP="00B05826">
      <w:r>
        <w:t>Если область выбора задана, то ищется только в границе этого узла.</w:t>
      </w:r>
    </w:p>
    <w:p w:rsidR="00C826A3" w:rsidRDefault="00C826A3" w:rsidP="00B05826">
      <w:r>
        <w:t xml:space="preserve">Правило селектора задается по принципам назначения </w:t>
      </w:r>
      <w:r>
        <w:rPr>
          <w:lang w:val="en-US"/>
        </w:rPr>
        <w:t>css</w:t>
      </w:r>
      <w:r>
        <w:t xml:space="preserve"> свойств:</w:t>
      </w:r>
    </w:p>
    <w:p w:rsidR="00C826A3" w:rsidRDefault="00C826A3" w:rsidP="002037CD">
      <w:pPr>
        <w:pStyle w:val="a6"/>
        <w:numPr>
          <w:ilvl w:val="0"/>
          <w:numId w:val="22"/>
        </w:numPr>
      </w:pPr>
      <w:r w:rsidRPr="00C826A3">
        <w:rPr>
          <w:lang w:val="en-US"/>
        </w:rPr>
        <w:t>$</w:t>
      </w:r>
      <w:r>
        <w:t>(</w:t>
      </w:r>
      <w:r w:rsidRPr="00C826A3">
        <w:rPr>
          <w:lang w:val="en-US"/>
        </w:rPr>
        <w:t>“div”</w:t>
      </w:r>
      <w:r>
        <w:t>)</w:t>
      </w:r>
      <w:r w:rsidRPr="00C826A3">
        <w:rPr>
          <w:lang w:val="en-US"/>
        </w:rPr>
        <w:t xml:space="preserve"> – </w:t>
      </w:r>
      <w:r>
        <w:t xml:space="preserve">выбор всех </w:t>
      </w:r>
      <w:r w:rsidRPr="00C826A3">
        <w:rPr>
          <w:lang w:val="en-US"/>
        </w:rPr>
        <w:t>div-</w:t>
      </w:r>
      <w:r>
        <w:t>элементов</w:t>
      </w:r>
    </w:p>
    <w:p w:rsidR="00C826A3" w:rsidRPr="00C826A3" w:rsidRDefault="00C826A3" w:rsidP="002037CD">
      <w:pPr>
        <w:pStyle w:val="a6"/>
        <w:numPr>
          <w:ilvl w:val="0"/>
          <w:numId w:val="22"/>
        </w:numPr>
      </w:pPr>
      <w:r w:rsidRPr="00C826A3">
        <w:t>$(“.</w:t>
      </w:r>
      <w:r>
        <w:rPr>
          <w:lang w:val="en-US"/>
        </w:rPr>
        <w:t>class</w:t>
      </w:r>
      <w:r w:rsidRPr="00C826A3">
        <w:t xml:space="preserve">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</w:p>
    <w:p w:rsidR="00C826A3" w:rsidRPr="00C826A3" w:rsidRDefault="00C826A3" w:rsidP="002037CD">
      <w:pPr>
        <w:pStyle w:val="a6"/>
        <w:numPr>
          <w:ilvl w:val="0"/>
          <w:numId w:val="22"/>
        </w:numPr>
      </w:pPr>
      <w:r w:rsidRPr="00C826A3">
        <w:t>$(“.</w:t>
      </w:r>
      <w:r>
        <w:rPr>
          <w:lang w:val="en-US"/>
        </w:rPr>
        <w:t>class</w:t>
      </w:r>
      <w:r w:rsidRPr="00C826A3">
        <w:t xml:space="preserve"> .</w:t>
      </w:r>
      <w:r>
        <w:rPr>
          <w:lang w:val="en-US"/>
        </w:rPr>
        <w:t>class</w:t>
      </w:r>
      <w:r w:rsidRPr="00C826A3">
        <w:t xml:space="preserve">1”)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  <w:r w:rsidRPr="00C826A3">
        <w:t xml:space="preserve">1 </w:t>
      </w:r>
      <w:r>
        <w:t xml:space="preserve">содержащихся в классе </w:t>
      </w:r>
      <w:r>
        <w:rPr>
          <w:lang w:val="en-US"/>
        </w:rPr>
        <w:t>class</w:t>
      </w:r>
    </w:p>
    <w:p w:rsidR="00C826A3" w:rsidRPr="00C826A3" w:rsidRDefault="00C826A3" w:rsidP="002037CD">
      <w:pPr>
        <w:pStyle w:val="a6"/>
        <w:numPr>
          <w:ilvl w:val="0"/>
          <w:numId w:val="22"/>
        </w:numPr>
      </w:pPr>
      <w:r w:rsidRPr="00C826A3">
        <w:t>$(“.</w:t>
      </w:r>
      <w:r>
        <w:rPr>
          <w:lang w:val="en-US"/>
        </w:rPr>
        <w:t>class</w:t>
      </w:r>
      <w:r w:rsidRPr="00C826A3">
        <w:t>.</w:t>
      </w:r>
      <w:r>
        <w:rPr>
          <w:lang w:val="en-US"/>
        </w:rPr>
        <w:t>class</w:t>
      </w:r>
      <w:r w:rsidRPr="00C826A3">
        <w:t xml:space="preserve">1”)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  <w:r w:rsidRPr="00C826A3">
        <w:t>1</w:t>
      </w:r>
      <w:r>
        <w:t xml:space="preserve"> и </w:t>
      </w:r>
      <w:r>
        <w:rPr>
          <w:lang w:val="en-US"/>
        </w:rPr>
        <w:t>class</w:t>
      </w:r>
      <w:r w:rsidRPr="00C826A3">
        <w:t xml:space="preserve"> </w:t>
      </w:r>
    </w:p>
    <w:p w:rsidR="00C826A3" w:rsidRPr="00C826A3" w:rsidRDefault="00C826A3" w:rsidP="002037CD">
      <w:pPr>
        <w:pStyle w:val="a6"/>
        <w:numPr>
          <w:ilvl w:val="0"/>
          <w:numId w:val="22"/>
        </w:numPr>
      </w:pPr>
      <w:r w:rsidRPr="00C826A3">
        <w:t>$(“#</w:t>
      </w:r>
      <w:r w:rsidR="00751E2F">
        <w:rPr>
          <w:lang w:val="en-US"/>
        </w:rPr>
        <w:t>I</w:t>
      </w:r>
      <w:r>
        <w:rPr>
          <w:lang w:val="en-US"/>
        </w:rPr>
        <w:t>d</w:t>
      </w:r>
      <w:r w:rsidRPr="00C826A3">
        <w:t xml:space="preserve">1”) – </w:t>
      </w:r>
      <w:r>
        <w:t xml:space="preserve">выбор элемента (одного) с </w:t>
      </w:r>
      <w:r>
        <w:rPr>
          <w:lang w:val="en-US"/>
        </w:rPr>
        <w:t>id</w:t>
      </w:r>
      <w:r w:rsidRPr="00C826A3">
        <w:t xml:space="preserve"> =</w:t>
      </w:r>
      <w:r w:rsidR="00751E2F">
        <w:rPr>
          <w:lang w:val="en-US"/>
        </w:rPr>
        <w:t>I</w:t>
      </w:r>
      <w:r>
        <w:rPr>
          <w:lang w:val="en-US"/>
        </w:rPr>
        <w:t>d</w:t>
      </w:r>
      <w:r w:rsidRPr="00C826A3">
        <w:t>1</w:t>
      </w:r>
    </w:p>
    <w:p w:rsidR="00C826A3" w:rsidRPr="00751E2F" w:rsidRDefault="00C826A3" w:rsidP="002037CD">
      <w:pPr>
        <w:pStyle w:val="a6"/>
        <w:numPr>
          <w:ilvl w:val="0"/>
          <w:numId w:val="22"/>
        </w:numPr>
      </w:pPr>
      <w:r w:rsidRPr="00751E2F">
        <w:t>$(“[</w:t>
      </w:r>
      <w:r>
        <w:rPr>
          <w:lang w:val="en-US"/>
        </w:rPr>
        <w:t>type</w:t>
      </w:r>
      <w:r w:rsidRPr="00751E2F">
        <w:t>=’</w:t>
      </w:r>
      <w:r>
        <w:rPr>
          <w:lang w:val="en-US"/>
        </w:rPr>
        <w:t>password</w:t>
      </w:r>
      <w:r w:rsidRPr="00751E2F">
        <w:t xml:space="preserve">’]”) – </w:t>
      </w:r>
      <w:r>
        <w:t xml:space="preserve">выбор элемента с </w:t>
      </w:r>
      <w:r w:rsidR="00751E2F">
        <w:t xml:space="preserve">атрибутом </w:t>
      </w:r>
      <w:r w:rsidR="00751E2F">
        <w:rPr>
          <w:lang w:val="en-US"/>
        </w:rPr>
        <w:t>type</w:t>
      </w:r>
      <w:r w:rsidR="00751E2F" w:rsidRPr="00751E2F">
        <w:t>=’</w:t>
      </w:r>
      <w:r w:rsidR="00751E2F">
        <w:rPr>
          <w:lang w:val="en-US"/>
        </w:rPr>
        <w:t>password</w:t>
      </w:r>
      <w:r w:rsidR="00751E2F" w:rsidRPr="00751E2F">
        <w:t>’</w:t>
      </w:r>
    </w:p>
    <w:p w:rsidR="00751E2F" w:rsidRPr="00751E2F" w:rsidRDefault="00751E2F" w:rsidP="002037CD">
      <w:pPr>
        <w:pStyle w:val="a6"/>
        <w:numPr>
          <w:ilvl w:val="0"/>
          <w:numId w:val="22"/>
        </w:numPr>
      </w:pPr>
      <w:r w:rsidRPr="00751E2F">
        <w:t>$(“</w:t>
      </w:r>
      <w:r>
        <w:rPr>
          <w:lang w:val="en-US"/>
        </w:rPr>
        <w:t>div</w:t>
      </w:r>
      <w:r w:rsidRPr="00751E2F">
        <w:t>”, $(“#</w:t>
      </w:r>
      <w:r>
        <w:rPr>
          <w:lang w:val="en-US"/>
        </w:rPr>
        <w:t>MainPopup</w:t>
      </w:r>
      <w:r w:rsidRPr="00751E2F">
        <w:t xml:space="preserve">”)) – </w:t>
      </w:r>
      <w:r>
        <w:t xml:space="preserve">выбор всех элементов </w:t>
      </w:r>
      <w:r>
        <w:rPr>
          <w:lang w:val="en-US"/>
        </w:rPr>
        <w:t>div</w:t>
      </w:r>
      <w:r w:rsidRPr="00751E2F">
        <w:t xml:space="preserve"> </w:t>
      </w:r>
      <w:r>
        <w:t xml:space="preserve">содержащихся в элементе с </w:t>
      </w:r>
      <w:r>
        <w:rPr>
          <w:lang w:val="en-US"/>
        </w:rPr>
        <w:t>id</w:t>
      </w:r>
      <w:r w:rsidRPr="00751E2F">
        <w:t>=</w:t>
      </w:r>
      <w:r>
        <w:rPr>
          <w:lang w:val="en-US"/>
        </w:rPr>
        <w:t>MainPopup</w:t>
      </w:r>
    </w:p>
    <w:p w:rsidR="00751E2F" w:rsidRDefault="00751E2F" w:rsidP="002037CD">
      <w:pPr>
        <w:pStyle w:val="a6"/>
        <w:numPr>
          <w:ilvl w:val="0"/>
          <w:numId w:val="22"/>
        </w:numPr>
      </w:pPr>
      <w:r w:rsidRPr="00751E2F">
        <w:t>$(“</w:t>
      </w:r>
      <w:r>
        <w:rPr>
          <w:lang w:val="en-US"/>
        </w:rPr>
        <w:t>input</w:t>
      </w:r>
      <w:r w:rsidRPr="00751E2F">
        <w:t>[</w:t>
      </w:r>
      <w:r>
        <w:rPr>
          <w:lang w:val="en-US"/>
        </w:rPr>
        <w:t>type</w:t>
      </w:r>
      <w:r w:rsidRPr="00751E2F">
        <w:t>=’</w:t>
      </w:r>
      <w:r>
        <w:rPr>
          <w:lang w:val="en-US"/>
        </w:rPr>
        <w:t>checkbox</w:t>
      </w:r>
      <w:r w:rsidRPr="00751E2F">
        <w:t>’]:</w:t>
      </w:r>
      <w:r>
        <w:rPr>
          <w:lang w:val="en-US"/>
        </w:rPr>
        <w:t>checked</w:t>
      </w:r>
      <w:r w:rsidRPr="00751E2F">
        <w:t xml:space="preserve">”) – </w:t>
      </w:r>
      <w:r>
        <w:t>выбор</w:t>
      </w:r>
      <w:r w:rsidRPr="00751E2F">
        <w:t xml:space="preserve"> </w:t>
      </w:r>
      <w:r>
        <w:t xml:space="preserve">элементов ввода типа </w:t>
      </w:r>
      <w:r>
        <w:rPr>
          <w:lang w:val="en-US"/>
        </w:rPr>
        <w:t>checkbox</w:t>
      </w:r>
      <w:r>
        <w:t>, которые отмечены галочкой</w:t>
      </w:r>
      <w:r w:rsidRPr="00751E2F">
        <w:t>.</w:t>
      </w:r>
    </w:p>
    <w:p w:rsidR="00751E2F" w:rsidRDefault="00751E2F" w:rsidP="00751E2F">
      <w:r>
        <w:t xml:space="preserve">Для проверки найден или нет элемент, можно использовать свойство </w:t>
      </w:r>
      <w:r>
        <w:rPr>
          <w:lang w:val="en-US"/>
        </w:rPr>
        <w:t>length</w:t>
      </w:r>
      <w:r>
        <w:t>: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"#Id1"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).length == 0) 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alert(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"Элемент не найден"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51E2F" w:rsidRPr="00ED68CF" w:rsidRDefault="00751E2F" w:rsidP="00751E2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FA0EBA" w:rsidRPr="00751E2F" w:rsidRDefault="00FA0EBA" w:rsidP="00FA0EBA">
      <w:r w:rsidRPr="00751E2F">
        <w:t>Для продвижения вверх</w:t>
      </w:r>
      <w:r>
        <w:t xml:space="preserve"> по дереву элементов</w:t>
      </w:r>
      <w:r w:rsidRPr="00751E2F">
        <w:t xml:space="preserve"> от </w:t>
      </w:r>
      <w:r>
        <w:t>выбранного можно использовать функции .</w:t>
      </w:r>
      <w:r w:rsidRPr="00FA0EBA">
        <w:rPr>
          <w:lang w:val="en-US"/>
        </w:rPr>
        <w:t>closest</w:t>
      </w:r>
      <w:r>
        <w:t>()</w:t>
      </w:r>
      <w:r w:rsidRPr="00751E2F">
        <w:t>,</w:t>
      </w:r>
      <w:r>
        <w:t xml:space="preserve"> .</w:t>
      </w:r>
      <w:r w:rsidRPr="00FA0EBA">
        <w:rPr>
          <w:lang w:val="en-US"/>
        </w:rPr>
        <w:t>parent</w:t>
      </w:r>
      <w:r>
        <w:t>() или .</w:t>
      </w:r>
      <w:r w:rsidRPr="00FA0EBA">
        <w:rPr>
          <w:lang w:val="en-US"/>
        </w:rPr>
        <w:t>parents</w:t>
      </w:r>
      <w:r w:rsidRPr="00751E2F">
        <w:t>():</w:t>
      </w:r>
    </w:p>
    <w:p w:rsidR="00751E2F" w:rsidRDefault="00751E2F" w:rsidP="002037CD">
      <w:pPr>
        <w:pStyle w:val="a6"/>
        <w:numPr>
          <w:ilvl w:val="0"/>
          <w:numId w:val="23"/>
        </w:numPr>
      </w:pPr>
      <w:r>
        <w:rPr>
          <w:lang w:val="en-US"/>
        </w:rPr>
        <w:t>parent</w:t>
      </w:r>
      <w:r w:rsidRPr="00751E2F">
        <w:t xml:space="preserve">() – </w:t>
      </w:r>
      <w:r>
        <w:t>возвращает непосредственного родителя (и только его)</w:t>
      </w:r>
    </w:p>
    <w:p w:rsidR="00751E2F" w:rsidRPr="00751E2F" w:rsidRDefault="00751E2F" w:rsidP="002037CD">
      <w:pPr>
        <w:pStyle w:val="a6"/>
        <w:numPr>
          <w:ilvl w:val="0"/>
          <w:numId w:val="23"/>
        </w:numPr>
      </w:pPr>
      <w:r>
        <w:rPr>
          <w:lang w:val="en-US"/>
        </w:rPr>
        <w:t>parents</w:t>
      </w:r>
      <w:r w:rsidRPr="00751E2F">
        <w:t>(</w:t>
      </w:r>
      <w:r>
        <w:rPr>
          <w:lang w:val="en-US"/>
        </w:rPr>
        <w:t>selector</w:t>
      </w:r>
      <w:r w:rsidRPr="00751E2F">
        <w:t xml:space="preserve">) – </w:t>
      </w:r>
      <w:r>
        <w:t xml:space="preserve">возвращает множество всех родителей (если не указан селектор вплоть до </w:t>
      </w:r>
      <w:r>
        <w:rPr>
          <w:lang w:val="en-US"/>
        </w:rPr>
        <w:t>body</w:t>
      </w:r>
      <w:r w:rsidRPr="00751E2F">
        <w:t xml:space="preserve"> </w:t>
      </w:r>
      <w:r>
        <w:t xml:space="preserve">и </w:t>
      </w:r>
      <w:r>
        <w:rPr>
          <w:lang w:val="en-US"/>
        </w:rPr>
        <w:t>html</w:t>
      </w:r>
      <w:r w:rsidRPr="00751E2F">
        <w:t>)</w:t>
      </w:r>
    </w:p>
    <w:p w:rsidR="00751E2F" w:rsidRDefault="00751E2F" w:rsidP="002037CD">
      <w:pPr>
        <w:pStyle w:val="a6"/>
        <w:numPr>
          <w:ilvl w:val="0"/>
          <w:numId w:val="23"/>
        </w:numPr>
      </w:pPr>
      <w:r>
        <w:rPr>
          <w:lang w:val="en-US"/>
        </w:rPr>
        <w:t>closest</w:t>
      </w:r>
      <w:r w:rsidRPr="00751E2F">
        <w:t>(</w:t>
      </w:r>
      <w:r>
        <w:rPr>
          <w:lang w:val="en-US"/>
        </w:rPr>
        <w:t>selector</w:t>
      </w:r>
      <w:r w:rsidRPr="00751E2F">
        <w:t xml:space="preserve">) – </w:t>
      </w:r>
      <w:r>
        <w:t xml:space="preserve">возвращает ближайшей элемент, который соотвествует селектору, причем сам элемент может быть </w:t>
      </w:r>
      <w:r w:rsidR="00273E4C">
        <w:t>ним же</w:t>
      </w:r>
      <w:r>
        <w:t>.</w:t>
      </w:r>
    </w:p>
    <w:p w:rsidR="009A615C" w:rsidRDefault="009A615C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403DC8" w:rsidRDefault="00403DC8" w:rsidP="00403DC8">
      <w:pPr>
        <w:pStyle w:val="3"/>
      </w:pPr>
      <w:r>
        <w:lastRenderedPageBreak/>
        <w:t xml:space="preserve">События  </w:t>
      </w:r>
    </w:p>
    <w:p w:rsidR="009263AD" w:rsidRPr="00ED68CF" w:rsidRDefault="009A615C" w:rsidP="009A615C">
      <w:pPr>
        <w:rPr>
          <w:lang w:val="en-US"/>
        </w:rPr>
      </w:pPr>
      <w:r>
        <w:t xml:space="preserve">Для обработки событий мы </w:t>
      </w:r>
      <w:r w:rsidR="009263AD">
        <w:t>назначаем события на элементы селектора. Например</w:t>
      </w:r>
      <w:r w:rsidR="009263AD" w:rsidRPr="00ED68CF">
        <w:rPr>
          <w:lang w:val="en-US"/>
        </w:rPr>
        <w:t>:</w:t>
      </w:r>
    </w:p>
    <w:p w:rsidR="009263AD" w:rsidRPr="009263AD" w:rsidRDefault="009263AD" w:rsidP="009263A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9263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".button"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9263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9263AD" w:rsidRPr="009263AD" w:rsidRDefault="009263AD" w:rsidP="009263AD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alert(</w:t>
      </w:r>
      <w:r w:rsidRPr="009263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"Button clicked"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263AD" w:rsidRPr="00ED68CF" w:rsidRDefault="009263AD" w:rsidP="009263A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});</w:t>
      </w:r>
    </w:p>
    <w:p w:rsidR="009263AD" w:rsidRPr="00ED68CF" w:rsidRDefault="009263AD" w:rsidP="00403DC8">
      <w:pPr>
        <w:rPr>
          <w:lang w:val="en-US"/>
        </w:rPr>
      </w:pPr>
      <w:r>
        <w:t>Какие</w:t>
      </w:r>
      <w:r w:rsidRPr="00ED68CF">
        <w:rPr>
          <w:lang w:val="en-US"/>
        </w:rPr>
        <w:t xml:space="preserve"> </w:t>
      </w:r>
      <w:r>
        <w:t>есть</w:t>
      </w:r>
      <w:r w:rsidRPr="00ED68CF">
        <w:rPr>
          <w:lang w:val="en-US"/>
        </w:rPr>
        <w:t xml:space="preserve"> </w:t>
      </w:r>
      <w:r>
        <w:t>события</w:t>
      </w:r>
      <w:r w:rsidRPr="00ED68CF">
        <w:rPr>
          <w:lang w:val="en-US"/>
        </w:rPr>
        <w:t>:</w:t>
      </w:r>
    </w:p>
    <w:p w:rsidR="009263AD" w:rsidRDefault="009263AD" w:rsidP="002037CD">
      <w:pPr>
        <w:pStyle w:val="a6"/>
        <w:numPr>
          <w:ilvl w:val="0"/>
          <w:numId w:val="24"/>
        </w:numPr>
      </w:pPr>
      <w:r>
        <w:t>События браузера</w:t>
      </w:r>
    </w:p>
    <w:p w:rsidR="009263AD" w:rsidRDefault="009263AD" w:rsidP="002037CD">
      <w:pPr>
        <w:pStyle w:val="a6"/>
        <w:numPr>
          <w:ilvl w:val="1"/>
          <w:numId w:val="24"/>
        </w:numPr>
      </w:pPr>
      <w:r w:rsidRPr="009263AD">
        <w:t>.</w:t>
      </w:r>
      <w:r>
        <w:rPr>
          <w:lang w:val="en-US"/>
        </w:rPr>
        <w:t>error</w:t>
      </w:r>
      <w:r w:rsidRPr="009263AD">
        <w:t xml:space="preserve">() – </w:t>
      </w:r>
      <w:r>
        <w:t>произошла ошибка выполнения скрипта в браузере</w:t>
      </w:r>
    </w:p>
    <w:p w:rsidR="009263AD" w:rsidRDefault="009263AD" w:rsidP="002037CD">
      <w:pPr>
        <w:pStyle w:val="a6"/>
        <w:numPr>
          <w:ilvl w:val="1"/>
          <w:numId w:val="24"/>
        </w:numPr>
      </w:pPr>
      <w:r w:rsidRPr="009263AD">
        <w:t>.</w:t>
      </w:r>
      <w:r>
        <w:rPr>
          <w:lang w:val="en-US"/>
        </w:rPr>
        <w:t>resize</w:t>
      </w:r>
      <w:r w:rsidRPr="009263AD">
        <w:t xml:space="preserve">() – </w:t>
      </w:r>
      <w:r>
        <w:t xml:space="preserve">изменился размер контейнера, к которому данное событие было назначено. </w:t>
      </w:r>
    </w:p>
    <w:p w:rsidR="009263AD" w:rsidRDefault="009263AD" w:rsidP="002037CD">
      <w:pPr>
        <w:pStyle w:val="a6"/>
        <w:numPr>
          <w:ilvl w:val="1"/>
          <w:numId w:val="24"/>
        </w:numPr>
      </w:pPr>
      <w:r w:rsidRPr="009263AD">
        <w:t>.</w:t>
      </w:r>
      <w:r>
        <w:rPr>
          <w:lang w:val="en-US"/>
        </w:rPr>
        <w:t>scroll</w:t>
      </w:r>
      <w:r w:rsidRPr="009263AD">
        <w:t xml:space="preserve">() – </w:t>
      </w:r>
      <w:r>
        <w:t xml:space="preserve">контент внутри контейнера «проскроллили» (тут надо понимать автоматический скроллинг, т.е. если у элемента стиль назначен </w:t>
      </w:r>
      <w:r>
        <w:rPr>
          <w:lang w:val="en-US"/>
        </w:rPr>
        <w:t>overflow</w:t>
      </w:r>
      <w:r w:rsidRPr="009263AD">
        <w:t>:</w:t>
      </w:r>
      <w:r>
        <w:rPr>
          <w:lang w:val="en-US"/>
        </w:rPr>
        <w:t>scroll</w:t>
      </w:r>
      <w:r>
        <w:t xml:space="preserve"> и содержимое проскроллили</w:t>
      </w:r>
      <w:r w:rsidRPr="009263AD">
        <w:t>)</w:t>
      </w:r>
      <w:r>
        <w:t>.</w:t>
      </w:r>
    </w:p>
    <w:p w:rsidR="009263AD" w:rsidRDefault="009263AD" w:rsidP="002037CD">
      <w:pPr>
        <w:pStyle w:val="a6"/>
        <w:numPr>
          <w:ilvl w:val="0"/>
          <w:numId w:val="24"/>
        </w:numPr>
      </w:pPr>
      <w:r>
        <w:t>Загрузки документа</w:t>
      </w:r>
    </w:p>
    <w:p w:rsidR="009263AD" w:rsidRPr="009263AD" w:rsidRDefault="009263AD" w:rsidP="002037CD">
      <w:pPr>
        <w:pStyle w:val="a6"/>
        <w:numPr>
          <w:ilvl w:val="1"/>
          <w:numId w:val="24"/>
        </w:numPr>
      </w:pPr>
      <w:r w:rsidRPr="009263AD">
        <w:t>.</w:t>
      </w:r>
      <w:r>
        <w:rPr>
          <w:lang w:val="en-US"/>
        </w:rPr>
        <w:t>load</w:t>
      </w:r>
      <w:r w:rsidRPr="009263AD">
        <w:t xml:space="preserve">() – </w:t>
      </w:r>
      <w:r>
        <w:t xml:space="preserve">загружен элемент. Например, при изменении (назначении) </w:t>
      </w:r>
      <w:r>
        <w:rPr>
          <w:lang w:val="en-US"/>
        </w:rPr>
        <w:t>src</w:t>
      </w:r>
      <w:r w:rsidRPr="009263AD">
        <w:t xml:space="preserve"> </w:t>
      </w:r>
      <w:r>
        <w:t xml:space="preserve">у тега </w:t>
      </w:r>
      <w:r>
        <w:rPr>
          <w:lang w:val="en-US"/>
        </w:rPr>
        <w:t>img</w:t>
      </w:r>
      <w:r w:rsidRPr="009263AD">
        <w:t>.</w:t>
      </w:r>
    </w:p>
    <w:p w:rsidR="009263AD" w:rsidRDefault="009263AD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ready</w:t>
      </w:r>
      <w:r w:rsidRPr="00D01DCE">
        <w:t xml:space="preserve">() – </w:t>
      </w:r>
      <w:r w:rsidR="00D01DCE">
        <w:t xml:space="preserve">вызывается при окончании загрузки </w:t>
      </w:r>
      <w:r w:rsidR="00D01DCE">
        <w:rPr>
          <w:lang w:val="en-US"/>
        </w:rPr>
        <w:t>DOM</w:t>
      </w:r>
      <w:r w:rsidR="00D01DCE" w:rsidRPr="00D01DCE">
        <w:t xml:space="preserve"> </w:t>
      </w:r>
      <w:r w:rsidR="00D01DCE">
        <w:t>документа</w:t>
      </w:r>
      <w:r w:rsidR="00D01DCE" w:rsidRPr="00D01DCE">
        <w:t xml:space="preserve">. </w:t>
      </w:r>
      <w:r w:rsidR="00D01DCE">
        <w:t>Мы его используем постоянно при инициализации классов.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uload</w:t>
      </w:r>
      <w:r w:rsidRPr="00D01DCE">
        <w:t xml:space="preserve">() – </w:t>
      </w:r>
      <w:r>
        <w:t xml:space="preserve">вызывается, когда пользователь хочет </w:t>
      </w:r>
      <w:r w:rsidR="00273E4C">
        <w:t xml:space="preserve">закрыть </w:t>
      </w:r>
      <w:r>
        <w:t xml:space="preserve">страницу. </w:t>
      </w:r>
    </w:p>
    <w:p w:rsidR="00D01DCE" w:rsidRDefault="00D01DCE" w:rsidP="002037CD">
      <w:pPr>
        <w:pStyle w:val="a6"/>
        <w:numPr>
          <w:ilvl w:val="0"/>
          <w:numId w:val="24"/>
        </w:numPr>
      </w:pPr>
      <w:r>
        <w:t>События формы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blur</w:t>
      </w:r>
      <w:r w:rsidRPr="00D01DCE">
        <w:t xml:space="preserve">() – </w:t>
      </w:r>
      <w:r>
        <w:t>при потере фокуса у поля ввода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change</w:t>
      </w:r>
      <w:r w:rsidRPr="00D01DCE">
        <w:t>() –</w:t>
      </w:r>
      <w:r>
        <w:rPr>
          <w:lang w:val="en-US"/>
        </w:rPr>
        <w:t> </w:t>
      </w:r>
      <w:r>
        <w:t>при изменении выбора у выпадающего списка или списка множественного выбора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focus</w:t>
      </w:r>
      <w:r w:rsidRPr="00D01DCE">
        <w:t xml:space="preserve">() </w:t>
      </w:r>
      <w:r>
        <w:t>– при приобретении фокуса у поля ввода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select</w:t>
      </w:r>
      <w:r w:rsidRPr="00D01DCE">
        <w:t xml:space="preserve">() – </w:t>
      </w:r>
      <w:r>
        <w:t>при выделении текста или части текста в поле ввода</w:t>
      </w:r>
    </w:p>
    <w:p w:rsidR="00D01DCE" w:rsidRDefault="00D01DCE" w:rsidP="002037CD">
      <w:pPr>
        <w:pStyle w:val="a6"/>
        <w:numPr>
          <w:ilvl w:val="1"/>
          <w:numId w:val="24"/>
        </w:numPr>
      </w:pPr>
      <w:r>
        <w:rPr>
          <w:lang w:val="en-US"/>
        </w:rPr>
        <w:t xml:space="preserve">.submit() – </w:t>
      </w:r>
      <w:r>
        <w:t>при подтверждении формы ввода</w:t>
      </w:r>
    </w:p>
    <w:p w:rsidR="00D01DCE" w:rsidRDefault="00D01DCE" w:rsidP="002037CD">
      <w:pPr>
        <w:pStyle w:val="a6"/>
        <w:numPr>
          <w:ilvl w:val="0"/>
          <w:numId w:val="24"/>
        </w:numPr>
      </w:pPr>
      <w:r>
        <w:t>События клавиатуры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focusin</w:t>
      </w:r>
      <w:r w:rsidRPr="00D01DCE">
        <w:t xml:space="preserve">() – </w:t>
      </w:r>
      <w:r>
        <w:t xml:space="preserve">при приобретении фокуса (аналог </w:t>
      </w:r>
      <w:r>
        <w:rPr>
          <w:lang w:val="en-US"/>
        </w:rPr>
        <w:t>focus</w:t>
      </w:r>
      <w:r>
        <w:t>)</w:t>
      </w:r>
    </w:p>
    <w:p w:rsidR="00D01DCE" w:rsidRP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focusout</w:t>
      </w:r>
      <w:r w:rsidRPr="00D01DCE">
        <w:t xml:space="preserve">() – </w:t>
      </w:r>
      <w:r>
        <w:t xml:space="preserve">при потере фокуса (аналог </w:t>
      </w:r>
      <w:r>
        <w:rPr>
          <w:lang w:val="en-US"/>
        </w:rPr>
        <w:t>blur</w:t>
      </w:r>
      <w:r>
        <w:t>)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keydown</w:t>
      </w:r>
      <w:r w:rsidRPr="00D01DCE">
        <w:t xml:space="preserve">() – </w:t>
      </w:r>
      <w:r>
        <w:t>при нажатии клавиши</w:t>
      </w:r>
      <w:r w:rsidRPr="00D01DCE">
        <w:t xml:space="preserve"> </w:t>
      </w:r>
      <w:r>
        <w:t>в момент пока клавиша нажата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keypress</w:t>
      </w:r>
      <w:r w:rsidRPr="00D01DCE">
        <w:t xml:space="preserve">() – </w:t>
      </w:r>
      <w:r>
        <w:t>при нажатии и отпускании клавиши</w:t>
      </w:r>
    </w:p>
    <w:p w:rsidR="00D01DCE" w:rsidRDefault="00D01DCE" w:rsidP="002037CD">
      <w:pPr>
        <w:pStyle w:val="a6"/>
        <w:numPr>
          <w:ilvl w:val="1"/>
          <w:numId w:val="24"/>
        </w:numPr>
      </w:pPr>
      <w:r>
        <w:rPr>
          <w:lang w:val="en-US"/>
        </w:rPr>
        <w:t xml:space="preserve">.keyup() – </w:t>
      </w:r>
      <w:r>
        <w:t>при отпускании клавиши</w:t>
      </w:r>
    </w:p>
    <w:p w:rsidR="00D01DCE" w:rsidRDefault="00D000AD" w:rsidP="002037CD">
      <w:pPr>
        <w:pStyle w:val="a6"/>
        <w:numPr>
          <w:ilvl w:val="0"/>
          <w:numId w:val="24"/>
        </w:numPr>
      </w:pPr>
      <w:r>
        <w:t>События мыш</w:t>
      </w:r>
      <w:r w:rsidR="00D01DCE">
        <w:t>и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click</w:t>
      </w:r>
      <w:r w:rsidRPr="00D01DCE">
        <w:t xml:space="preserve">() – </w:t>
      </w:r>
      <w:r>
        <w:t>при клике левой кнопки мыши на элементе</w:t>
      </w:r>
    </w:p>
    <w:p w:rsidR="00D01DCE" w:rsidRDefault="00D01DCE" w:rsidP="002037CD">
      <w:pPr>
        <w:pStyle w:val="a6"/>
        <w:numPr>
          <w:ilvl w:val="1"/>
          <w:numId w:val="24"/>
        </w:numPr>
      </w:pPr>
      <w:r>
        <w:rPr>
          <w:lang w:val="en-US"/>
        </w:rPr>
        <w:t xml:space="preserve">.dblclick() – </w:t>
      </w:r>
      <w:r>
        <w:t>при двойном клике мыши</w:t>
      </w:r>
    </w:p>
    <w:p w:rsidR="00D01DCE" w:rsidRDefault="00D01DCE" w:rsidP="002037CD">
      <w:pPr>
        <w:pStyle w:val="a6"/>
        <w:numPr>
          <w:ilvl w:val="1"/>
          <w:numId w:val="24"/>
        </w:numPr>
      </w:pPr>
      <w:r>
        <w:rPr>
          <w:lang w:val="en-US"/>
        </w:rPr>
        <w:t xml:space="preserve">.hover() – </w:t>
      </w:r>
      <w:r>
        <w:t>при наведении мыши</w:t>
      </w:r>
    </w:p>
    <w:p w:rsidR="00D01DCE" w:rsidRPr="00046C5D" w:rsidRDefault="00D000AD" w:rsidP="002037CD">
      <w:pPr>
        <w:pStyle w:val="a6"/>
        <w:numPr>
          <w:ilvl w:val="1"/>
          <w:numId w:val="24"/>
        </w:numPr>
      </w:pPr>
      <w:r w:rsidRPr="00D000AD">
        <w:t>.</w:t>
      </w:r>
      <w:r>
        <w:rPr>
          <w:lang w:val="en-US"/>
        </w:rPr>
        <w:t>mousedown</w:t>
      </w:r>
      <w:r w:rsidRPr="00D000AD">
        <w:t>(), .</w:t>
      </w:r>
      <w:r>
        <w:rPr>
          <w:lang w:val="en-US"/>
        </w:rPr>
        <w:t>mouseup</w:t>
      </w:r>
      <w:r w:rsidRPr="00D000AD">
        <w:t>(), .</w:t>
      </w:r>
      <w:r>
        <w:rPr>
          <w:lang w:val="en-US"/>
        </w:rPr>
        <w:t>mouseenter</w:t>
      </w:r>
      <w:r w:rsidRPr="00D000AD">
        <w:t>(), .</w:t>
      </w:r>
      <w:r>
        <w:rPr>
          <w:lang w:val="en-US"/>
        </w:rPr>
        <w:t>mouseleave</w:t>
      </w:r>
      <w:r w:rsidRPr="00D000AD">
        <w:t>(), .</w:t>
      </w:r>
      <w:r>
        <w:rPr>
          <w:lang w:val="en-US"/>
        </w:rPr>
        <w:t>mousemove</w:t>
      </w:r>
      <w:r w:rsidRPr="00D000AD">
        <w:t>(), .</w:t>
      </w:r>
      <w:r>
        <w:rPr>
          <w:lang w:val="en-US"/>
        </w:rPr>
        <w:t>mouseout</w:t>
      </w:r>
      <w:r w:rsidRPr="00D000AD">
        <w:t>(), .</w:t>
      </w:r>
      <w:r>
        <w:rPr>
          <w:lang w:val="en-US"/>
        </w:rPr>
        <w:t>mouseover</w:t>
      </w:r>
      <w:r w:rsidRPr="00D000AD">
        <w:t xml:space="preserve">() – </w:t>
      </w:r>
      <w:r>
        <w:t>все эти события реагируют на соотвествующие действия мыши относительно элементов.</w:t>
      </w:r>
    </w:p>
    <w:p w:rsidR="00046C5D" w:rsidRDefault="00046C5D" w:rsidP="00046C5D">
      <w:r>
        <w:t>Надо помнить, что события не распространяются на вновь созданные элементы, хотя и подпадающие под выбор селектора, который выполнялся ранее. Но если мы</w:t>
      </w:r>
      <w:r w:rsidR="00273E4C">
        <w:t>,</w:t>
      </w:r>
      <w:r>
        <w:t xml:space="preserve"> по второму разу проинициализируем, то на элементах</w:t>
      </w:r>
      <w:r w:rsidR="00273E4C">
        <w:t>,</w:t>
      </w:r>
      <w:r>
        <w:t xml:space="preserve"> где уже была назначена обработка события,</w:t>
      </w:r>
      <w:r w:rsidR="00273E4C">
        <w:t xml:space="preserve"> это</w:t>
      </w:r>
      <w:r>
        <w:t xml:space="preserve"> событие будет выполняться дважды. </w:t>
      </w:r>
    </w:p>
    <w:p w:rsidR="00046C5D" w:rsidRDefault="00046C5D" w:rsidP="00046C5D">
      <w:r>
        <w:br w:type="page"/>
      </w:r>
    </w:p>
    <w:p w:rsidR="00046C5D" w:rsidRDefault="00046C5D" w:rsidP="00046C5D">
      <w:r>
        <w:lastRenderedPageBreak/>
        <w:t>Для задания постоянной глобальной обработки нужно использовать следующую конструкцию:</w:t>
      </w:r>
    </w:p>
    <w:p w:rsidR="00046C5D" w:rsidRPr="00046C5D" w:rsidRDefault="00046C5D" w:rsidP="00046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$(document).on(</w:t>
      </w:r>
      <w:r w:rsidRPr="00046C5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"click"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46C5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".button"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46C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046C5D" w:rsidRDefault="00046C5D" w:rsidP="00046C5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alert(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"Button clicked"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46C5D" w:rsidRDefault="00046C5D" w:rsidP="00046C5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3579FB" w:rsidRDefault="003579FB" w:rsidP="003579FB">
      <w:pPr>
        <w:pStyle w:val="3"/>
      </w:pPr>
      <w:r>
        <w:t>Атрибуты и значения</w:t>
      </w:r>
    </w:p>
    <w:p w:rsidR="003579FB" w:rsidRPr="003579FB" w:rsidRDefault="003579FB" w:rsidP="003579FB">
      <w:r>
        <w:t>Для работы с атрибутами элемента в основном используются функции:</w:t>
      </w:r>
    </w:p>
    <w:p w:rsidR="003579FB" w:rsidRDefault="003579FB" w:rsidP="002037CD">
      <w:pPr>
        <w:pStyle w:val="a6"/>
        <w:numPr>
          <w:ilvl w:val="0"/>
          <w:numId w:val="25"/>
        </w:numPr>
      </w:pPr>
      <w:r w:rsidRPr="003579FB">
        <w:t>.</w:t>
      </w:r>
      <w:r>
        <w:rPr>
          <w:lang w:val="en-US"/>
        </w:rPr>
        <w:t>val</w:t>
      </w:r>
      <w:r w:rsidRPr="003579FB">
        <w:t>(</w:t>
      </w:r>
      <w:r>
        <w:rPr>
          <w:lang w:val="en-US"/>
        </w:rPr>
        <w:t>value</w:t>
      </w:r>
      <w:r w:rsidRPr="003579FB">
        <w:t xml:space="preserve">) – </w:t>
      </w:r>
      <w:r>
        <w:t xml:space="preserve">задать значение атрибута </w:t>
      </w:r>
      <w:r>
        <w:rPr>
          <w:lang w:val="en-US"/>
        </w:rPr>
        <w:t>value</w:t>
      </w:r>
      <w:r>
        <w:t xml:space="preserve">, для конструкции </w:t>
      </w:r>
      <w:r>
        <w:rPr>
          <w:lang w:val="en-US"/>
        </w:rPr>
        <w:t>select</w:t>
      </w:r>
      <w:r w:rsidRPr="003579FB">
        <w:t>\</w:t>
      </w:r>
      <w:r>
        <w:rPr>
          <w:lang w:val="en-US"/>
        </w:rPr>
        <w:t>option</w:t>
      </w:r>
      <w:r w:rsidRPr="003579FB">
        <w:t xml:space="preserve"> </w:t>
      </w:r>
      <w:r>
        <w:t xml:space="preserve">– выбирает элемент </w:t>
      </w:r>
    </w:p>
    <w:p w:rsidR="003579FB" w:rsidRPr="003579FB" w:rsidRDefault="003579FB" w:rsidP="002037CD">
      <w:pPr>
        <w:pStyle w:val="a6"/>
        <w:numPr>
          <w:ilvl w:val="0"/>
          <w:numId w:val="25"/>
        </w:numPr>
      </w:pPr>
      <w:r w:rsidRPr="003579FB">
        <w:t>.</w:t>
      </w:r>
      <w:r>
        <w:rPr>
          <w:lang w:val="en-US"/>
        </w:rPr>
        <w:t>val</w:t>
      </w:r>
      <w:r w:rsidRPr="003579FB">
        <w:t xml:space="preserve">() – </w:t>
      </w:r>
      <w:r>
        <w:t xml:space="preserve">получить значение атрибута </w:t>
      </w:r>
      <w:r>
        <w:rPr>
          <w:lang w:val="en-US"/>
        </w:rPr>
        <w:t>value</w:t>
      </w:r>
      <w:r w:rsidRPr="003579FB">
        <w:t xml:space="preserve">, </w:t>
      </w:r>
      <w:r>
        <w:t>или значение, если это поле ввода</w:t>
      </w:r>
    </w:p>
    <w:p w:rsidR="003579FB" w:rsidRPr="003579FB" w:rsidRDefault="003579FB" w:rsidP="002037CD">
      <w:pPr>
        <w:pStyle w:val="a6"/>
        <w:numPr>
          <w:ilvl w:val="0"/>
          <w:numId w:val="25"/>
        </w:numPr>
      </w:pPr>
      <w:r w:rsidRPr="003579FB">
        <w:t>.</w:t>
      </w:r>
      <w:r>
        <w:rPr>
          <w:lang w:val="en-US"/>
        </w:rPr>
        <w:t>attr</w:t>
      </w:r>
      <w:r w:rsidRPr="003579FB">
        <w:t>(“</w:t>
      </w:r>
      <w:r>
        <w:rPr>
          <w:lang w:val="en-US"/>
        </w:rPr>
        <w:t>attr</w:t>
      </w:r>
      <w:r w:rsidRPr="003579FB">
        <w:t xml:space="preserve">”)  - </w:t>
      </w:r>
      <w:r>
        <w:t xml:space="preserve">получить значение атрибута </w:t>
      </w:r>
      <w:r>
        <w:rPr>
          <w:lang w:val="en-US"/>
        </w:rPr>
        <w:t>attr</w:t>
      </w:r>
    </w:p>
    <w:p w:rsidR="003579FB" w:rsidRDefault="003579FB" w:rsidP="002037CD">
      <w:pPr>
        <w:pStyle w:val="a6"/>
        <w:numPr>
          <w:ilvl w:val="0"/>
          <w:numId w:val="25"/>
        </w:numPr>
      </w:pPr>
      <w:r w:rsidRPr="003579FB">
        <w:t>.</w:t>
      </w:r>
      <w:r>
        <w:rPr>
          <w:lang w:val="en-US"/>
        </w:rPr>
        <w:t>attr</w:t>
      </w:r>
      <w:r w:rsidRPr="003579FB">
        <w:t>(“</w:t>
      </w:r>
      <w:r>
        <w:rPr>
          <w:lang w:val="en-US"/>
        </w:rPr>
        <w:t>attr</w:t>
      </w:r>
      <w:r w:rsidRPr="003579FB">
        <w:t>”, “</w:t>
      </w:r>
      <w:r>
        <w:rPr>
          <w:lang w:val="en-US"/>
        </w:rPr>
        <w:t>value</w:t>
      </w:r>
      <w:r w:rsidRPr="003579FB">
        <w:t xml:space="preserve">”) – </w:t>
      </w:r>
      <w:r>
        <w:t xml:space="preserve">задать значение </w:t>
      </w:r>
      <w:r>
        <w:rPr>
          <w:lang w:val="en-US"/>
        </w:rPr>
        <w:t>value</w:t>
      </w:r>
      <w:r w:rsidRPr="003579FB">
        <w:t xml:space="preserve"> </w:t>
      </w:r>
      <w:r>
        <w:t xml:space="preserve">атрибуту </w:t>
      </w:r>
      <w:r>
        <w:rPr>
          <w:lang w:val="en-US"/>
        </w:rPr>
        <w:t>attr</w:t>
      </w:r>
      <w:r w:rsidRPr="003579FB">
        <w:t xml:space="preserve"> </w:t>
      </w:r>
    </w:p>
    <w:p w:rsidR="003579FB" w:rsidRPr="003579FB" w:rsidRDefault="003579FB" w:rsidP="002037CD">
      <w:pPr>
        <w:pStyle w:val="a6"/>
        <w:numPr>
          <w:ilvl w:val="0"/>
          <w:numId w:val="25"/>
        </w:numPr>
      </w:pPr>
      <w:r w:rsidRPr="003579FB">
        <w:t>.</w:t>
      </w:r>
      <w:r>
        <w:rPr>
          <w:lang w:val="en-US"/>
        </w:rPr>
        <w:t>data</w:t>
      </w:r>
      <w:r w:rsidRPr="003579FB">
        <w:t>(“</w:t>
      </w:r>
      <w:r>
        <w:rPr>
          <w:lang w:val="en-US"/>
        </w:rPr>
        <w:t>id</w:t>
      </w:r>
      <w:r w:rsidRPr="003579FB">
        <w:t xml:space="preserve">”) – </w:t>
      </w:r>
      <w:r>
        <w:t xml:space="preserve">получить значение атрибута </w:t>
      </w:r>
      <w:r>
        <w:rPr>
          <w:lang w:val="en-US"/>
        </w:rPr>
        <w:t>data</w:t>
      </w:r>
      <w:r w:rsidRPr="003579FB">
        <w:t>-</w:t>
      </w:r>
      <w:r>
        <w:rPr>
          <w:lang w:val="en-US"/>
        </w:rPr>
        <w:t>id</w:t>
      </w:r>
    </w:p>
    <w:p w:rsidR="003579FB" w:rsidRPr="003579FB" w:rsidRDefault="003579FB" w:rsidP="002037CD">
      <w:pPr>
        <w:pStyle w:val="a6"/>
        <w:numPr>
          <w:ilvl w:val="0"/>
          <w:numId w:val="25"/>
        </w:numPr>
      </w:pPr>
      <w:r w:rsidRPr="003579FB">
        <w:t>.</w:t>
      </w:r>
      <w:r>
        <w:rPr>
          <w:lang w:val="en-US"/>
        </w:rPr>
        <w:t>data</w:t>
      </w:r>
      <w:r w:rsidRPr="003579FB">
        <w:t>(“</w:t>
      </w:r>
      <w:r>
        <w:rPr>
          <w:lang w:val="en-US"/>
        </w:rPr>
        <w:t>id</w:t>
      </w:r>
      <w:r w:rsidRPr="003579FB">
        <w:t xml:space="preserve">”, “20”) – </w:t>
      </w:r>
      <w:r>
        <w:t xml:space="preserve">задать значение 20 атрибуту </w:t>
      </w:r>
      <w:r>
        <w:rPr>
          <w:lang w:val="en-US"/>
        </w:rPr>
        <w:t>data</w:t>
      </w:r>
      <w:r w:rsidRPr="003579FB">
        <w:t>-</w:t>
      </w:r>
      <w:r>
        <w:rPr>
          <w:lang w:val="en-US"/>
        </w:rPr>
        <w:t>id</w:t>
      </w:r>
    </w:p>
    <w:p w:rsidR="003579FB" w:rsidRPr="003579FB" w:rsidRDefault="003579FB" w:rsidP="002037CD">
      <w:pPr>
        <w:pStyle w:val="a6"/>
        <w:numPr>
          <w:ilvl w:val="0"/>
          <w:numId w:val="25"/>
        </w:numPr>
      </w:pPr>
      <w:r w:rsidRPr="003579FB">
        <w:t>.</w:t>
      </w:r>
      <w:r>
        <w:rPr>
          <w:lang w:val="en-US"/>
        </w:rPr>
        <w:t>css</w:t>
      </w:r>
      <w:r w:rsidRPr="003579FB">
        <w:t>(“</w:t>
      </w:r>
      <w:r>
        <w:rPr>
          <w:lang w:val="en-US"/>
        </w:rPr>
        <w:t>width</w:t>
      </w:r>
      <w:r w:rsidRPr="003579FB">
        <w:t>”, “120</w:t>
      </w:r>
      <w:r>
        <w:rPr>
          <w:lang w:val="en-US"/>
        </w:rPr>
        <w:t>px</w:t>
      </w:r>
      <w:r w:rsidRPr="003579FB">
        <w:t xml:space="preserve">”) </w:t>
      </w:r>
      <w:r>
        <w:t xml:space="preserve">– задать значение стиля </w:t>
      </w:r>
      <w:r>
        <w:rPr>
          <w:lang w:val="en-US"/>
        </w:rPr>
        <w:t>width</w:t>
      </w:r>
      <w:r w:rsidRPr="003579FB">
        <w:t>:120</w:t>
      </w:r>
      <w:r>
        <w:rPr>
          <w:lang w:val="en-US"/>
        </w:rPr>
        <w:t>px</w:t>
      </w:r>
    </w:p>
    <w:p w:rsidR="003579FB" w:rsidRDefault="003579FB" w:rsidP="002037CD">
      <w:pPr>
        <w:pStyle w:val="a6"/>
        <w:numPr>
          <w:ilvl w:val="0"/>
          <w:numId w:val="25"/>
        </w:numPr>
      </w:pPr>
      <w:r w:rsidRPr="003579FB">
        <w:t>.</w:t>
      </w:r>
      <w:r w:rsidRPr="003579FB">
        <w:rPr>
          <w:lang w:val="en-US"/>
        </w:rPr>
        <w:t>css</w:t>
      </w:r>
      <w:r w:rsidRPr="003579FB">
        <w:t>(“</w:t>
      </w:r>
      <w:r w:rsidRPr="003579FB">
        <w:rPr>
          <w:lang w:val="en-US"/>
        </w:rPr>
        <w:t>width</w:t>
      </w:r>
      <w:r w:rsidRPr="003579FB">
        <w:t xml:space="preserve">”) – </w:t>
      </w:r>
      <w:r>
        <w:t xml:space="preserve">получить значение </w:t>
      </w:r>
      <w:r w:rsidRPr="003579FB">
        <w:rPr>
          <w:lang w:val="en-US"/>
        </w:rPr>
        <w:t>width</w:t>
      </w:r>
      <w:r>
        <w:t xml:space="preserve"> </w:t>
      </w:r>
    </w:p>
    <w:p w:rsidR="003579FB" w:rsidRPr="00046C5D" w:rsidRDefault="003579FB" w:rsidP="002037CD">
      <w:pPr>
        <w:pStyle w:val="a6"/>
        <w:numPr>
          <w:ilvl w:val="0"/>
          <w:numId w:val="25"/>
        </w:numPr>
      </w:pPr>
      <w:r w:rsidRPr="00046C5D">
        <w:t>.</w:t>
      </w:r>
      <w:r w:rsidRPr="003579FB">
        <w:rPr>
          <w:lang w:val="en-US"/>
        </w:rPr>
        <w:t>addClass</w:t>
      </w:r>
      <w:r w:rsidRPr="00046C5D">
        <w:t>()/.</w:t>
      </w:r>
      <w:r w:rsidRPr="003579FB">
        <w:rPr>
          <w:lang w:val="en-US"/>
        </w:rPr>
        <w:t>removeClass</w:t>
      </w:r>
      <w:r w:rsidRPr="00046C5D">
        <w:t>()/.</w:t>
      </w:r>
      <w:r w:rsidRPr="003579FB">
        <w:rPr>
          <w:lang w:val="en-US"/>
        </w:rPr>
        <w:t>toggleClass</w:t>
      </w:r>
      <w:r w:rsidRPr="00046C5D">
        <w:t xml:space="preserve">() – </w:t>
      </w:r>
      <w:r>
        <w:t>добавить/удалить/переключить класс в элементах селектора</w:t>
      </w:r>
    </w:p>
    <w:p w:rsidR="003579FB" w:rsidRPr="003579FB" w:rsidRDefault="003579FB" w:rsidP="003579FB"/>
    <w:p w:rsidR="00046C5D" w:rsidRDefault="00046C5D" w:rsidP="00046C5D">
      <w:pPr>
        <w:pStyle w:val="3"/>
      </w:pPr>
      <w:r>
        <w:t>Основные манипуляции</w:t>
      </w:r>
    </w:p>
    <w:p w:rsidR="00046C5D" w:rsidRDefault="00046C5D" w:rsidP="00046C5D">
      <w:r>
        <w:t>Для работы с элементами рассмотрим следующие функции:</w:t>
      </w:r>
    </w:p>
    <w:p w:rsidR="00046C5D" w:rsidRDefault="00046C5D" w:rsidP="002037CD">
      <w:pPr>
        <w:pStyle w:val="a6"/>
        <w:numPr>
          <w:ilvl w:val="0"/>
          <w:numId w:val="25"/>
        </w:numPr>
      </w:pPr>
      <w:r>
        <w:rPr>
          <w:lang w:val="en-US"/>
        </w:rPr>
        <w:t xml:space="preserve">.show()\.hide() </w:t>
      </w:r>
      <w:r>
        <w:t>– показать\скрыть</w:t>
      </w:r>
    </w:p>
    <w:p w:rsidR="00046C5D" w:rsidRDefault="00046C5D" w:rsidP="002037CD">
      <w:pPr>
        <w:pStyle w:val="a6"/>
        <w:numPr>
          <w:ilvl w:val="0"/>
          <w:numId w:val="25"/>
        </w:numPr>
      </w:pPr>
      <w:r w:rsidRPr="00046C5D">
        <w:t>.</w:t>
      </w:r>
      <w:r>
        <w:rPr>
          <w:lang w:val="en-US"/>
        </w:rPr>
        <w:t>html</w:t>
      </w:r>
      <w:r w:rsidRPr="00046C5D">
        <w:t>(</w:t>
      </w:r>
      <w:r>
        <w:rPr>
          <w:lang w:val="en-US"/>
        </w:rPr>
        <w:t>htmltext</w:t>
      </w:r>
      <w:r w:rsidRPr="00046C5D">
        <w:t xml:space="preserve">) – </w:t>
      </w:r>
      <w:r>
        <w:t xml:space="preserve">в элементах </w:t>
      </w:r>
      <w:r>
        <w:rPr>
          <w:lang w:val="en-US"/>
        </w:rPr>
        <w:t>innerHtml</w:t>
      </w:r>
      <w:r w:rsidRPr="00046C5D">
        <w:t xml:space="preserve"> </w:t>
      </w:r>
      <w:r>
        <w:t xml:space="preserve">задать </w:t>
      </w:r>
      <w:r>
        <w:rPr>
          <w:lang w:val="en-US"/>
        </w:rPr>
        <w:t>html</w:t>
      </w:r>
      <w:r w:rsidRPr="00046C5D">
        <w:t xml:space="preserve"> </w:t>
      </w:r>
      <w:r>
        <w:t xml:space="preserve">текст </w:t>
      </w:r>
    </w:p>
    <w:p w:rsidR="00046C5D" w:rsidRPr="00046C5D" w:rsidRDefault="00046C5D" w:rsidP="002037CD">
      <w:pPr>
        <w:pStyle w:val="a6"/>
        <w:numPr>
          <w:ilvl w:val="0"/>
          <w:numId w:val="25"/>
        </w:numPr>
      </w:pPr>
      <w:r w:rsidRPr="00046C5D">
        <w:t>.</w:t>
      </w:r>
      <w:r>
        <w:rPr>
          <w:lang w:val="en-US"/>
        </w:rPr>
        <w:t>text</w:t>
      </w:r>
      <w:r w:rsidRPr="00046C5D">
        <w:t>(</w:t>
      </w:r>
      <w:r>
        <w:rPr>
          <w:lang w:val="en-US"/>
        </w:rPr>
        <w:t>text</w:t>
      </w:r>
      <w:r w:rsidRPr="00046C5D">
        <w:t xml:space="preserve">) – </w:t>
      </w:r>
      <w:r>
        <w:t xml:space="preserve">в тексте элементов задать </w:t>
      </w:r>
      <w:r>
        <w:rPr>
          <w:lang w:val="en-US"/>
        </w:rPr>
        <w:t>text</w:t>
      </w:r>
    </w:p>
    <w:p w:rsidR="00046C5D" w:rsidRDefault="00046C5D" w:rsidP="002037CD">
      <w:pPr>
        <w:pStyle w:val="a6"/>
        <w:numPr>
          <w:ilvl w:val="0"/>
          <w:numId w:val="25"/>
        </w:numPr>
      </w:pPr>
      <w:r>
        <w:rPr>
          <w:lang w:val="en-US"/>
        </w:rPr>
        <w:t xml:space="preserve">.empty() – </w:t>
      </w:r>
      <w:r>
        <w:t>очистить элементы селектора</w:t>
      </w:r>
    </w:p>
    <w:p w:rsidR="00046C5D" w:rsidRDefault="00046C5D" w:rsidP="002037CD">
      <w:pPr>
        <w:pStyle w:val="a6"/>
        <w:numPr>
          <w:ilvl w:val="0"/>
          <w:numId w:val="25"/>
        </w:numPr>
      </w:pPr>
      <w:r>
        <w:rPr>
          <w:lang w:val="en-US"/>
        </w:rPr>
        <w:t xml:space="preserve">.remove() </w:t>
      </w:r>
      <w:r>
        <w:t>– удалить элементы селектора</w:t>
      </w:r>
    </w:p>
    <w:p w:rsidR="00046C5D" w:rsidRDefault="00D97858" w:rsidP="002037CD">
      <w:pPr>
        <w:pStyle w:val="a6"/>
        <w:numPr>
          <w:ilvl w:val="0"/>
          <w:numId w:val="25"/>
        </w:numPr>
      </w:pPr>
      <w:r w:rsidRPr="00D97858">
        <w:t>.</w:t>
      </w:r>
      <w:r>
        <w:rPr>
          <w:lang w:val="en-US"/>
        </w:rPr>
        <w:t>append</w:t>
      </w:r>
      <w:r w:rsidRPr="00D97858">
        <w:t xml:space="preserve">() – </w:t>
      </w:r>
      <w:r>
        <w:t xml:space="preserve">добавить </w:t>
      </w:r>
      <w:r>
        <w:rPr>
          <w:lang w:val="en-US"/>
        </w:rPr>
        <w:t>html</w:t>
      </w:r>
      <w:r>
        <w:t>-текст или элементы селектора после всех своих листьев</w:t>
      </w:r>
    </w:p>
    <w:p w:rsidR="00D97858" w:rsidRDefault="00D97858" w:rsidP="002037CD">
      <w:pPr>
        <w:pStyle w:val="a6"/>
        <w:numPr>
          <w:ilvl w:val="0"/>
          <w:numId w:val="25"/>
        </w:numPr>
      </w:pPr>
      <w:r w:rsidRPr="00D97858">
        <w:t>.</w:t>
      </w:r>
      <w:r>
        <w:rPr>
          <w:lang w:val="en-US"/>
        </w:rPr>
        <w:t>prepend</w:t>
      </w:r>
      <w:r w:rsidRPr="00D97858">
        <w:t xml:space="preserve">() - </w:t>
      </w:r>
      <w:r>
        <w:t xml:space="preserve">добавить </w:t>
      </w:r>
      <w:r>
        <w:rPr>
          <w:lang w:val="en-US"/>
        </w:rPr>
        <w:t>html</w:t>
      </w:r>
      <w:r>
        <w:t>-текст или элементы селектора перед всеми своими листьями</w:t>
      </w:r>
    </w:p>
    <w:p w:rsidR="00D97858" w:rsidRDefault="00D97858" w:rsidP="002037CD">
      <w:pPr>
        <w:pStyle w:val="a6"/>
        <w:numPr>
          <w:ilvl w:val="0"/>
          <w:numId w:val="25"/>
        </w:numPr>
      </w:pPr>
      <w:r w:rsidRPr="00D97858">
        <w:t>.</w:t>
      </w:r>
      <w:r>
        <w:rPr>
          <w:lang w:val="en-US"/>
        </w:rPr>
        <w:t>after</w:t>
      </w:r>
      <w:r w:rsidRPr="00D97858">
        <w:t>()/.</w:t>
      </w:r>
      <w:r>
        <w:rPr>
          <w:lang w:val="en-US"/>
        </w:rPr>
        <w:t>before</w:t>
      </w:r>
      <w:r w:rsidRPr="00D97858">
        <w:t xml:space="preserve">() – </w:t>
      </w:r>
      <w:r>
        <w:t xml:space="preserve">вставить </w:t>
      </w:r>
      <w:r>
        <w:rPr>
          <w:lang w:val="en-US"/>
        </w:rPr>
        <w:t>html</w:t>
      </w:r>
      <w:r w:rsidRPr="00D97858">
        <w:t>-</w:t>
      </w:r>
      <w:r>
        <w:t>текст или элементы после элемента/перед элементом</w:t>
      </w:r>
    </w:p>
    <w:p w:rsidR="00D97858" w:rsidRDefault="00D97858" w:rsidP="002037CD">
      <w:pPr>
        <w:pStyle w:val="a6"/>
        <w:numPr>
          <w:ilvl w:val="0"/>
          <w:numId w:val="25"/>
        </w:numPr>
      </w:pPr>
      <w:r w:rsidRPr="00D97858">
        <w:t>.</w:t>
      </w:r>
      <w:r w:rsidRPr="003579FB">
        <w:rPr>
          <w:lang w:val="en-US"/>
        </w:rPr>
        <w:t>appendTo</w:t>
      </w:r>
      <w:r w:rsidRPr="00D97858">
        <w:t>()</w:t>
      </w:r>
      <w:r>
        <w:t>/</w:t>
      </w:r>
      <w:r w:rsidRPr="00D97858">
        <w:t>.</w:t>
      </w:r>
      <w:r w:rsidRPr="003579FB">
        <w:rPr>
          <w:lang w:val="en-US"/>
        </w:rPr>
        <w:t>prependTo</w:t>
      </w:r>
      <w:r w:rsidRPr="00D97858">
        <w:t xml:space="preserve">() – </w:t>
      </w:r>
      <w:r>
        <w:t>добавить выбранный элемент в конец</w:t>
      </w:r>
      <w:r w:rsidRPr="00D97858">
        <w:t>/</w:t>
      </w:r>
      <w:r>
        <w:t>начало листьев заданного элемента</w:t>
      </w:r>
    </w:p>
    <w:p w:rsidR="00403DC8" w:rsidRDefault="00403DC8" w:rsidP="00403DC8">
      <w:pPr>
        <w:pStyle w:val="3"/>
      </w:pPr>
      <w:r>
        <w:rPr>
          <w:lang w:val="en-US"/>
        </w:rPr>
        <w:t>Ajax</w:t>
      </w:r>
      <w:r w:rsidRPr="00137F34">
        <w:t xml:space="preserve"> </w:t>
      </w:r>
    </w:p>
    <w:p w:rsidR="003579FB" w:rsidRDefault="003579FB" w:rsidP="003579FB">
      <w:r>
        <w:t xml:space="preserve">Рассмотрим основную и главную функцию (в </w:t>
      </w:r>
      <w:r w:rsidRPr="003579FB">
        <w:t>99</w:t>
      </w:r>
      <w:r>
        <w:t>% случаев я обходился только е</w:t>
      </w:r>
      <w:r w:rsidR="00273E4C">
        <w:t>ю</w:t>
      </w:r>
      <w:r>
        <w:t>).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$.ajax({</w:t>
      </w:r>
    </w:p>
    <w:p w:rsidR="001837AB" w:rsidRPr="00D02890" w:rsidRDefault="001837AB" w:rsidP="00D028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type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02890" w:rsidRP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url: </w:t>
      </w:r>
      <w:r w:rsidRPr="00D0289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"/ajaxUrl"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02890" w:rsidRP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data: { id: id 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before</w:t>
      </w:r>
      <w:r w:rsidR="0094656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что-то сделать перед */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success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 w:rsidRPr="00D0289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 {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обработать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результат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 w:rsidRPr="00D0289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() {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обработать ошибку */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3579FB" w:rsidRPr="00ED68CF" w:rsidRDefault="00D02890" w:rsidP="00D028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D02890" w:rsidRDefault="00D02890" w:rsidP="00D02890">
      <w:r w:rsidRPr="00D02890">
        <w:lastRenderedPageBreak/>
        <w:t xml:space="preserve">Есть и другие </w:t>
      </w:r>
      <w:r>
        <w:t xml:space="preserve">параметры, но к ним прибегать стоит в </w:t>
      </w:r>
      <w:r w:rsidR="00273E4C">
        <w:t xml:space="preserve">некоторых </w:t>
      </w:r>
      <w:r>
        <w:t>случаях.</w:t>
      </w:r>
    </w:p>
    <w:p w:rsidR="00D02890" w:rsidRDefault="00D02890" w:rsidP="00D02890">
      <w:r>
        <w:t>Рассмотрим подробнее параметры:</w:t>
      </w:r>
    </w:p>
    <w:p w:rsidR="00260978" w:rsidRPr="00260978" w:rsidRDefault="00260978" w:rsidP="002037CD">
      <w:pPr>
        <w:pStyle w:val="a6"/>
        <w:numPr>
          <w:ilvl w:val="0"/>
          <w:numId w:val="26"/>
        </w:numPr>
        <w:rPr>
          <w:lang w:val="en-US"/>
        </w:rPr>
      </w:pPr>
      <w:r w:rsidRPr="00260978">
        <w:rPr>
          <w:b/>
          <w:lang w:val="en-US"/>
        </w:rPr>
        <w:t>type.</w:t>
      </w:r>
      <w:r>
        <w:rPr>
          <w:lang w:val="en-US"/>
        </w:rPr>
        <w:t xml:space="preserve"> GET </w:t>
      </w:r>
      <w:r>
        <w:t>или</w:t>
      </w:r>
      <w:r w:rsidRPr="00260978">
        <w:rPr>
          <w:lang w:val="en-US"/>
        </w:rPr>
        <w:t xml:space="preserve"> </w:t>
      </w:r>
      <w:r>
        <w:rPr>
          <w:lang w:val="en-US"/>
        </w:rPr>
        <w:t xml:space="preserve">POST </w:t>
      </w:r>
      <w:r>
        <w:t>запрос</w:t>
      </w:r>
      <w:r w:rsidRPr="00260978">
        <w:rPr>
          <w:lang w:val="en-US"/>
        </w:rPr>
        <w:t>.</w:t>
      </w:r>
    </w:p>
    <w:p w:rsidR="00D02890" w:rsidRDefault="00D02890" w:rsidP="002037CD">
      <w:pPr>
        <w:pStyle w:val="a6"/>
        <w:numPr>
          <w:ilvl w:val="0"/>
          <w:numId w:val="26"/>
        </w:numPr>
      </w:pPr>
      <w:r w:rsidRPr="007D2B1C">
        <w:rPr>
          <w:b/>
          <w:lang w:val="en-US"/>
        </w:rPr>
        <w:t>url</w:t>
      </w:r>
      <w:r w:rsidRPr="007D2B1C">
        <w:rPr>
          <w:b/>
        </w:rPr>
        <w:t>.</w:t>
      </w:r>
      <w:r>
        <w:rPr>
          <w:lang w:val="en-US"/>
        </w:rPr>
        <w:t> </w:t>
      </w:r>
      <w:r>
        <w:t>Если его не</w:t>
      </w:r>
      <w:r w:rsidR="00946569">
        <w:t xml:space="preserve"> задать, или будет по умолчанию, то </w:t>
      </w:r>
      <w:r w:rsidR="00946569">
        <w:rPr>
          <w:lang w:val="en-US"/>
        </w:rPr>
        <w:t>ajax</w:t>
      </w:r>
      <w:r w:rsidR="00F6160C">
        <w:t>-</w:t>
      </w:r>
      <w:r w:rsidR="00946569">
        <w:t>запрос будет отправлен на текущую страницу</w:t>
      </w:r>
    </w:p>
    <w:p w:rsidR="00946569" w:rsidRDefault="00946569" w:rsidP="002037CD">
      <w:pPr>
        <w:pStyle w:val="a6"/>
        <w:numPr>
          <w:ilvl w:val="0"/>
          <w:numId w:val="26"/>
        </w:numPr>
      </w:pPr>
      <w:r w:rsidRPr="007D2B1C">
        <w:rPr>
          <w:b/>
          <w:lang w:val="en-US"/>
        </w:rPr>
        <w:t>data</w:t>
      </w:r>
      <w:r w:rsidRPr="007D2B1C">
        <w:rPr>
          <w:b/>
        </w:rPr>
        <w:t>.</w:t>
      </w:r>
      <w:r w:rsidRPr="00946569">
        <w:t xml:space="preserve"> </w:t>
      </w:r>
      <w:r>
        <w:t xml:space="preserve">В формате </w:t>
      </w:r>
      <w:r>
        <w:rPr>
          <w:lang w:val="en-US"/>
        </w:rPr>
        <w:t>json</w:t>
      </w:r>
      <w:r>
        <w:t xml:space="preserve"> или </w:t>
      </w:r>
      <w:r>
        <w:rPr>
          <w:lang w:val="en-US"/>
        </w:rPr>
        <w:t>get</w:t>
      </w:r>
      <w:r w:rsidR="00F6160C">
        <w:t xml:space="preserve"> </w:t>
      </w:r>
      <w:r w:rsidRPr="00946569">
        <w:t>-</w:t>
      </w:r>
      <w:r w:rsidR="00F6160C">
        <w:t xml:space="preserve"> </w:t>
      </w:r>
      <w:r>
        <w:t>подобная строка, типа «</w:t>
      </w:r>
      <w:r>
        <w:rPr>
          <w:lang w:val="en-US"/>
        </w:rPr>
        <w:t>id</w:t>
      </w:r>
      <w:r w:rsidRPr="00946569">
        <w:t>=1&amp;</w:t>
      </w:r>
      <w:r>
        <w:rPr>
          <w:lang w:val="en-US"/>
        </w:rPr>
        <w:t>value</w:t>
      </w:r>
      <w:r w:rsidRPr="00946569">
        <w:t>=2</w:t>
      </w:r>
      <w:r>
        <w:t>».</w:t>
      </w:r>
      <w:r w:rsidRPr="00946569">
        <w:t xml:space="preserve"> </w:t>
      </w:r>
      <w:r>
        <w:t>Можно использовать серилизацию формы:</w:t>
      </w:r>
    </w:p>
    <w:p w:rsidR="00946569" w:rsidRDefault="00946569" w:rsidP="00946569">
      <w:pPr>
        <w:pStyle w:val="a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data: 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"form"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).serialize()</w:t>
      </w:r>
    </w:p>
    <w:p w:rsidR="00946569" w:rsidRDefault="00946569" w:rsidP="00946569">
      <w:pPr>
        <w:pStyle w:val="a6"/>
      </w:pPr>
      <w:r w:rsidRPr="00946569">
        <w:t xml:space="preserve">При </w:t>
      </w:r>
      <w:r>
        <w:t xml:space="preserve">этом надо помнить, что при передаче множества одинаковых значений чекбоксов нужно устанавливать параметр </w:t>
      </w:r>
    </w:p>
    <w:p w:rsidR="00946569" w:rsidRDefault="00946569" w:rsidP="00946569">
      <w:pPr>
        <w:pStyle w:val="a6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traditional 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946569" w:rsidRDefault="00946569" w:rsidP="002037CD">
      <w:pPr>
        <w:pStyle w:val="a6"/>
        <w:numPr>
          <w:ilvl w:val="0"/>
          <w:numId w:val="26"/>
        </w:numPr>
      </w:pPr>
      <w:r w:rsidRPr="007D2B1C">
        <w:rPr>
          <w:b/>
          <w:lang w:val="en-US"/>
        </w:rPr>
        <w:t>beforeSend</w:t>
      </w:r>
      <w:r w:rsidRPr="007D2B1C">
        <w:rPr>
          <w:b/>
        </w:rPr>
        <w:t>.</w:t>
      </w:r>
      <w:r w:rsidRPr="00946569">
        <w:t xml:space="preserve"> </w:t>
      </w:r>
      <w:r>
        <w:t>Событие</w:t>
      </w:r>
      <w:r w:rsidR="00F6160C">
        <w:t>,</w:t>
      </w:r>
      <w:r>
        <w:t xml:space="preserve"> генерирующеся перед непосредственно отправкой формы.</w:t>
      </w:r>
    </w:p>
    <w:p w:rsidR="00946569" w:rsidRDefault="00946569" w:rsidP="002037CD">
      <w:pPr>
        <w:pStyle w:val="a6"/>
        <w:numPr>
          <w:ilvl w:val="0"/>
          <w:numId w:val="26"/>
        </w:numPr>
      </w:pPr>
      <w:r w:rsidRPr="007D2B1C">
        <w:rPr>
          <w:b/>
          <w:lang w:val="en-US"/>
        </w:rPr>
        <w:t>success</w:t>
      </w:r>
      <w:r w:rsidRPr="007D2B1C">
        <w:rPr>
          <w:b/>
        </w:rPr>
        <w:t>.</w:t>
      </w:r>
      <w:r w:rsidRPr="00946569">
        <w:t xml:space="preserve"> </w:t>
      </w:r>
      <w:r>
        <w:t>Событие, которое обозначает</w:t>
      </w:r>
      <w:r w:rsidR="005464E1">
        <w:t>,</w:t>
      </w:r>
      <w:r>
        <w:t xml:space="preserve"> что всё хорошо и в </w:t>
      </w:r>
      <w:r>
        <w:rPr>
          <w:lang w:val="en-US"/>
        </w:rPr>
        <w:t>data</w:t>
      </w:r>
      <w:r w:rsidRPr="00946569">
        <w:t xml:space="preserve"> </w:t>
      </w:r>
      <w:r>
        <w:t>содержится результат выполнения</w:t>
      </w:r>
    </w:p>
    <w:p w:rsidR="00946569" w:rsidRDefault="00946569" w:rsidP="002037CD">
      <w:pPr>
        <w:pStyle w:val="a6"/>
        <w:numPr>
          <w:ilvl w:val="0"/>
          <w:numId w:val="26"/>
        </w:numPr>
      </w:pPr>
      <w:r w:rsidRPr="007D2B1C">
        <w:rPr>
          <w:b/>
          <w:lang w:val="en-US"/>
        </w:rPr>
        <w:t>error</w:t>
      </w:r>
      <w:r w:rsidRPr="007D2B1C">
        <w:rPr>
          <w:b/>
        </w:rPr>
        <w:t>.</w:t>
      </w:r>
      <w:r w:rsidRPr="005464E1">
        <w:t xml:space="preserve"> </w:t>
      </w:r>
      <w:r w:rsidR="005464E1">
        <w:t>Событие, которое возникает</w:t>
      </w:r>
      <w:r w:rsidR="007D2B1C">
        <w:t>,</w:t>
      </w:r>
      <w:r w:rsidR="005464E1">
        <w:t xml:space="preserve"> если ответ от сервера был отличный от </w:t>
      </w:r>
      <w:r w:rsidR="005464E1" w:rsidRPr="005464E1">
        <w:t xml:space="preserve">200 </w:t>
      </w:r>
      <w:r w:rsidR="005464E1">
        <w:rPr>
          <w:lang w:val="en-US"/>
        </w:rPr>
        <w:t>OK</w:t>
      </w:r>
      <w:r w:rsidR="005464E1">
        <w:t>.</w:t>
      </w:r>
    </w:p>
    <w:p w:rsidR="005464E1" w:rsidRDefault="005464E1" w:rsidP="005464E1">
      <w:pPr>
        <w:pStyle w:val="3"/>
      </w:pPr>
      <w:r>
        <w:rPr>
          <w:lang w:val="en-US"/>
        </w:rPr>
        <w:t>Ajax</w:t>
      </w:r>
      <w:r w:rsidRPr="005464E1">
        <w:t>-</w:t>
      </w:r>
      <w:r>
        <w:rPr>
          <w:lang w:val="en-US"/>
        </w:rPr>
        <w:t>login</w:t>
      </w:r>
      <w:r w:rsidR="007D2B1C">
        <w:t xml:space="preserve"> форма.</w:t>
      </w:r>
    </w:p>
    <w:p w:rsidR="007D2B1C" w:rsidRDefault="007D2B1C" w:rsidP="007D2B1C">
      <w:r>
        <w:t xml:space="preserve">Куча теории, пора бы и к практике переходить. Создадим вторую форму входа, которая будет способствовать быстрому входу на сайте. При клике на «Вход» мы переходим не на страницу Входа, </w:t>
      </w:r>
      <w:r w:rsidR="00F6160C">
        <w:t xml:space="preserve">вместо нее </w:t>
      </w:r>
      <w:r>
        <w:t xml:space="preserve">выскакивает попапокошко с предложением ввести логин прямо сейчас. При ошибочном вводе, форма выдает предупреждение. Обычную форму по адресу </w:t>
      </w:r>
      <w:r w:rsidRPr="007D2B1C">
        <w:t>/</w:t>
      </w:r>
      <w:r>
        <w:rPr>
          <w:lang w:val="en-US"/>
        </w:rPr>
        <w:t>Login</w:t>
      </w:r>
      <w:r w:rsidRPr="00ED68CF">
        <w:t xml:space="preserve"> </w:t>
      </w:r>
      <w:r>
        <w:t xml:space="preserve">оставляем, она нам понадобится. </w:t>
      </w:r>
    </w:p>
    <w:p w:rsidR="006348F2" w:rsidRDefault="007D2B1C" w:rsidP="007D2B1C">
      <w:r>
        <w:t xml:space="preserve">Попап формы могут использоваться часто, так что будем считать это стандартной процедурой – вызвать </w:t>
      </w:r>
      <w:r>
        <w:rPr>
          <w:lang w:val="en-US"/>
        </w:rPr>
        <w:t>Popup</w:t>
      </w:r>
      <w:r w:rsidRPr="007D2B1C">
        <w:t xml:space="preserve"> </w:t>
      </w:r>
      <w:r>
        <w:t xml:space="preserve">по адресу такому-то. </w:t>
      </w:r>
      <w:r w:rsidR="006348F2">
        <w:t>Так как попап – всегда один, то создадим для него контейнер в _</w:t>
      </w:r>
      <w:r w:rsidR="006348F2">
        <w:rPr>
          <w:lang w:val="en-US"/>
        </w:rPr>
        <w:t>Layout</w:t>
      </w:r>
      <w:r w:rsidR="006348F2" w:rsidRPr="006348F2">
        <w:t>.</w:t>
      </w:r>
      <w:r w:rsidR="006348F2">
        <w:rPr>
          <w:lang w:val="en-US"/>
        </w:rPr>
        <w:t>cshtml</w:t>
      </w:r>
      <w:r w:rsidR="006348F2" w:rsidRPr="006348F2">
        <w:t xml:space="preserve"> (/</w:t>
      </w:r>
      <w:r w:rsidR="006348F2">
        <w:rPr>
          <w:lang w:val="en-US"/>
        </w:rPr>
        <w:t>Areas</w:t>
      </w:r>
      <w:r w:rsidR="006348F2" w:rsidRPr="006348F2">
        <w:t>/</w:t>
      </w:r>
      <w:r w:rsidR="006348F2">
        <w:rPr>
          <w:lang w:val="en-US"/>
        </w:rPr>
        <w:t>Default</w:t>
      </w:r>
      <w:r w:rsidR="006348F2" w:rsidRPr="006348F2">
        <w:t>/</w:t>
      </w:r>
      <w:r w:rsidR="006348F2">
        <w:rPr>
          <w:lang w:val="en-US"/>
        </w:rPr>
        <w:t>Views</w:t>
      </w:r>
      <w:r w:rsidR="006348F2" w:rsidRPr="006348F2">
        <w:t>/</w:t>
      </w:r>
      <w:r w:rsidR="006348F2">
        <w:rPr>
          <w:lang w:val="en-US"/>
        </w:rPr>
        <w:t>Shared</w:t>
      </w:r>
      <w:r w:rsidR="006348F2" w:rsidRPr="006348F2">
        <w:t>/_</w:t>
      </w:r>
      <w:r w:rsidR="006348F2">
        <w:rPr>
          <w:lang w:val="en-US"/>
        </w:rPr>
        <w:t>Layout</w:t>
      </w:r>
      <w:r w:rsidR="006348F2" w:rsidRPr="006348F2">
        <w:t>.</w:t>
      </w:r>
      <w:r w:rsidR="006348F2">
        <w:rPr>
          <w:lang w:val="en-US"/>
        </w:rPr>
        <w:t>cshtml</w:t>
      </w:r>
      <w:r w:rsidR="006348F2" w:rsidRPr="006348F2">
        <w:t>)</w:t>
      </w:r>
      <w:r w:rsidR="006348F2">
        <w:t>:</w:t>
      </w:r>
    </w:p>
    <w:p w:rsidR="006348F2" w:rsidRPr="00ED68CF" w:rsidRDefault="006348F2" w:rsidP="007D2B1C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="PopupWrapper"&gt;&lt;/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D2B1C" w:rsidRPr="00ED68CF" w:rsidRDefault="007D2B1C" w:rsidP="007D2B1C">
      <w:r>
        <w:t xml:space="preserve">Добавим функциональность в </w:t>
      </w:r>
      <w:r>
        <w:rPr>
          <w:lang w:val="en-US"/>
        </w:rPr>
        <w:t>common</w:t>
      </w:r>
      <w:r w:rsidR="006348F2" w:rsidRPr="006348F2">
        <w:t>.</w:t>
      </w:r>
      <w:r w:rsidR="006348F2">
        <w:rPr>
          <w:lang w:val="en-US"/>
        </w:rPr>
        <w:t>js</w:t>
      </w:r>
      <w:r w:rsidR="006348F2" w:rsidRPr="006348F2">
        <w:t xml:space="preserve"> (/</w:t>
      </w:r>
      <w:r w:rsidR="006348F2">
        <w:rPr>
          <w:lang w:val="en-US"/>
        </w:rPr>
        <w:t>Scripts</w:t>
      </w:r>
      <w:r w:rsidR="006348F2" w:rsidRPr="006348F2">
        <w:t>/</w:t>
      </w:r>
      <w:r w:rsidR="006348F2">
        <w:rPr>
          <w:lang w:val="en-US"/>
        </w:rPr>
        <w:t>common</w:t>
      </w:r>
      <w:r w:rsidR="006348F2" w:rsidRPr="006348F2">
        <w:t>.</w:t>
      </w:r>
      <w:r w:rsidR="006348F2">
        <w:rPr>
          <w:lang w:val="en-US"/>
        </w:rPr>
        <w:t>js</w:t>
      </w:r>
      <w:r w:rsidR="006348F2" w:rsidRPr="006348F2">
        <w:t>)</w:t>
      </w:r>
      <w:r w:rsidRPr="006348F2">
        <w:t>: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.showPopup =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(url, callback)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$.ajax({</w:t>
      </w:r>
    </w:p>
    <w:p w:rsidR="001837AB" w:rsidRPr="006348F2" w:rsidRDefault="001837AB" w:rsidP="001837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type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url: url,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success: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</w:t>
      </w:r>
    </w:p>
    <w:p w:rsidR="006348F2" w:rsidRPr="00ED68CF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60978" w:rsidRPr="00ED68CF" w:rsidRDefault="00260978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".modal-backdrop"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popupWrapper =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"#PopupWrapper"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popupWrapper.empty();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popupWrapper.html(data);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 =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popupWrapper).modal();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callback(popup);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6348F2" w:rsidRPr="00F44D06" w:rsidRDefault="006348F2" w:rsidP="006348F2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7D2B1C" w:rsidRDefault="00F44D06" w:rsidP="007D2B1C">
      <w:r w:rsidRPr="00F44D06">
        <w:t xml:space="preserve">, </w:t>
      </w:r>
      <w:r>
        <w:t xml:space="preserve">где </w:t>
      </w:r>
      <w:r w:rsidRPr="00F44D06">
        <w:t>.</w:t>
      </w:r>
      <w:r>
        <w:rPr>
          <w:lang w:val="en-US"/>
        </w:rPr>
        <w:t>modal</w:t>
      </w:r>
      <w:r w:rsidRPr="00F44D06">
        <w:t xml:space="preserve">() – </w:t>
      </w:r>
      <w:r>
        <w:t xml:space="preserve">это функция из </w:t>
      </w:r>
      <w:r>
        <w:rPr>
          <w:lang w:val="en-US"/>
        </w:rPr>
        <w:t>bootstrap</w:t>
      </w:r>
      <w:r w:rsidRPr="00F44D06">
        <w:t>.</w:t>
      </w:r>
      <w:r>
        <w:rPr>
          <w:lang w:val="en-US"/>
        </w:rPr>
        <w:t>js</w:t>
      </w:r>
      <w:r>
        <w:t>.</w:t>
      </w:r>
    </w:p>
    <w:p w:rsidR="00AC45D3" w:rsidRPr="00ED68CF" w:rsidRDefault="00AC45D3">
      <w:r w:rsidRPr="00ED68CF">
        <w:br w:type="page"/>
      </w:r>
    </w:p>
    <w:p w:rsidR="00F44D06" w:rsidRPr="00FA0EBA" w:rsidRDefault="00AC45D3" w:rsidP="007D2B1C">
      <w:r>
        <w:lastRenderedPageBreak/>
        <w:t>Так как Вход у нас на каждой странице</w:t>
      </w:r>
      <w:r w:rsidR="00F6160C">
        <w:t>,</w:t>
      </w:r>
      <w:r>
        <w:t xml:space="preserve"> то следущую функциональность добавляем</w:t>
      </w:r>
      <w:r w:rsidRPr="00FA0EBA">
        <w:t xml:space="preserve"> </w:t>
      </w:r>
      <w:r>
        <w:t>тоже</w:t>
      </w:r>
      <w:r w:rsidRPr="00FA0EBA">
        <w:t xml:space="preserve"> </w:t>
      </w:r>
      <w:r>
        <w:t>в</w:t>
      </w:r>
      <w:r w:rsidRPr="00FA0EBA">
        <w:t xml:space="preserve"> </w:t>
      </w:r>
      <w:r>
        <w:rPr>
          <w:lang w:val="en-US"/>
        </w:rPr>
        <w:t>common</w:t>
      </w:r>
      <w:r w:rsidRPr="00FA0EBA">
        <w:t>.</w:t>
      </w:r>
      <w:r>
        <w:rPr>
          <w:lang w:val="en-US"/>
        </w:rPr>
        <w:t>js</w:t>
      </w:r>
      <w:r w:rsidRPr="00FA0EBA">
        <w:t>: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0EBA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"#LoginPopup"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_this.showPopup(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(modal)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AC45D3" w:rsidRDefault="00AC45D3" w:rsidP="00AC45D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C45D3" w:rsidRPr="00ED68CF" w:rsidRDefault="00AC45D3" w:rsidP="00AC45D3">
      <w:pPr>
        <w:rPr>
          <w:lang w:val="en-US"/>
        </w:rPr>
      </w:pPr>
      <w:r w:rsidRPr="00AC45D3">
        <w:t>Добавим</w:t>
      </w:r>
      <w:r w:rsidRPr="00ED68CF">
        <w:rPr>
          <w:lang w:val="en-US"/>
        </w:rPr>
        <w:t xml:space="preserve"> </w:t>
      </w:r>
      <w:r w:rsidRPr="00AC45D3">
        <w:t>в</w:t>
      </w:r>
      <w:r w:rsidRPr="00ED68CF">
        <w:rPr>
          <w:lang w:val="en-US"/>
        </w:rPr>
        <w:t xml:space="preserve"> </w:t>
      </w:r>
      <w:r w:rsidRPr="00AC45D3">
        <w:t>контроллере</w:t>
      </w:r>
      <w:r w:rsidRPr="00ED68CF">
        <w:rPr>
          <w:lang w:val="en-US"/>
        </w:rPr>
        <w:t xml:space="preserve"> </w:t>
      </w:r>
      <w:r w:rsidRPr="00AC45D3">
        <w:t>обработчик</w:t>
      </w:r>
      <w:r w:rsidRPr="00ED68CF">
        <w:rPr>
          <w:lang w:val="en-US"/>
        </w:rPr>
        <w:t xml:space="preserve"> (/Areas/Default/Controller/LoginController.cs):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D68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Ajax()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Ajax(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loginView)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ModelState[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].Errors.Add(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совпадают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View(loginView);</w:t>
      </w:r>
    </w:p>
    <w:p w:rsidR="00332A07" w:rsidRPr="00ED68CF" w:rsidRDefault="00AC45D3" w:rsidP="00AC45D3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32A07" w:rsidRPr="00ED68CF" w:rsidRDefault="00332A07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 w:type="page"/>
      </w:r>
    </w:p>
    <w:p w:rsidR="00AC45D3" w:rsidRPr="00ED68CF" w:rsidRDefault="00A9202E" w:rsidP="007D2B1C">
      <w:pPr>
        <w:rPr>
          <w:lang w:val="en-US"/>
        </w:rPr>
      </w:pPr>
      <w:r>
        <w:lastRenderedPageBreak/>
        <w:t>Он</w:t>
      </w:r>
      <w:r w:rsidRPr="00ED68CF">
        <w:rPr>
          <w:lang w:val="en-US"/>
        </w:rPr>
        <w:t xml:space="preserve"> </w:t>
      </w:r>
      <w:r>
        <w:t>полностью</w:t>
      </w:r>
      <w:r w:rsidRPr="00ED68CF">
        <w:rPr>
          <w:lang w:val="en-US"/>
        </w:rPr>
        <w:t xml:space="preserve"> </w:t>
      </w:r>
      <w:r>
        <w:t>аналогичен</w:t>
      </w:r>
      <w:r w:rsidRPr="00ED68CF">
        <w:rPr>
          <w:lang w:val="en-US"/>
        </w:rPr>
        <w:t xml:space="preserve"> </w:t>
      </w:r>
      <w:r>
        <w:rPr>
          <w:lang w:val="en-US"/>
        </w:rPr>
        <w:t>Index</w:t>
      </w:r>
      <w:r w:rsidRPr="00ED68CF">
        <w:rPr>
          <w:lang w:val="en-US"/>
        </w:rPr>
        <w:t xml:space="preserve">, </w:t>
      </w:r>
      <w:r>
        <w:t>только</w:t>
      </w:r>
      <w:r w:rsidRPr="00ED68CF">
        <w:rPr>
          <w:lang w:val="en-US"/>
        </w:rPr>
        <w:t xml:space="preserve"> </w:t>
      </w:r>
      <w:r>
        <w:t>будет</w:t>
      </w:r>
      <w:r w:rsidRPr="00ED68CF">
        <w:rPr>
          <w:lang w:val="en-US"/>
        </w:rPr>
        <w:t xml:space="preserve"> </w:t>
      </w:r>
      <w:r>
        <w:t>вызываться</w:t>
      </w:r>
      <w:r w:rsidRPr="00ED68CF">
        <w:rPr>
          <w:lang w:val="en-US"/>
        </w:rPr>
        <w:t xml:space="preserve"> </w:t>
      </w:r>
      <w:r>
        <w:t>другой</w:t>
      </w:r>
      <w:r w:rsidRPr="00ED68CF">
        <w:rPr>
          <w:lang w:val="en-US"/>
        </w:rPr>
        <w:t xml:space="preserve"> </w:t>
      </w:r>
      <w:r>
        <w:rPr>
          <w:lang w:val="en-US"/>
        </w:rPr>
        <w:t>View</w:t>
      </w:r>
      <w:r w:rsidRPr="00ED68CF">
        <w:rPr>
          <w:lang w:val="en-US"/>
        </w:rPr>
        <w:t xml:space="preserve"> – «</w:t>
      </w:r>
      <w:r>
        <w:rPr>
          <w:lang w:val="en-US"/>
        </w:rPr>
        <w:t>Ajax</w:t>
      </w:r>
      <w:r w:rsidRPr="00ED68CF">
        <w:rPr>
          <w:lang w:val="en-US"/>
        </w:rPr>
        <w:t xml:space="preserve">», </w:t>
      </w:r>
      <w:r>
        <w:t>создадим</w:t>
      </w:r>
      <w:r w:rsidRPr="00ED68CF">
        <w:rPr>
          <w:lang w:val="en-US"/>
        </w:rPr>
        <w:t xml:space="preserve"> </w:t>
      </w:r>
      <w:r>
        <w:t>его</w:t>
      </w:r>
      <w:r w:rsidRPr="00ED68CF">
        <w:rPr>
          <w:lang w:val="en-US"/>
        </w:rPr>
        <w:t xml:space="preserve"> (/</w:t>
      </w:r>
      <w:r>
        <w:rPr>
          <w:lang w:val="en-US"/>
        </w:rPr>
        <w:t>Areas</w:t>
      </w:r>
      <w:r w:rsidRPr="00ED68CF">
        <w:rPr>
          <w:lang w:val="en-US"/>
        </w:rPr>
        <w:t>/</w:t>
      </w:r>
      <w:r>
        <w:rPr>
          <w:lang w:val="en-US"/>
        </w:rPr>
        <w:t>Default</w:t>
      </w:r>
      <w:r w:rsidRPr="00ED68CF">
        <w:rPr>
          <w:lang w:val="en-US"/>
        </w:rPr>
        <w:t>/</w:t>
      </w:r>
      <w:r>
        <w:rPr>
          <w:lang w:val="en-US"/>
        </w:rPr>
        <w:t>Views</w:t>
      </w:r>
      <w:r w:rsidRPr="00ED68CF">
        <w:rPr>
          <w:lang w:val="en-US"/>
        </w:rPr>
        <w:t>/</w:t>
      </w:r>
      <w:r>
        <w:rPr>
          <w:lang w:val="en-US"/>
        </w:rPr>
        <w:t>Login</w:t>
      </w:r>
      <w:r w:rsidRPr="00ED68CF">
        <w:rPr>
          <w:lang w:val="en-US"/>
        </w:rPr>
        <w:t>/</w:t>
      </w:r>
      <w:r>
        <w:rPr>
          <w:lang w:val="en-US"/>
        </w:rPr>
        <w:t>Ajax</w:t>
      </w:r>
      <w:r w:rsidRPr="00ED68CF">
        <w:rPr>
          <w:lang w:val="en-US"/>
        </w:rPr>
        <w:t>.</w:t>
      </w:r>
      <w:r>
        <w:rPr>
          <w:lang w:val="en-US"/>
        </w:rPr>
        <w:t>cshtml</w:t>
      </w:r>
      <w:r w:rsidRPr="00ED68CF">
        <w:rPr>
          <w:lang w:val="en-US"/>
        </w:rPr>
        <w:t>):</w:t>
      </w:r>
    </w:p>
    <w:p w:rsidR="00A9202E" w:rsidRDefault="00332A07" w:rsidP="00332A0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="00A9202E">
        <w:rPr>
          <w:noProof/>
          <w:lang w:eastAsia="ru-RU"/>
        </w:rPr>
        <w:drawing>
          <wp:inline distT="0" distB="0" distL="0" distR="0" wp14:anchorId="6E116363" wp14:editId="2C1EC9F2">
            <wp:extent cx="4111429" cy="4045789"/>
            <wp:effectExtent l="0" t="0" r="3810" b="0"/>
            <wp:docPr id="59" name="Рисунок 59" descr="D:\Projects\RepositoryMercurial\WebTemplate\Sources\lessons\PrintScreens\Lesson7\Untitled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rojects\RepositoryMercurial\WebTemplate\Sources\lessons\PrintScreens\Lesson7\Untitled-17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529" cy="404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A920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 hide fade"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tabindex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="-1"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role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="dialog"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="modal-header"&gt;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="button"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="close"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data-dismiss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×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="myModalLabel"&gt;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="modal-body"&gt;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"Ajax"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id = </w:t>
      </w:r>
      <w:r w:rsidRPr="00A9202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"LoginForm"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Email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Model.Email,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="help-block"&gt;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Введите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="Password"&gt;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Пароль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Model.Password,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="modal-footer"&gt;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data-dismiss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Close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id</w:t>
      </w:r>
      <w:r w:rsidRPr="00A9202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="LoginButton"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9754E" w:rsidRPr="00ED68CF" w:rsidRDefault="00A9754E" w:rsidP="007D2B1C"/>
    <w:p w:rsidR="00A9202E" w:rsidRPr="000909A5" w:rsidRDefault="00A9202E" w:rsidP="007D2B1C">
      <w:r>
        <w:t>Обратите внимание на</w:t>
      </w:r>
      <w:r w:rsidRPr="00A9202E">
        <w:t xml:space="preserve"> </w:t>
      </w:r>
      <w:r>
        <w:rPr>
          <w:lang w:val="en-US"/>
        </w:rPr>
        <w:t>id</w:t>
      </w:r>
      <w:r>
        <w:t xml:space="preserve"> формы </w:t>
      </w:r>
      <w:r>
        <w:rPr>
          <w:lang w:val="en-US"/>
        </w:rPr>
        <w:t>LoginForm</w:t>
      </w:r>
      <w:r>
        <w:t xml:space="preserve"> и </w:t>
      </w:r>
      <w:r>
        <w:rPr>
          <w:lang w:val="en-US"/>
        </w:rPr>
        <w:t>id</w:t>
      </w:r>
      <w:r w:rsidRPr="00A9202E">
        <w:t xml:space="preserve"> </w:t>
      </w:r>
      <w:r>
        <w:t xml:space="preserve">кнопки </w:t>
      </w:r>
      <w:r>
        <w:rPr>
          <w:lang w:val="en-US"/>
        </w:rPr>
        <w:t>LoginButton</w:t>
      </w:r>
    </w:p>
    <w:p w:rsidR="00A9754E" w:rsidRDefault="000909A5" w:rsidP="007D2B1C">
      <w:pPr>
        <w:rPr>
          <w:lang w:val="en-US"/>
        </w:rPr>
      </w:pPr>
      <w:r>
        <w:t>Изменим</w:t>
      </w:r>
      <w:r w:rsidRPr="000909A5">
        <w:rPr>
          <w:lang w:val="en-US"/>
        </w:rPr>
        <w:t xml:space="preserve"> </w:t>
      </w:r>
      <w:r>
        <w:t>вызов</w:t>
      </w:r>
      <w:r w:rsidRPr="000909A5">
        <w:rPr>
          <w:lang w:val="en-US"/>
        </w:rPr>
        <w:t xml:space="preserve"> </w:t>
      </w:r>
      <w:r>
        <w:t>в</w:t>
      </w:r>
      <w:r w:rsidRPr="000909A5">
        <w:rPr>
          <w:lang w:val="en-US"/>
        </w:rPr>
        <w:t xml:space="preserve"> </w:t>
      </w:r>
      <w:r>
        <w:rPr>
          <w:lang w:val="en-US"/>
        </w:rPr>
        <w:t>UserLogin.cshtml (/Areas/Default/Views/Home/UserLogin.cshtml):</w:t>
      </w:r>
    </w:p>
    <w:p w:rsidR="000909A5" w:rsidRDefault="000909A5" w:rsidP="007D2B1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09A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btn-link"</w:t>
      </w: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09A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="LoginPopup"&gt;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909A5" w:rsidRDefault="001837AB" w:rsidP="007D2B1C">
      <w:pPr>
        <w:rPr>
          <w:lang w:val="en-US"/>
        </w:rPr>
      </w:pPr>
      <w:r w:rsidRPr="001837AB">
        <w:t xml:space="preserve">В </w:t>
      </w:r>
      <w:r w:rsidRPr="001837AB">
        <w:rPr>
          <w:lang w:val="en-US"/>
        </w:rPr>
        <w:t>common</w:t>
      </w:r>
      <w:r w:rsidRPr="001837AB">
        <w:t>.</w:t>
      </w:r>
      <w:r w:rsidRPr="001837AB">
        <w:rPr>
          <w:lang w:val="en-US"/>
        </w:rPr>
        <w:t>js</w:t>
      </w:r>
      <w:r w:rsidRPr="001837AB">
        <w:t xml:space="preserve"> добавим обработку</w:t>
      </w:r>
      <w:r w:rsidRPr="001837AB"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lang w:val="en-US"/>
        </w:rPr>
        <w:t>LoginButton</w:t>
      </w:r>
      <w:r w:rsidRPr="001837AB">
        <w:t>,</w:t>
      </w:r>
      <w:r>
        <w:t xml:space="preserve"> при вызове установим обработчик события на </w:t>
      </w:r>
      <w:r w:rsidRPr="001837AB">
        <w:t>$(“#</w:t>
      </w:r>
      <w:r>
        <w:rPr>
          <w:lang w:val="en-US"/>
        </w:rPr>
        <w:t>LoginButton</w:t>
      </w:r>
      <w:r w:rsidRPr="001837AB">
        <w:t>”).</w:t>
      </w:r>
      <w:r>
        <w:rPr>
          <w:lang w:val="en-US"/>
        </w:rPr>
        <w:t>click</w:t>
      </w:r>
      <w:r w:rsidRPr="001837AB">
        <w:t>(</w:t>
      </w:r>
      <w:r>
        <w:t>…</w:t>
      </w:r>
      <w:r w:rsidRPr="001837AB">
        <w:t xml:space="preserve">) </w:t>
      </w:r>
      <w:r>
        <w:rPr>
          <w:lang w:val="en-US"/>
        </w:rPr>
        <w:t>(/Scripts/common.js)</w:t>
      </w:r>
      <w:r w:rsidRPr="00300995">
        <w:rPr>
          <w:lang w:val="en-US"/>
        </w:rPr>
        <w:t>: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"#LoginPopup"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_this.showPopup(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initLoginPopup);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332A07" w:rsidRPr="00332A07" w:rsidRDefault="00332A07" w:rsidP="00332A07">
      <w:pPr>
        <w:rPr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837AB" w:rsidRPr="00332A07" w:rsidRDefault="00332A07" w:rsidP="007D2B1C">
      <w:pPr>
        <w:rPr>
          <w:lang w:val="en-US"/>
        </w:rPr>
      </w:pPr>
      <w:r w:rsidRPr="00332A07">
        <w:rPr>
          <w:lang w:val="en-US"/>
        </w:rPr>
        <w:t>…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initLoginPopup(modal)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"#LoginButton"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$.ajax({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type: 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95D8F" w:rsidRPr="00332A07" w:rsidRDefault="00595D8F" w:rsidP="00595D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ata : $(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"#LoginForm"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).serialize(),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success: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showModalData(data);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initLoginPopup(modal);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showModalData(data, callback)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".modal-backdrop"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popupWrapper =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"#PopupWrapper"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popupWrapper.empty();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popupWrapper.html(data);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 =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popupWrapper).modal();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(callback != undefined)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callback(popup);</w:t>
      </w:r>
    </w:p>
    <w:p w:rsid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32A07" w:rsidRDefault="00332A07" w:rsidP="00332A07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332A07" w:rsidRDefault="00332A07" w:rsidP="007D2B1C"/>
    <w:p w:rsidR="00A0585F" w:rsidRDefault="00A0585F" w:rsidP="007D2B1C">
      <w:r>
        <w:t xml:space="preserve">Обратите внимание на рекурсивный вызов </w:t>
      </w:r>
      <w:r>
        <w:rPr>
          <w:lang w:val="en-US"/>
        </w:rPr>
        <w:t>initLoginPopup</w:t>
      </w:r>
      <w:r w:rsidRPr="00A0585F">
        <w:t xml:space="preserve">. </w:t>
      </w:r>
      <w:r>
        <w:t xml:space="preserve">И тут заключается дилемма. Так как при удачном входе нам не надо чтобы в </w:t>
      </w:r>
      <w:r>
        <w:rPr>
          <w:lang w:val="en-US"/>
        </w:rPr>
        <w:t>PopupWrapper</w:t>
      </w:r>
      <w:r w:rsidRPr="00A0585F">
        <w:t xml:space="preserve"> </w:t>
      </w:r>
      <w:r>
        <w:t xml:space="preserve">грузилась новая страница (или страница с ошибкой), а только чтобы страница обновилась. </w:t>
      </w:r>
    </w:p>
    <w:p w:rsidR="00A0585F" w:rsidRDefault="00A0585F">
      <w:r>
        <w:br w:type="page"/>
      </w:r>
    </w:p>
    <w:p w:rsidR="00A0585F" w:rsidRDefault="00A0585F" w:rsidP="007D2B1C">
      <w:r>
        <w:lastRenderedPageBreak/>
        <w:t>Для этого сделаем хитрость. В</w:t>
      </w:r>
      <w:r w:rsidRPr="00A0585F">
        <w:t xml:space="preserve"> /</w:t>
      </w:r>
      <w:r>
        <w:rPr>
          <w:lang w:val="en-US"/>
        </w:rPr>
        <w:t>Areas</w:t>
      </w:r>
      <w:r w:rsidRPr="00A0585F">
        <w:t>/</w:t>
      </w:r>
      <w:r>
        <w:rPr>
          <w:lang w:val="en-US"/>
        </w:rPr>
        <w:t>Default</w:t>
      </w:r>
      <w:r w:rsidRPr="00A0585F">
        <w:t>/</w:t>
      </w:r>
      <w:r>
        <w:rPr>
          <w:lang w:val="en-US"/>
        </w:rPr>
        <w:t>Views</w:t>
      </w:r>
      <w:r w:rsidRPr="00A0585F">
        <w:t>/</w:t>
      </w:r>
      <w:r>
        <w:rPr>
          <w:lang w:val="en-US"/>
        </w:rPr>
        <w:t>Shared</w:t>
      </w:r>
      <w:r w:rsidRPr="00A0585F">
        <w:t xml:space="preserve">/ </w:t>
      </w:r>
      <w:r>
        <w:t>добавим</w:t>
      </w:r>
      <w:r w:rsidRPr="00A0585F">
        <w:t xml:space="preserve"> _</w:t>
      </w:r>
      <w:r>
        <w:rPr>
          <w:lang w:val="en-US"/>
        </w:rPr>
        <w:t>Ok</w:t>
      </w:r>
      <w:r w:rsidRPr="00A0585F">
        <w:t>.</w:t>
      </w:r>
      <w:r>
        <w:rPr>
          <w:lang w:val="en-US"/>
        </w:rPr>
        <w:t>cshtml</w:t>
      </w:r>
      <w:r w:rsidR="00F6160C">
        <w:t>,</w:t>
      </w:r>
      <w:r w:rsidRPr="00A0585F">
        <w:t xml:space="preserve"> </w:t>
      </w:r>
      <w:r w:rsidR="00F6160C">
        <w:t>с</w:t>
      </w:r>
      <w:r>
        <w:t xml:space="preserve">уть которого </w:t>
      </w:r>
      <w:r w:rsidR="00F6160C">
        <w:t>-</w:t>
      </w:r>
      <w:r>
        <w:t xml:space="preserve"> перезагружать страницу: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058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window.location.reload();</w:t>
      </w:r>
    </w:p>
    <w:p w:rsidR="00A0585F" w:rsidRPr="00A0585F" w:rsidRDefault="00A0585F" w:rsidP="00A0585F">
      <w:pPr>
        <w:rPr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058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837AB" w:rsidRPr="00ED68CF" w:rsidRDefault="00A0585F" w:rsidP="007D2B1C">
      <w:r w:rsidRPr="00ED68CF">
        <w:t xml:space="preserve">При удачном входе мы загружаем этот </w:t>
      </w:r>
      <w:r w:rsidRPr="00A0585F">
        <w:rPr>
          <w:lang w:val="en-US"/>
        </w:rPr>
        <w:t>View</w:t>
      </w:r>
      <w:r w:rsidRPr="00ED68CF">
        <w:t xml:space="preserve">. При добавлении в дерево </w:t>
      </w:r>
      <w:r w:rsidRPr="00A0585F">
        <w:rPr>
          <w:lang w:val="en-US"/>
        </w:rPr>
        <w:t>DOM</w:t>
      </w:r>
      <w:r w:rsidRPr="00ED68CF">
        <w:t xml:space="preserve"> в строке </w:t>
      </w:r>
    </w:p>
    <w:p w:rsidR="001837AB" w:rsidRDefault="00A0585F" w:rsidP="007D2B1C">
      <w:pPr>
        <w:rPr>
          <w:rFonts w:ascii="Consolas" w:hAnsi="Consolas" w:cs="Consolas"/>
          <w:color w:val="000000"/>
          <w:sz w:val="19"/>
          <w:szCs w:val="19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popupWrapper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0585F" w:rsidRPr="00A0585F" w:rsidRDefault="00A0585F" w:rsidP="007D2B1C">
      <w:pPr>
        <w:rPr>
          <w:lang w:val="en-US"/>
        </w:rPr>
      </w:pPr>
      <w:r w:rsidRPr="00ED68CF">
        <w:t>скрипт запустится и перезагрузит страницу</w:t>
      </w:r>
      <w:r w:rsidR="00F6160C">
        <w:t>,</w:t>
      </w:r>
      <w:r w:rsidRPr="00ED68CF">
        <w:t xml:space="preserve"> не дожидаясь остальных вызовов. </w:t>
      </w:r>
      <w:r w:rsidRPr="00A0585F">
        <w:rPr>
          <w:lang w:val="en-US"/>
        </w:rPr>
        <w:t>Изменим контроллер</w:t>
      </w:r>
      <w:r w:rsidR="0009658A" w:rsidRPr="00ED68CF">
        <w:rPr>
          <w:lang w:val="en-US"/>
        </w:rPr>
        <w:t xml:space="preserve"> (</w:t>
      </w:r>
      <w:r w:rsidR="0009658A">
        <w:rPr>
          <w:lang w:val="en-US"/>
        </w:rPr>
        <w:t>/Areas/Default/Controllers/LoginController.cs</w:t>
      </w:r>
      <w:r w:rsidR="0009658A" w:rsidRPr="00ED68CF">
        <w:rPr>
          <w:lang w:val="en-US"/>
        </w:rPr>
        <w:t>)</w:t>
      </w:r>
      <w:r w:rsidRPr="00A0585F">
        <w:rPr>
          <w:lang w:val="en-US"/>
        </w:rPr>
        <w:t>:</w:t>
      </w:r>
    </w:p>
    <w:p w:rsidR="00A0585F" w:rsidRPr="00ED68C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0585F" w:rsidRPr="00ED68C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"_</w:t>
      </w:r>
      <w:r w:rsidRPr="00A058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Ok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0585F" w:rsidRPr="00A0585F" w:rsidRDefault="00A0585F" w:rsidP="00A0585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11A79" w:rsidRPr="00E11A79" w:rsidRDefault="00E11A79" w:rsidP="00E11A79">
      <w:r w:rsidRPr="00ED68CF">
        <w:t>Проверяем, работает!</w:t>
      </w:r>
      <w:r>
        <w:t xml:space="preserve"> </w:t>
      </w:r>
    </w:p>
    <w:p w:rsidR="00E11A79" w:rsidRDefault="00E11A79" w:rsidP="00E11A79">
      <w:pPr>
        <w:pStyle w:val="3"/>
      </w:pPr>
      <w:r>
        <w:t>Итог</w:t>
      </w:r>
    </w:p>
    <w:p w:rsidR="00E11A79" w:rsidRDefault="00E11A79" w:rsidP="00E11A79">
      <w:r>
        <w:t xml:space="preserve">Мы рассмотрели основные принципы верстки и клиентской части, </w:t>
      </w:r>
      <w:r w:rsidR="00F6160C">
        <w:t xml:space="preserve">но </w:t>
      </w:r>
      <w:r>
        <w:t>это лишь малая толика того, что вообще можно знать о верстке, стилях и программировании в клиентской части.</w:t>
      </w:r>
    </w:p>
    <w:p w:rsidR="00E11A79" w:rsidRDefault="00E11A79" w:rsidP="00E11A79">
      <w:r>
        <w:t xml:space="preserve">Мы научились пользоваться отладчиком в </w:t>
      </w:r>
      <w:r>
        <w:rPr>
          <w:lang w:val="en-US"/>
        </w:rPr>
        <w:t>Chrome</w:t>
      </w:r>
      <w:r w:rsidRPr="00E11A79">
        <w:t xml:space="preserve"> </w:t>
      </w:r>
      <w:r>
        <w:t xml:space="preserve">и создавать </w:t>
      </w:r>
      <w:r>
        <w:rPr>
          <w:lang w:val="en-US"/>
        </w:rPr>
        <w:t>ajax</w:t>
      </w:r>
      <w:r w:rsidRPr="00E11A79">
        <w:t xml:space="preserve"> </w:t>
      </w:r>
      <w:r>
        <w:t>запрос. Подробнее рассмотрите этот вопрос в дальнейшем.</w:t>
      </w:r>
    </w:p>
    <w:p w:rsidR="008F7F91" w:rsidRPr="00ED68CF" w:rsidRDefault="008F7F91" w:rsidP="00E11A79">
      <w:r>
        <w:t>Полезные ссылки:</w:t>
      </w:r>
    </w:p>
    <w:p w:rsidR="00816E05" w:rsidRPr="00ED68CF" w:rsidRDefault="00376A6C" w:rsidP="00E11A79">
      <w:hyperlink r:id="rId90" w:history="1">
        <w:r w:rsidR="00816E05" w:rsidRPr="008D0A68">
          <w:rPr>
            <w:rStyle w:val="a7"/>
            <w:lang w:val="en-US"/>
          </w:rPr>
          <w:t>http</w:t>
        </w:r>
        <w:r w:rsidR="00816E05" w:rsidRPr="00ED68CF">
          <w:rPr>
            <w:rStyle w:val="a7"/>
          </w:rPr>
          <w:t>://</w:t>
        </w:r>
        <w:r w:rsidR="00816E05" w:rsidRPr="008D0A68">
          <w:rPr>
            <w:rStyle w:val="a7"/>
            <w:lang w:val="en-US"/>
          </w:rPr>
          <w:t>jquery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com</w:t>
        </w:r>
      </w:hyperlink>
    </w:p>
    <w:p w:rsidR="00816E05" w:rsidRPr="00ED68CF" w:rsidRDefault="00376A6C" w:rsidP="00E11A79">
      <w:hyperlink r:id="rId91" w:history="1">
        <w:r w:rsidR="00816E05" w:rsidRPr="008D0A68">
          <w:rPr>
            <w:rStyle w:val="a7"/>
            <w:lang w:val="en-US"/>
          </w:rPr>
          <w:t>http</w:t>
        </w:r>
        <w:r w:rsidR="00816E05" w:rsidRPr="00ED68CF">
          <w:rPr>
            <w:rStyle w:val="a7"/>
          </w:rPr>
          <w:t>://</w:t>
        </w:r>
        <w:r w:rsidR="00816E05" w:rsidRPr="008D0A68">
          <w:rPr>
            <w:rStyle w:val="a7"/>
            <w:lang w:val="en-US"/>
          </w:rPr>
          <w:t>habrahabr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ru</w:t>
        </w:r>
        <w:r w:rsidR="00816E05" w:rsidRPr="00ED68CF">
          <w:rPr>
            <w:rStyle w:val="a7"/>
          </w:rPr>
          <w:t>/</w:t>
        </w:r>
        <w:r w:rsidR="00816E05" w:rsidRPr="008D0A68">
          <w:rPr>
            <w:rStyle w:val="a7"/>
            <w:lang w:val="en-US"/>
          </w:rPr>
          <w:t>post</w:t>
        </w:r>
        <w:r w:rsidR="00816E05" w:rsidRPr="00ED68CF">
          <w:rPr>
            <w:rStyle w:val="a7"/>
          </w:rPr>
          <w:t>/161895/</w:t>
        </w:r>
      </w:hyperlink>
    </w:p>
    <w:p w:rsidR="00816E05" w:rsidRPr="00ED68CF" w:rsidRDefault="00376A6C" w:rsidP="00E11A79">
      <w:hyperlink r:id="rId92" w:history="1">
        <w:r w:rsidR="00816E05" w:rsidRPr="008D0A68">
          <w:rPr>
            <w:rStyle w:val="a7"/>
            <w:lang w:val="en-US"/>
          </w:rPr>
          <w:t>http</w:t>
        </w:r>
        <w:r w:rsidR="00816E05" w:rsidRPr="00ED68CF">
          <w:rPr>
            <w:rStyle w:val="a7"/>
          </w:rPr>
          <w:t>://</w:t>
        </w:r>
        <w:r w:rsidR="00816E05" w:rsidRPr="008D0A68">
          <w:rPr>
            <w:rStyle w:val="a7"/>
            <w:lang w:val="en-US"/>
          </w:rPr>
          <w:t>habrahabr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ru</w:t>
        </w:r>
        <w:r w:rsidR="00816E05" w:rsidRPr="00ED68CF">
          <w:rPr>
            <w:rStyle w:val="a7"/>
          </w:rPr>
          <w:t>/</w:t>
        </w:r>
        <w:r w:rsidR="00816E05" w:rsidRPr="008D0A68">
          <w:rPr>
            <w:rStyle w:val="a7"/>
            <w:lang w:val="en-US"/>
          </w:rPr>
          <w:t>post</w:t>
        </w:r>
        <w:r w:rsidR="00816E05" w:rsidRPr="00ED68CF">
          <w:rPr>
            <w:rStyle w:val="a7"/>
          </w:rPr>
          <w:t>/154687/</w:t>
        </w:r>
      </w:hyperlink>
    </w:p>
    <w:p w:rsidR="00816E05" w:rsidRPr="00ED68CF" w:rsidRDefault="00376A6C" w:rsidP="00E11A79">
      <w:hyperlink r:id="rId93" w:history="1">
        <w:r w:rsidR="00816E05" w:rsidRPr="008D0A68">
          <w:rPr>
            <w:rStyle w:val="a7"/>
            <w:lang w:val="en-US"/>
          </w:rPr>
          <w:t>http</w:t>
        </w:r>
        <w:r w:rsidR="00816E05" w:rsidRPr="00ED68CF">
          <w:rPr>
            <w:rStyle w:val="a7"/>
          </w:rPr>
          <w:t>://</w:t>
        </w:r>
        <w:r w:rsidR="00816E05" w:rsidRPr="008D0A68">
          <w:rPr>
            <w:rStyle w:val="a7"/>
            <w:lang w:val="en-US"/>
          </w:rPr>
          <w:t>twitter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github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com</w:t>
        </w:r>
        <w:r w:rsidR="00816E05" w:rsidRPr="00ED68CF">
          <w:rPr>
            <w:rStyle w:val="a7"/>
          </w:rPr>
          <w:t>/</w:t>
        </w:r>
        <w:r w:rsidR="00816E05" w:rsidRPr="008D0A68">
          <w:rPr>
            <w:rStyle w:val="a7"/>
            <w:lang w:val="en-US"/>
          </w:rPr>
          <w:t>bootstrap</w:t>
        </w:r>
        <w:r w:rsidR="00816E05" w:rsidRPr="00ED68CF">
          <w:rPr>
            <w:rStyle w:val="a7"/>
          </w:rPr>
          <w:t>/</w:t>
        </w:r>
      </w:hyperlink>
    </w:p>
    <w:p w:rsidR="00816E05" w:rsidRPr="00ED68CF" w:rsidRDefault="00376A6C" w:rsidP="00E11A79">
      <w:hyperlink r:id="rId94" w:history="1">
        <w:r w:rsidR="004C6BFF" w:rsidRPr="008D0A68">
          <w:rPr>
            <w:rStyle w:val="a7"/>
            <w:lang w:val="en-US"/>
          </w:rPr>
          <w:t>http</w:t>
        </w:r>
        <w:r w:rsidR="004C6BFF" w:rsidRPr="00ED68CF">
          <w:rPr>
            <w:rStyle w:val="a7"/>
          </w:rPr>
          <w:t>://</w:t>
        </w:r>
        <w:r w:rsidR="004C6BFF" w:rsidRPr="008D0A68">
          <w:rPr>
            <w:rStyle w:val="a7"/>
            <w:lang w:val="en-US"/>
          </w:rPr>
          <w:t>habrahabr</w:t>
        </w:r>
        <w:r w:rsidR="004C6BFF" w:rsidRPr="00ED68CF">
          <w:rPr>
            <w:rStyle w:val="a7"/>
          </w:rPr>
          <w:t>.</w:t>
        </w:r>
        <w:r w:rsidR="004C6BFF" w:rsidRPr="008D0A68">
          <w:rPr>
            <w:rStyle w:val="a7"/>
            <w:lang w:val="en-US"/>
          </w:rPr>
          <w:t>ru</w:t>
        </w:r>
        <w:r w:rsidR="004C6BFF" w:rsidRPr="00ED68CF">
          <w:rPr>
            <w:rStyle w:val="a7"/>
          </w:rPr>
          <w:t>/</w:t>
        </w:r>
        <w:r w:rsidR="004C6BFF" w:rsidRPr="008D0A68">
          <w:rPr>
            <w:rStyle w:val="a7"/>
            <w:lang w:val="en-US"/>
          </w:rPr>
          <w:t>post</w:t>
        </w:r>
        <w:r w:rsidR="004C6BFF" w:rsidRPr="00ED68CF">
          <w:rPr>
            <w:rStyle w:val="a7"/>
          </w:rPr>
          <w:t>/160177/</w:t>
        </w:r>
      </w:hyperlink>
    </w:p>
    <w:p w:rsidR="004C6BFF" w:rsidRPr="00ED68CF" w:rsidRDefault="004C6BFF" w:rsidP="00E11A79"/>
    <w:p w:rsidR="008F7F91" w:rsidRPr="00ED68CF" w:rsidRDefault="008F7F91" w:rsidP="00E11A79"/>
    <w:p w:rsidR="00403DC8" w:rsidRPr="00ED68CF" w:rsidRDefault="00403DC8" w:rsidP="005464E1">
      <w:pPr>
        <w:pStyle w:val="3"/>
      </w:pPr>
      <w:r w:rsidRPr="00ED68CF">
        <w:br w:type="page"/>
      </w:r>
    </w:p>
    <w:p w:rsidR="009B6F92" w:rsidRPr="00B75B40" w:rsidRDefault="009B6F92" w:rsidP="009B6F92">
      <w:pPr>
        <w:pStyle w:val="2"/>
      </w:pPr>
      <w:r>
        <w:lastRenderedPageBreak/>
        <w:t xml:space="preserve">Урок </w:t>
      </w:r>
      <w:r w:rsidR="00F832C4">
        <w:t>8</w:t>
      </w:r>
      <w:r>
        <w:t xml:space="preserve">. </w:t>
      </w:r>
      <w:r>
        <w:rPr>
          <w:lang w:val="en-US"/>
        </w:rPr>
        <w:t>View</w:t>
      </w:r>
      <w:r w:rsidR="005374F2">
        <w:t>,</w:t>
      </w:r>
      <w:r w:rsidR="00403DC8">
        <w:t xml:space="preserve"> </w:t>
      </w:r>
      <w:r w:rsidR="005374F2">
        <w:rPr>
          <w:lang w:val="en-US"/>
        </w:rPr>
        <w:t>Razor</w:t>
      </w:r>
      <w:r w:rsidR="005374F2" w:rsidRPr="00B75B40">
        <w:t xml:space="preserve">, </w:t>
      </w:r>
      <w:r w:rsidR="00A41013">
        <w:t>страница ошибки</w:t>
      </w:r>
      <w:r w:rsidR="00A41013" w:rsidRPr="00B75B40">
        <w:t>.</w:t>
      </w:r>
    </w:p>
    <w:p w:rsidR="009B6F92" w:rsidRPr="00300995" w:rsidRDefault="009B6F92" w:rsidP="009B6F92">
      <w:r>
        <w:t xml:space="preserve">Цель: Научиться делать вывод данных в </w:t>
      </w:r>
      <w:r>
        <w:rPr>
          <w:lang w:val="en-US"/>
        </w:rPr>
        <w:t>html</w:t>
      </w:r>
      <w:r>
        <w:t>, использование</w:t>
      </w:r>
      <w:r w:rsidRPr="009B6F92">
        <w:t xml:space="preserve"> </w:t>
      </w:r>
      <w:r w:rsidR="00917906">
        <w:rPr>
          <w:lang w:val="en-US"/>
        </w:rPr>
        <w:t>R</w:t>
      </w:r>
      <w:r>
        <w:rPr>
          <w:lang w:val="en-US"/>
        </w:rPr>
        <w:t>azor</w:t>
      </w:r>
      <w:r w:rsidRPr="009B6F92">
        <w:t xml:space="preserve">. </w:t>
      </w:r>
      <w:r w:rsidR="00403DC8">
        <w:rPr>
          <w:lang w:val="en-US"/>
        </w:rPr>
        <w:t>Helper</w:t>
      </w:r>
      <w:r w:rsidR="00403DC8">
        <w:t xml:space="preserve">ы. </w:t>
      </w:r>
      <w:r w:rsidR="00403DC8">
        <w:rPr>
          <w:lang w:val="en-US"/>
        </w:rPr>
        <w:t>PageableData</w:t>
      </w:r>
      <w:r w:rsidR="00403DC8" w:rsidRPr="00403DC8">
        <w:t>.</w:t>
      </w:r>
      <w:r>
        <w:t xml:space="preserve">  Динамические формы. </w:t>
      </w:r>
      <w:r w:rsidR="00403DC8">
        <w:rPr>
          <w:lang w:val="en-US"/>
        </w:rPr>
        <w:t>RedirectToLogin</w:t>
      </w:r>
      <w:r w:rsidR="00403DC8" w:rsidRPr="00403DC8">
        <w:t xml:space="preserve">, </w:t>
      </w:r>
      <w:r w:rsidR="00403DC8">
        <w:rPr>
          <w:lang w:val="en-US"/>
        </w:rPr>
        <w:t>RedirectToNotFoundPage</w:t>
      </w:r>
      <w:r w:rsidR="00403DC8" w:rsidRPr="00403DC8">
        <w:t xml:space="preserve">. </w:t>
      </w:r>
      <w:r w:rsidR="00403DC8">
        <w:t>Страница ошибки.</w:t>
      </w:r>
      <w:r w:rsidR="00403DC8" w:rsidRPr="00403DC8">
        <w:t xml:space="preserve"> </w:t>
      </w:r>
      <w:r w:rsidR="00403DC8">
        <w:rPr>
          <w:lang w:val="en-US"/>
        </w:rPr>
        <w:t>Rss</w:t>
      </w:r>
      <w:r w:rsidR="005374F2">
        <w:rPr>
          <w:lang w:val="en-US"/>
        </w:rPr>
        <w:t>Action</w:t>
      </w:r>
      <w:r w:rsidR="00403DC8">
        <w:rPr>
          <w:lang w:val="en-US"/>
        </w:rPr>
        <w:t>Result</w:t>
      </w:r>
      <w:r w:rsidR="00403DC8" w:rsidRPr="00403DC8">
        <w:t>.</w:t>
      </w:r>
    </w:p>
    <w:p w:rsidR="00300995" w:rsidRDefault="00300995" w:rsidP="009B6F92">
      <w:pPr>
        <w:pStyle w:val="3"/>
      </w:pPr>
      <w:r>
        <w:t>Основа</w:t>
      </w:r>
    </w:p>
    <w:p w:rsidR="00300995" w:rsidRPr="00300995" w:rsidRDefault="00300995" w:rsidP="00300995">
      <w:r w:rsidRPr="00300995">
        <w:t xml:space="preserve">Итак, </w:t>
      </w:r>
      <w:r w:rsidR="008D7D74">
        <w:t xml:space="preserve">рассмотрим </w:t>
      </w:r>
      <w:r w:rsidRPr="00300995">
        <w:t xml:space="preserve">как устроена часть </w:t>
      </w:r>
      <w:r w:rsidRPr="00300995">
        <w:rPr>
          <w:lang w:val="en-US"/>
        </w:rPr>
        <w:t>View</w:t>
      </w:r>
      <w:r w:rsidRPr="00300995">
        <w:t>.</w:t>
      </w:r>
    </w:p>
    <w:p w:rsidR="00300995" w:rsidRDefault="00300995" w:rsidP="00300995">
      <w:r w:rsidRPr="00300995">
        <w:t xml:space="preserve">В контроллере все </w:t>
      </w:r>
      <w:r w:rsidRPr="00300995">
        <w:rPr>
          <w:lang w:val="en-US"/>
        </w:rPr>
        <w:t>action</w:t>
      </w:r>
      <w:r w:rsidRPr="00300995">
        <w:t>-методы возвращают</w:t>
      </w:r>
      <w:r>
        <w:t xml:space="preserve"> тип </w:t>
      </w:r>
      <w:r>
        <w:rPr>
          <w:lang w:val="en-US"/>
        </w:rPr>
        <w:t>ActionResult</w:t>
      </w:r>
      <w:r w:rsidRPr="00300995">
        <w:t xml:space="preserve">. </w:t>
      </w:r>
      <w:r>
        <w:t>И для вывода результата мы используем:</w:t>
      </w:r>
    </w:p>
    <w:p w:rsidR="00300995" w:rsidRPr="00300995" w:rsidRDefault="00300995" w:rsidP="0030099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300995" w:rsidRDefault="00300995" w:rsidP="00300995">
      <w:r>
        <w:t xml:space="preserve">Основными параметрами </w:t>
      </w:r>
      <w:r>
        <w:rPr>
          <w:lang w:val="en-US"/>
        </w:rPr>
        <w:t>View</w:t>
      </w:r>
      <w:r w:rsidRPr="00300995">
        <w:t xml:space="preserve"> </w:t>
      </w:r>
      <w:r>
        <w:t>может быть:</w:t>
      </w:r>
    </w:p>
    <w:p w:rsidR="00300995" w:rsidRPr="00464029" w:rsidRDefault="00300995" w:rsidP="002037CD">
      <w:pPr>
        <w:pStyle w:val="a6"/>
        <w:numPr>
          <w:ilvl w:val="0"/>
          <w:numId w:val="27"/>
        </w:numPr>
      </w:pPr>
      <w:r>
        <w:t xml:space="preserve">Имя, обычно оно совпадает с именем </w:t>
      </w:r>
      <w:r>
        <w:rPr>
          <w:lang w:val="en-US"/>
        </w:rPr>
        <w:t>action</w:t>
      </w:r>
      <w:r w:rsidRPr="00300995">
        <w:t>-</w:t>
      </w:r>
      <w:r>
        <w:t>метода. В случае если надо вызвать иной</w:t>
      </w:r>
      <w:r w:rsidR="00464029" w:rsidRPr="00464029">
        <w:t xml:space="preserve"> </w:t>
      </w:r>
      <w:r w:rsidR="00464029">
        <w:t xml:space="preserve">по имени </w:t>
      </w:r>
      <w:r w:rsidR="00464029">
        <w:rPr>
          <w:lang w:val="en-US"/>
        </w:rPr>
        <w:t>View</w:t>
      </w:r>
      <w:r w:rsidR="00464029" w:rsidRPr="00464029">
        <w:t xml:space="preserve">, </w:t>
      </w:r>
      <w:r w:rsidR="00464029">
        <w:t xml:space="preserve">то используется конструкция </w:t>
      </w:r>
      <w:r w:rsidR="00464029">
        <w:rPr>
          <w:lang w:val="en-US"/>
        </w:rPr>
        <w:t>return</w:t>
      </w:r>
      <w:r w:rsidR="00464029" w:rsidRPr="00464029">
        <w:t xml:space="preserve"> </w:t>
      </w:r>
      <w:r w:rsidR="00464029">
        <w:rPr>
          <w:lang w:val="en-US"/>
        </w:rPr>
        <w:t>View</w:t>
      </w:r>
      <w:r w:rsidR="00464029" w:rsidRPr="00464029">
        <w:t>(“</w:t>
      </w:r>
      <w:r w:rsidR="00464029">
        <w:rPr>
          <w:lang w:val="en-US"/>
        </w:rPr>
        <w:t>ViewName</w:t>
      </w:r>
      <w:r w:rsidR="00464029" w:rsidRPr="00464029">
        <w:t xml:space="preserve">”, </w:t>
      </w:r>
      <w:r w:rsidR="00464029">
        <w:rPr>
          <w:lang w:val="en-US"/>
        </w:rPr>
        <w:t>modelData</w:t>
      </w:r>
      <w:r w:rsidR="00464029" w:rsidRPr="00464029">
        <w:t>).</w:t>
      </w:r>
    </w:p>
    <w:p w:rsidR="00464029" w:rsidRDefault="00464029" w:rsidP="002037CD">
      <w:pPr>
        <w:pStyle w:val="a6"/>
        <w:numPr>
          <w:ilvl w:val="0"/>
          <w:numId w:val="27"/>
        </w:numPr>
      </w:pPr>
      <w:r>
        <w:t xml:space="preserve">Данные для отображения во </w:t>
      </w:r>
      <w:r>
        <w:rPr>
          <w:lang w:val="en-US"/>
        </w:rPr>
        <w:t>View</w:t>
      </w:r>
      <w:r w:rsidRPr="00464029">
        <w:t xml:space="preserve">. </w:t>
      </w:r>
      <w:r>
        <w:t xml:space="preserve">Необязательный параметр. При передаче во </w:t>
      </w:r>
      <w:r>
        <w:rPr>
          <w:lang w:val="en-US"/>
        </w:rPr>
        <w:t>View</w:t>
      </w:r>
      <w:r w:rsidRPr="00464029">
        <w:t xml:space="preserve"> </w:t>
      </w:r>
      <w:r>
        <w:t xml:space="preserve">этот объект данных будет обозначаться </w:t>
      </w:r>
      <w:r>
        <w:rPr>
          <w:lang w:val="en-US"/>
        </w:rPr>
        <w:t>Model</w:t>
      </w:r>
      <w:r w:rsidRPr="00464029">
        <w:t xml:space="preserve">. </w:t>
      </w:r>
      <w:r>
        <w:t xml:space="preserve">Для связывания типа данных во </w:t>
      </w:r>
      <w:r>
        <w:rPr>
          <w:lang w:val="en-US"/>
        </w:rPr>
        <w:t>View</w:t>
      </w:r>
      <w:r w:rsidRPr="00464029">
        <w:t xml:space="preserve"> </w:t>
      </w:r>
      <w:r>
        <w:t>указывается ожидаемый тип данных:</w:t>
      </w:r>
    </w:p>
    <w:p w:rsidR="00464029" w:rsidRDefault="00464029" w:rsidP="00464029">
      <w:pPr>
        <w:pStyle w:val="a6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LessonProject.Model.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User</w:t>
      </w:r>
    </w:p>
    <w:p w:rsidR="00464029" w:rsidRPr="00464029" w:rsidRDefault="00464029" w:rsidP="002037CD">
      <w:pPr>
        <w:pStyle w:val="a6"/>
        <w:numPr>
          <w:ilvl w:val="0"/>
          <w:numId w:val="27"/>
        </w:numPr>
      </w:pPr>
      <w:r>
        <w:rPr>
          <w:lang w:val="en-US"/>
        </w:rPr>
        <w:t>Layout</w:t>
      </w:r>
      <w:r w:rsidRPr="00464029">
        <w:t xml:space="preserve">. </w:t>
      </w:r>
      <w:r>
        <w:t xml:space="preserve">Необязательный параметр. При указании этого параметра по данной строке найдется страница-контейнер и вызовется. </w:t>
      </w:r>
      <w:r>
        <w:rPr>
          <w:lang w:val="en-US"/>
        </w:rPr>
        <w:t>View</w:t>
      </w:r>
      <w:r>
        <w:t xml:space="preserve">-часть будет обработана методом </w:t>
      </w:r>
      <w:r>
        <w:rPr>
          <w:lang w:val="en-US"/>
        </w:rPr>
        <w:t>RenderBody()</w:t>
      </w:r>
    </w:p>
    <w:p w:rsidR="00464029" w:rsidRDefault="00464029" w:rsidP="00464029">
      <w:pPr>
        <w:pStyle w:val="a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Layout = </w:t>
      </w:r>
      <w:r w:rsidRPr="004640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</w:p>
    <w:p w:rsidR="00464029" w:rsidRPr="00464029" w:rsidRDefault="00464029" w:rsidP="00464029">
      <w:pPr>
        <w:pStyle w:val="a6"/>
        <w:rPr>
          <w:lang w:val="en-US"/>
        </w:rPr>
      </w:pPr>
      <w:r w:rsidRPr="00464029">
        <w:rPr>
          <w:lang w:val="en-US"/>
        </w:rPr>
        <w:t>В _Layout.cshtml: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640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46402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640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6402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64029" w:rsidRPr="00464029" w:rsidRDefault="00464029" w:rsidP="00464029">
      <w:pPr>
        <w:pStyle w:val="a6"/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="PopupWrapper"&gt;&lt;/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64029" w:rsidRPr="00464029" w:rsidRDefault="00464029" w:rsidP="00464029">
      <w:pPr>
        <w:pStyle w:val="a6"/>
      </w:pPr>
    </w:p>
    <w:p w:rsidR="00464029" w:rsidRDefault="00464029" w:rsidP="00464029">
      <w:r>
        <w:t xml:space="preserve">Выбор, какой же </w:t>
      </w:r>
      <w:r>
        <w:rPr>
          <w:lang w:val="en-US"/>
        </w:rPr>
        <w:t>View</w:t>
      </w:r>
      <w:r w:rsidRPr="00464029">
        <w:t xml:space="preserve"> </w:t>
      </w:r>
      <w:r>
        <w:t>использовать происходит следующим образом:</w:t>
      </w:r>
    </w:p>
    <w:p w:rsidR="00464029" w:rsidRDefault="00464029" w:rsidP="002037CD">
      <w:pPr>
        <w:pStyle w:val="a6"/>
        <w:numPr>
          <w:ilvl w:val="0"/>
          <w:numId w:val="27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/Areas/[Area]/Views/[ControllerName]/</w:t>
      </w:r>
    </w:p>
    <w:p w:rsidR="00464029" w:rsidRDefault="00464029" w:rsidP="002037CD">
      <w:pPr>
        <w:pStyle w:val="a6"/>
        <w:numPr>
          <w:ilvl w:val="0"/>
          <w:numId w:val="27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/Areas/[Area]/Views/Shared/</w:t>
      </w:r>
    </w:p>
    <w:p w:rsidR="00464029" w:rsidRDefault="00464029" w:rsidP="002037CD">
      <w:pPr>
        <w:pStyle w:val="a6"/>
        <w:numPr>
          <w:ilvl w:val="0"/>
          <w:numId w:val="27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/Views/[ControllerName]/</w:t>
      </w:r>
    </w:p>
    <w:p w:rsidR="00464029" w:rsidRPr="00464029" w:rsidRDefault="00464029" w:rsidP="002037CD">
      <w:pPr>
        <w:pStyle w:val="a6"/>
        <w:numPr>
          <w:ilvl w:val="0"/>
          <w:numId w:val="27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/Views/Shared/</w:t>
      </w:r>
    </w:p>
    <w:p w:rsidR="003F5E82" w:rsidRDefault="003F5E82" w:rsidP="003F5E82">
      <w:r>
        <w:t>приступим к изучению.</w:t>
      </w:r>
    </w:p>
    <w:p w:rsidR="009B6F92" w:rsidRPr="00300995" w:rsidRDefault="009B6F92" w:rsidP="009B6F92">
      <w:pPr>
        <w:pStyle w:val="3"/>
      </w:pPr>
      <w:r>
        <w:rPr>
          <w:lang w:val="en-US"/>
        </w:rPr>
        <w:t>Razor</w:t>
      </w:r>
    </w:p>
    <w:p w:rsidR="00ED68CF" w:rsidRDefault="008D7D74" w:rsidP="00ED68CF">
      <w:r>
        <w:t>П</w:t>
      </w:r>
      <w:r w:rsidRPr="008D7D74">
        <w:t>ри создании View есть выбор между двумя движками: ASPX и Razor. Первый мы не будем использовать в дальнейшем, поэтому поговорим о</w:t>
      </w:r>
      <w:r>
        <w:t xml:space="preserve"> </w:t>
      </w:r>
      <w:r w:rsidRPr="008D7D74">
        <w:t>Razor.</w:t>
      </w:r>
      <w:r w:rsidR="00300995">
        <w:rPr>
          <w:noProof/>
          <w:lang w:eastAsia="ru-RU"/>
        </w:rPr>
        <w:drawing>
          <wp:inline distT="0" distB="0" distL="0" distR="0" wp14:anchorId="343621DB" wp14:editId="1BBD9957">
            <wp:extent cx="5089585" cy="1104847"/>
            <wp:effectExtent l="0" t="0" r="0" b="635"/>
            <wp:docPr id="45" name="Рисунок 45" descr="D:\Projects\RepositoryMercurial\WebTemplate\Sources\lessons\PrintScreens\Lesson8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8\Untitled-01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16" cy="110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0995">
        <w:t xml:space="preserve"> </w:t>
      </w:r>
    </w:p>
    <w:p w:rsidR="00300995" w:rsidRPr="00273F86" w:rsidRDefault="00300995" w:rsidP="00ED68CF"/>
    <w:p w:rsidR="000D7F79" w:rsidRDefault="000D7F79" w:rsidP="00ED68CF">
      <w:r>
        <w:rPr>
          <w:lang w:val="en-US"/>
        </w:rPr>
        <w:t>ASPX</w:t>
      </w:r>
      <w:r w:rsidRPr="000D7F79">
        <w:t xml:space="preserve"> </w:t>
      </w:r>
      <w:r>
        <w:t xml:space="preserve">был громозким движком с тегами </w:t>
      </w:r>
      <w:r w:rsidRPr="000D7F79">
        <w:t xml:space="preserve">&lt;% %&gt; </w:t>
      </w:r>
      <w:r>
        <w:t xml:space="preserve">для выполнения кода и </w:t>
      </w:r>
      <w:r w:rsidRPr="000D7F79">
        <w:t xml:space="preserve">&lt;%: %&gt; </w:t>
      </w:r>
      <w:r>
        <w:t>для вывода данных.</w:t>
      </w:r>
    </w:p>
    <w:p w:rsidR="000D7F79" w:rsidRPr="00273F86" w:rsidRDefault="000D7F79" w:rsidP="00ED68CF">
      <w:r>
        <w:rPr>
          <w:lang w:val="en-US"/>
        </w:rPr>
        <w:t>Razor</w:t>
      </w:r>
      <w:r>
        <w:t xml:space="preserve"> использует конструкцию </w:t>
      </w:r>
      <w:r w:rsidRPr="000D7F79">
        <w:t>@</w:t>
      </w:r>
      <w:r>
        <w:rPr>
          <w:lang w:val="en-US"/>
        </w:rPr>
        <w:t>Model</w:t>
      </w:r>
      <w:r w:rsidRPr="000D7F79">
        <w:t>.</w:t>
      </w:r>
      <w:r>
        <w:rPr>
          <w:lang w:val="en-US"/>
        </w:rPr>
        <w:t>Name</w:t>
      </w:r>
      <w:r>
        <w:t xml:space="preserve">. Т.е. всё, что начинается с </w:t>
      </w:r>
      <w:r w:rsidRPr="000D7F79">
        <w:t xml:space="preserve">@ </w:t>
      </w:r>
      <w:r>
        <w:t>переводит в режим или исполнения кода</w:t>
      </w:r>
      <w:r w:rsidR="008D7D74">
        <w:t>,</w:t>
      </w:r>
      <w:r>
        <w:t xml:space="preserve"> или вывода данных </w:t>
      </w:r>
      <w:r w:rsidRPr="000D7F79">
        <w:t>@</w:t>
      </w:r>
      <w:r>
        <w:rPr>
          <w:lang w:val="en-US"/>
        </w:rPr>
        <w:t>foreach</w:t>
      </w:r>
      <w:r w:rsidRPr="000D7F79">
        <w:t xml:space="preserve">() {…}, </w:t>
      </w:r>
      <w:r>
        <w:t xml:space="preserve">или </w:t>
      </w:r>
      <w:r w:rsidRPr="000D7F79">
        <w:t>@</w:t>
      </w:r>
      <w:r>
        <w:rPr>
          <w:lang w:val="en-US"/>
        </w:rPr>
        <w:t>if</w:t>
      </w:r>
      <w:r w:rsidRPr="000D7F79">
        <w:t xml:space="preserve">() { … } </w:t>
      </w:r>
      <w:r>
        <w:rPr>
          <w:lang w:val="en-US"/>
        </w:rPr>
        <w:t>else</w:t>
      </w:r>
      <w:r w:rsidRPr="000D7F79">
        <w:t xml:space="preserve"> { … }</w:t>
      </w:r>
      <w:r>
        <w:t>: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Any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())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Список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Code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D7F79" w:rsidRPr="00273F86" w:rsidRDefault="000D7F79" w:rsidP="000D7F79"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BF2026" w:rsidRPr="00BF2026" w:rsidRDefault="000D7F79" w:rsidP="00ED68CF">
      <w:r>
        <w:t>Внутри</w:t>
      </w:r>
      <w:r w:rsidRPr="000D7F79">
        <w:t xml:space="preserve"> { } </w:t>
      </w:r>
      <w:r>
        <w:t xml:space="preserve">находятся теги – это </w:t>
      </w:r>
      <w:r w:rsidR="00FA0EBA">
        <w:t>маркер того</w:t>
      </w:r>
      <w:r>
        <w:t>, что это шаблон. Для простого выполнения кода внутри шаблона используем структуру</w:t>
      </w:r>
      <w:r w:rsidR="00BF2026" w:rsidRPr="00BF2026">
        <w:t xml:space="preserve"> @{ </w:t>
      </w:r>
      <w:r w:rsidR="00BF2026">
        <w:rPr>
          <w:lang w:val="en-US"/>
        </w:rPr>
        <w:t>code</w:t>
      </w:r>
      <w:r w:rsidR="00BF2026" w:rsidRPr="00BF2026">
        <w:t xml:space="preserve"> }</w:t>
      </w:r>
      <w:r w:rsidR="00BF2026">
        <w:t>, для корректного вывода данных внутри атрибутов или текстом конструкция</w:t>
      </w:r>
      <w:r w:rsidR="00921590">
        <w:t xml:space="preserve"> -</w:t>
      </w:r>
      <w:r w:rsidR="00BF2026">
        <w:t xml:space="preserve"> </w:t>
      </w:r>
      <w:r w:rsidR="00BF2026" w:rsidRPr="00BF2026">
        <w:t>@(</w:t>
      </w:r>
      <w:r w:rsidR="00BF2026">
        <w:rPr>
          <w:lang w:val="en-US"/>
        </w:rPr>
        <w:t>string</w:t>
      </w:r>
      <w:r w:rsidR="00BF2026" w:rsidRPr="00BF2026">
        <w:t xml:space="preserve"> </w:t>
      </w:r>
      <w:r w:rsidR="00BF2026">
        <w:rPr>
          <w:lang w:val="en-US"/>
        </w:rPr>
        <w:t>result</w:t>
      </w:r>
      <w:r w:rsidR="00BF2026" w:rsidRPr="00BF2026">
        <w:t>)</w:t>
      </w:r>
      <w:r>
        <w:t>: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="item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@(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i % 2 == 0 ? </w:t>
      </w:r>
      <w:r w:rsidRPr="00BF202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"odd"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F202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)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i++;</w:t>
      </w:r>
    </w:p>
    <w:p w:rsidR="00BF2026" w:rsidRPr="00BF2026" w:rsidRDefault="00BF2026" w:rsidP="00BF2026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0D7F79" w:rsidRDefault="00BF2026" w:rsidP="00ED68CF">
      <w:r>
        <w:t>Чтобы вывести не теговый текст</w:t>
      </w:r>
      <w:r w:rsidR="00921590">
        <w:t>,</w:t>
      </w:r>
      <w:r>
        <w:t xml:space="preserve"> нужно использовать псевдотеги </w:t>
      </w:r>
      <w:r w:rsidRPr="00BF2026">
        <w:t>&lt;</w:t>
      </w:r>
      <w:r>
        <w:rPr>
          <w:lang w:val="en-US"/>
        </w:rPr>
        <w:t>text</w:t>
      </w:r>
      <w:r w:rsidRPr="00BF2026">
        <w:t>&gt;&lt;/</w:t>
      </w:r>
      <w:r>
        <w:rPr>
          <w:lang w:val="en-US"/>
        </w:rPr>
        <w:t>text</w:t>
      </w:r>
      <w:r w:rsidRPr="00BF2026">
        <w:t>&gt;</w:t>
      </w:r>
      <w:r>
        <w:t>: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role.Name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&lt;text&gt;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&lt;/text&gt;</w:t>
      </w:r>
    </w:p>
    <w:p w:rsidR="000D7F79" w:rsidRDefault="00BF2026" w:rsidP="00BF202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BF2026" w:rsidRDefault="00BF2026" w:rsidP="00BF2026">
      <w:r>
        <w:t xml:space="preserve">Для вывода </w:t>
      </w:r>
      <w:r>
        <w:rPr>
          <w:lang w:val="en-US"/>
        </w:rPr>
        <w:t>html</w:t>
      </w:r>
      <w:r w:rsidRPr="00BF2026">
        <w:t>-</w:t>
      </w:r>
      <w:r>
        <w:t xml:space="preserve">текста – или должна возвращаться </w:t>
      </w:r>
      <w:r>
        <w:rPr>
          <w:lang w:val="en-US"/>
        </w:rPr>
        <w:t>MvcHtmlString</w:t>
      </w:r>
      <w:r w:rsidR="00921590">
        <w:t>,</w:t>
      </w:r>
      <w:r w:rsidRPr="00BF2026">
        <w:t xml:space="preserve"> </w:t>
      </w:r>
      <w:r>
        <w:t xml:space="preserve">или использовать конструкцию </w:t>
      </w:r>
      <w:r w:rsidRPr="00BF2026">
        <w:t>@</w:t>
      </w:r>
      <w:r>
        <w:rPr>
          <w:lang w:val="en-US"/>
        </w:rPr>
        <w:t>Html</w:t>
      </w:r>
      <w:r w:rsidRPr="00BF2026">
        <w:t>.</w:t>
      </w:r>
      <w:r>
        <w:rPr>
          <w:lang w:val="en-US"/>
        </w:rPr>
        <w:t>Raw</w:t>
      </w:r>
      <w:r w:rsidRPr="00BF2026">
        <w:t>(</w:t>
      </w:r>
      <w:r>
        <w:rPr>
          <w:lang w:val="en-US"/>
        </w:rPr>
        <w:t>html</w:t>
      </w:r>
      <w:r w:rsidRPr="00BF2026">
        <w:t>-</w:t>
      </w:r>
      <w:r>
        <w:rPr>
          <w:lang w:val="en-US"/>
        </w:rPr>
        <w:t>string</w:t>
      </w:r>
      <w:r w:rsidRPr="00BF2026">
        <w:t>-</w:t>
      </w:r>
      <w:r>
        <w:rPr>
          <w:lang w:val="en-US"/>
        </w:rPr>
        <w:t>value</w:t>
      </w:r>
      <w:r w:rsidRPr="00BF2026">
        <w:t xml:space="preserve">), </w:t>
      </w:r>
      <w:r>
        <w:t xml:space="preserve">иначе текст будет выведен с экранированием тегов. </w:t>
      </w:r>
    </w:p>
    <w:p w:rsidR="00403DC8" w:rsidRDefault="00403DC8" w:rsidP="00403DC8">
      <w:pPr>
        <w:pStyle w:val="3"/>
      </w:pPr>
      <w:r>
        <w:rPr>
          <w:lang w:val="en-US"/>
        </w:rPr>
        <w:lastRenderedPageBreak/>
        <w:t>PageableData</w:t>
      </w:r>
      <w:r w:rsidRPr="004E0697">
        <w:t xml:space="preserve"> </w:t>
      </w:r>
    </w:p>
    <w:p w:rsidR="00C46F36" w:rsidRDefault="00410945" w:rsidP="00C46F36">
      <w:r>
        <w:t xml:space="preserve">Рассмотрим постраничный вывод таблицы из БД. Проанализируем: </w:t>
      </w:r>
    </w:p>
    <w:p w:rsidR="00410945" w:rsidRDefault="00410945" w:rsidP="002037CD">
      <w:pPr>
        <w:pStyle w:val="a6"/>
        <w:numPr>
          <w:ilvl w:val="0"/>
          <w:numId w:val="28"/>
        </w:numPr>
      </w:pPr>
      <w:r>
        <w:t xml:space="preserve">Контроллер должен </w:t>
      </w:r>
      <w:r w:rsidR="00190E53">
        <w:t xml:space="preserve">получить </w:t>
      </w:r>
      <w:r>
        <w:t xml:space="preserve">в параметрах значение страницы, которую мы будем выводить </w:t>
      </w:r>
    </w:p>
    <w:p w:rsidR="00410945" w:rsidRDefault="00410945" w:rsidP="002037CD">
      <w:pPr>
        <w:pStyle w:val="a6"/>
        <w:numPr>
          <w:ilvl w:val="0"/>
          <w:numId w:val="28"/>
        </w:numPr>
      </w:pPr>
      <w:r>
        <w:t>По умолчанию это будет первая страница</w:t>
      </w:r>
    </w:p>
    <w:p w:rsidR="00410945" w:rsidRDefault="00410945" w:rsidP="002037CD">
      <w:pPr>
        <w:pStyle w:val="a6"/>
        <w:numPr>
          <w:ilvl w:val="0"/>
          <w:numId w:val="28"/>
        </w:numPr>
      </w:pPr>
      <w:r>
        <w:t>При выводе</w:t>
      </w:r>
      <w:r w:rsidR="00190E53">
        <w:t>,</w:t>
      </w:r>
      <w:r>
        <w:t xml:space="preserve"> мы должны знать</w:t>
      </w:r>
      <w:r w:rsidR="00190E53">
        <w:t>:</w:t>
      </w:r>
    </w:p>
    <w:p w:rsidR="00410945" w:rsidRDefault="00410945" w:rsidP="002037CD">
      <w:pPr>
        <w:pStyle w:val="a6"/>
        <w:numPr>
          <w:ilvl w:val="1"/>
          <w:numId w:val="28"/>
        </w:numPr>
      </w:pPr>
      <w:r>
        <w:t>Список элементов БД, которые выводим</w:t>
      </w:r>
    </w:p>
    <w:p w:rsidR="00410945" w:rsidRDefault="00410945" w:rsidP="002037CD">
      <w:pPr>
        <w:pStyle w:val="a6"/>
        <w:numPr>
          <w:ilvl w:val="1"/>
          <w:numId w:val="28"/>
        </w:numPr>
      </w:pPr>
      <w:r>
        <w:t>Количество страниц</w:t>
      </w:r>
    </w:p>
    <w:p w:rsidR="00410945" w:rsidRDefault="00410945" w:rsidP="002037CD">
      <w:pPr>
        <w:pStyle w:val="a6"/>
        <w:numPr>
          <w:ilvl w:val="1"/>
          <w:numId w:val="28"/>
        </w:numPr>
      </w:pPr>
      <w:r>
        <w:t>Текущую страницу</w:t>
      </w:r>
    </w:p>
    <w:p w:rsidR="00410945" w:rsidRDefault="00120EEF" w:rsidP="00C46F36">
      <w:pPr>
        <w:rPr>
          <w:lang w:val="en-US"/>
        </w:rPr>
      </w:pPr>
      <w:r>
        <w:t>Создадим</w:t>
      </w:r>
      <w:r w:rsidRPr="00120EEF">
        <w:rPr>
          <w:lang w:val="en-US"/>
        </w:rPr>
        <w:t xml:space="preserve"> </w:t>
      </w:r>
      <w:r>
        <w:rPr>
          <w:lang w:val="en-US"/>
        </w:rPr>
        <w:t>Generic</w:t>
      </w:r>
      <w:r w:rsidRPr="00120EEF">
        <w:rPr>
          <w:lang w:val="en-US"/>
        </w:rPr>
        <w:t>-</w:t>
      </w:r>
      <w:r>
        <w:t>класс</w:t>
      </w:r>
      <w:r w:rsidRPr="00120EEF">
        <w:rPr>
          <w:lang w:val="en-US"/>
        </w:rPr>
        <w:t xml:space="preserve"> </w:t>
      </w:r>
      <w:r>
        <w:rPr>
          <w:lang w:val="en-US"/>
        </w:rPr>
        <w:t>PageableData (/Models/Info/PageableData.cs)</w:t>
      </w:r>
      <w:r w:rsidRPr="00120EEF">
        <w:rPr>
          <w:lang w:val="en-US"/>
        </w:rPr>
        <w:t>: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 :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="00E82C8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ItemPerPageDefault = 20;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List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PageNo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CountPage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PageableData(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queryableSet,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page,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 = 0)</w:t>
      </w:r>
    </w:p>
    <w:p w:rsid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(itemPerPage == 0)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itemPerPage = ItemPerPageDefault;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ItemPerPage = itemPerPage;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PageNo = page;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 = queryableSet.Count();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CountPage = (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decimal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.Remainder(count, itemPerPage) == 0 ? count / itemPerPage : count / itemPerPage + 1;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 = queryableSet.Skip((PageNo - 1) * itemPerPage).Take(itemPerPage);</w:t>
      </w:r>
    </w:p>
    <w:p w:rsid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20EEF" w:rsidRPr="00273F86" w:rsidRDefault="00120EEF" w:rsidP="00120EE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120EEF" w:rsidRDefault="00E82C84" w:rsidP="00120EEF">
      <w:r>
        <w:t>По умолча</w:t>
      </w:r>
      <w:r w:rsidR="000E1AA3">
        <w:t>нию кол</w:t>
      </w:r>
      <w:r w:rsidR="00190E53">
        <w:t>ичест</w:t>
      </w:r>
      <w:r w:rsidR="000E1AA3">
        <w:t xml:space="preserve">во выводимых значений на странице – 20, но мы можем изменить этот параметр в конструкторе. Передаем </w:t>
      </w:r>
      <w:r w:rsidR="000E1AA3">
        <w:rPr>
          <w:lang w:val="en-US"/>
        </w:rPr>
        <w:t>IQueryable</w:t>
      </w:r>
      <w:r w:rsidR="000E1AA3" w:rsidRPr="000E1AA3">
        <w:t>&lt;</w:t>
      </w:r>
      <w:r w:rsidR="000E1AA3">
        <w:rPr>
          <w:lang w:val="en-US"/>
        </w:rPr>
        <w:t>T</w:t>
      </w:r>
      <w:r w:rsidR="000E1AA3" w:rsidRPr="000E1AA3">
        <w:t xml:space="preserve">&gt; </w:t>
      </w:r>
      <w:r w:rsidR="000E1AA3">
        <w:t xml:space="preserve">и вычисляем кол-во страниц </w:t>
      </w:r>
      <w:r w:rsidR="000E1AA3">
        <w:rPr>
          <w:lang w:val="en-US"/>
        </w:rPr>
        <w:t>CountPage</w:t>
      </w:r>
      <w:r w:rsidR="000E1AA3" w:rsidRPr="000E1AA3">
        <w:t xml:space="preserve">. </w:t>
      </w:r>
      <w:r w:rsidR="000E1AA3">
        <w:t xml:space="preserve">Используя </w:t>
      </w:r>
      <w:r w:rsidR="000E1AA3">
        <w:rPr>
          <w:lang w:val="en-US"/>
        </w:rPr>
        <w:t>PageNo</w:t>
      </w:r>
      <w:r w:rsidR="00190E53">
        <w:t>,</w:t>
      </w:r>
      <w:r w:rsidR="000E1AA3" w:rsidRPr="000E1AA3">
        <w:t xml:space="preserve"> </w:t>
      </w:r>
      <w:r w:rsidR="000E1AA3">
        <w:t>выбираем страницу:</w:t>
      </w:r>
    </w:p>
    <w:p w:rsidR="000E1AA3" w:rsidRPr="000E1AA3" w:rsidRDefault="000E1AA3" w:rsidP="000E1A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List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queryableSet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Skip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((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PageNo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- 1) * 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itemPerPage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itemPerPage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E1AA3" w:rsidRPr="000E1AA3" w:rsidRDefault="000E1AA3" w:rsidP="00120EEF">
      <w:pPr>
        <w:rPr>
          <w:lang w:val="en-US"/>
        </w:rPr>
      </w:pPr>
    </w:p>
    <w:p w:rsidR="0014333E" w:rsidRPr="0014333E" w:rsidRDefault="0014333E" w:rsidP="00403DC8">
      <w:pPr>
        <w:rPr>
          <w:lang w:val="en-US"/>
        </w:rPr>
      </w:pPr>
      <w:r>
        <w:t>В</w:t>
      </w:r>
      <w:r w:rsidRPr="0014333E">
        <w:rPr>
          <w:lang w:val="en-US"/>
        </w:rPr>
        <w:t xml:space="preserve"> </w:t>
      </w:r>
      <w:r>
        <w:t>контроллере</w:t>
      </w:r>
      <w:r w:rsidRPr="0014333E">
        <w:rPr>
          <w:lang w:val="en-US"/>
        </w:rPr>
        <w:t xml:space="preserve"> </w:t>
      </w:r>
      <w:r>
        <w:t>используем</w:t>
      </w:r>
      <w:r w:rsidRPr="0014333E">
        <w:rPr>
          <w:lang w:val="en-US"/>
        </w:rPr>
        <w:t>: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1)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30);</w:t>
      </w:r>
    </w:p>
    <w:p w:rsid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View(data);</w:t>
      </w:r>
    </w:p>
    <w:p w:rsidR="0014333E" w:rsidRDefault="0014333E" w:rsidP="0014333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14333E" w:rsidRDefault="0014333E" w:rsidP="0014333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…</w:t>
      </w:r>
    </w:p>
    <w:p w:rsidR="0014333E" w:rsidRPr="0014333E" w:rsidRDefault="0014333E" w:rsidP="00403DC8">
      <w:r w:rsidRPr="0014333E">
        <w:lastRenderedPageBreak/>
        <w:t xml:space="preserve">Во </w:t>
      </w:r>
      <w:r>
        <w:rPr>
          <w:lang w:val="en-US"/>
        </w:rPr>
        <w:t>View</w:t>
      </w:r>
      <w:r w:rsidRPr="0014333E">
        <w:t xml:space="preserve"> </w:t>
      </w:r>
      <w:r>
        <w:t>используем данный класс</w:t>
      </w:r>
      <w:r w:rsidRPr="0014333E">
        <w:t>: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LessonProject.Models.Info.</w:t>
      </w:r>
      <w:r w:rsidRPr="001433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PageableData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&lt;LessonProject.Model.</w:t>
      </w:r>
      <w:r w:rsidRPr="001433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14333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"Users"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14333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.List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user.ID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user.Email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="activateDate"&gt;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user.AddedDate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4333E" w:rsidRPr="00273F86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D7774" w:rsidRPr="00273F86" w:rsidRDefault="00FD7774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FD7774" w:rsidRDefault="00FD7774" w:rsidP="00FD7774">
      <w:r w:rsidRPr="00FD7774">
        <w:t>Запускаем</w:t>
      </w:r>
      <w:r w:rsidR="00190E53">
        <w:t>,</w:t>
      </w:r>
      <w:r w:rsidRPr="00FD7774">
        <w:t xml:space="preserve"> проверяем (</w:t>
      </w:r>
      <w:hyperlink r:id="rId96" w:history="1">
        <w:r w:rsidRPr="0071489D">
          <w:rPr>
            <w:rStyle w:val="a7"/>
          </w:rPr>
          <w:t>http://localhost:54484/User</w:t>
        </w:r>
      </w:hyperlink>
      <w:r w:rsidRPr="00FD7774">
        <w:t>)</w:t>
      </w:r>
    </w:p>
    <w:p w:rsidR="00FD7774" w:rsidRDefault="00FD7774" w:rsidP="00FD7774">
      <w:r>
        <w:rPr>
          <w:noProof/>
          <w:lang w:eastAsia="ru-RU"/>
        </w:rPr>
        <w:drawing>
          <wp:inline distT="0" distB="0" distL="0" distR="0" wp14:anchorId="53B05CB8" wp14:editId="2FE1EEF0">
            <wp:extent cx="5891841" cy="1413868"/>
            <wp:effectExtent l="0" t="0" r="0" b="0"/>
            <wp:docPr id="55" name="Рисунок 55" descr="D:\Projects\RepositoryMercurial\WebTemplate\Sources\lessons\PrintScreens\Lesson8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8\Untitled-02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882" cy="1413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774" w:rsidRPr="00273F86" w:rsidRDefault="00FD7774" w:rsidP="00FD7774">
      <w:r>
        <w:t>Для продолжения</w:t>
      </w:r>
      <w:r w:rsidR="00190E53">
        <w:t>,</w:t>
      </w:r>
      <w:r>
        <w:t xml:space="preserve"> сгенерируем больше </w:t>
      </w:r>
      <w:r w:rsidR="00695250">
        <w:t xml:space="preserve">данных (просто </w:t>
      </w:r>
      <w:r w:rsidR="00695250">
        <w:rPr>
          <w:lang w:val="en-US"/>
        </w:rPr>
        <w:t>ctrl</w:t>
      </w:r>
      <w:r w:rsidR="00695250" w:rsidRPr="00695250">
        <w:t>-</w:t>
      </w:r>
      <w:r w:rsidR="00695250">
        <w:rPr>
          <w:lang w:val="en-US"/>
        </w:rPr>
        <w:t>c</w:t>
      </w:r>
      <w:r w:rsidR="00695250" w:rsidRPr="00695250">
        <w:t xml:space="preserve">, </w:t>
      </w:r>
      <w:r w:rsidR="00695250">
        <w:rPr>
          <w:lang w:val="en-US"/>
        </w:rPr>
        <w:t>ctrl</w:t>
      </w:r>
      <w:r w:rsidR="00695250" w:rsidRPr="00695250">
        <w:t>-</w:t>
      </w:r>
      <w:r w:rsidR="00695250">
        <w:rPr>
          <w:lang w:val="en-US"/>
        </w:rPr>
        <w:t>v</w:t>
      </w:r>
      <w:r w:rsidR="00695250" w:rsidRPr="00695250">
        <w:t xml:space="preserve"> </w:t>
      </w:r>
      <w:r w:rsidR="00695250">
        <w:t xml:space="preserve">в </w:t>
      </w:r>
      <w:r w:rsidR="00610C3D">
        <w:t xml:space="preserve">таблице в </w:t>
      </w:r>
      <w:r w:rsidR="00610C3D">
        <w:rPr>
          <w:lang w:val="en-US"/>
        </w:rPr>
        <w:t>Server</w:t>
      </w:r>
      <w:r w:rsidR="00610C3D" w:rsidRPr="00610C3D">
        <w:t xml:space="preserve"> </w:t>
      </w:r>
      <w:r w:rsidR="00610C3D">
        <w:rPr>
          <w:lang w:val="en-US"/>
        </w:rPr>
        <w:t>Explorer</w:t>
      </w:r>
      <w:r w:rsidR="00695250">
        <w:t>)</w:t>
      </w:r>
    </w:p>
    <w:p w:rsidR="00BE31C2" w:rsidRDefault="00BE31C2" w:rsidP="00FD777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9983CD7" wp14:editId="3062BACE">
            <wp:extent cx="5891841" cy="1819377"/>
            <wp:effectExtent l="0" t="0" r="0" b="9525"/>
            <wp:docPr id="60" name="Рисунок 60" descr="D:\Projects\RepositoryMercurial\WebTemplate\Sources\lessons\PrintScreens\Lesson8\Untitled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8\Untitled-03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800" cy="1819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250" w:rsidRPr="00BE31C2" w:rsidRDefault="00BE31C2" w:rsidP="00FD7774">
      <w:r>
        <w:t xml:space="preserve">Перейдем к созданию </w:t>
      </w:r>
      <w:r>
        <w:rPr>
          <w:lang w:val="en-US"/>
        </w:rPr>
        <w:t>Helper</w:t>
      </w:r>
      <w:r w:rsidR="00A2047D" w:rsidRPr="00193E40">
        <w:t>’</w:t>
      </w:r>
      <w:r>
        <w:t>а</w:t>
      </w:r>
      <w:r w:rsidR="00DF7E89">
        <w:t xml:space="preserve"> пагинатора</w:t>
      </w:r>
      <w:r>
        <w:t xml:space="preserve">, который даст </w:t>
      </w:r>
      <w:r w:rsidR="00190E53">
        <w:t xml:space="preserve">нам </w:t>
      </w:r>
      <w:r>
        <w:t>возможность пролистывать этот список</w:t>
      </w:r>
      <w:r w:rsidR="00DF7E89">
        <w:t>.</w:t>
      </w:r>
    </w:p>
    <w:p w:rsidR="00403DC8" w:rsidRDefault="00403DC8" w:rsidP="00403DC8">
      <w:pPr>
        <w:pStyle w:val="3"/>
      </w:pPr>
      <w:r>
        <w:rPr>
          <w:lang w:val="en-US"/>
        </w:rPr>
        <w:lastRenderedPageBreak/>
        <w:t>Helper</w:t>
      </w:r>
      <w:r>
        <w:t xml:space="preserve"> (</w:t>
      </w:r>
      <w:r>
        <w:rPr>
          <w:lang w:val="en-US"/>
        </w:rPr>
        <w:t>PagerHelper</w:t>
      </w:r>
      <w:r>
        <w:t>)</w:t>
      </w:r>
    </w:p>
    <w:p w:rsidR="00BE31C2" w:rsidRPr="00DF7E89" w:rsidRDefault="00DF7E89" w:rsidP="00BE31C2">
      <w:pPr>
        <w:rPr>
          <w:lang w:val="en-US"/>
        </w:rPr>
      </w:pPr>
      <w:r>
        <w:t xml:space="preserve">Так как мы используем </w:t>
      </w:r>
      <w:r>
        <w:rPr>
          <w:lang w:val="en-US"/>
        </w:rPr>
        <w:t>bootstrap</w:t>
      </w:r>
      <w:r>
        <w:t xml:space="preserve">, то и на базе </w:t>
      </w:r>
      <w:r w:rsidR="00190E53">
        <w:t xml:space="preserve">него </w:t>
      </w:r>
      <w:r>
        <w:t xml:space="preserve">будем делать пагинатор. </w:t>
      </w:r>
      <w:r w:rsidR="00190E53">
        <w:t>В</w:t>
      </w:r>
      <w:r w:rsidR="00190E53" w:rsidRPr="00FA0EBA">
        <w:rPr>
          <w:lang w:val="en-US"/>
        </w:rPr>
        <w:t xml:space="preserve"> </w:t>
      </w:r>
      <w:r w:rsidR="00190E53">
        <w:t>коде</w:t>
      </w:r>
      <w:r w:rsidRPr="00DF7E89">
        <w:rPr>
          <w:lang w:val="en-US"/>
        </w:rPr>
        <w:t xml:space="preserve"> </w:t>
      </w:r>
      <w:r>
        <w:t>он</w:t>
      </w:r>
      <w:r w:rsidRPr="00DF7E89">
        <w:rPr>
          <w:lang w:val="en-US"/>
        </w:rPr>
        <w:t xml:space="preserve"> </w:t>
      </w:r>
      <w:r>
        <w:t>выглядит</w:t>
      </w:r>
      <w:r w:rsidRPr="00DF7E89">
        <w:rPr>
          <w:lang w:val="en-US"/>
        </w:rPr>
        <w:t xml:space="preserve"> </w:t>
      </w:r>
      <w:r>
        <w:t>так</w:t>
      </w:r>
      <w:r w:rsidRPr="00DF7E89">
        <w:rPr>
          <w:lang w:val="en-US"/>
        </w:rPr>
        <w:t>: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="pagination"&gt;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Prev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2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3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4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5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Next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ul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F7E89" w:rsidRDefault="00DF7E89" w:rsidP="00DF7E8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F7E89" w:rsidRPr="00273F86" w:rsidRDefault="00DF7E89" w:rsidP="00DF7E89">
      <w:r>
        <w:t xml:space="preserve">Нас интересует только внутренняя часть </w:t>
      </w:r>
      <w:r w:rsidRPr="00DF7E89">
        <w:t>&lt;</w:t>
      </w:r>
      <w:r>
        <w:rPr>
          <w:lang w:val="en-US"/>
        </w:rPr>
        <w:t>ul</w:t>
      </w:r>
      <w:r w:rsidRPr="00DF7E89">
        <w:t>&gt;&lt;/</w:t>
      </w:r>
      <w:r>
        <w:rPr>
          <w:lang w:val="en-US"/>
        </w:rPr>
        <w:t>ul</w:t>
      </w:r>
      <w:r w:rsidRPr="00DF7E89">
        <w:t xml:space="preserve">&gt;. </w:t>
      </w:r>
    </w:p>
    <w:p w:rsidR="00DF7E89" w:rsidRPr="00273F86" w:rsidRDefault="00DF7E89" w:rsidP="00DF7E89">
      <w:r>
        <w:rPr>
          <w:lang w:val="en-US"/>
        </w:rPr>
        <w:t>Helper</w:t>
      </w:r>
      <w:r w:rsidRPr="00273F86">
        <w:t xml:space="preserve"> </w:t>
      </w:r>
      <w:r>
        <w:t>создается</w:t>
      </w:r>
      <w:r w:rsidRPr="00273F86">
        <w:t xml:space="preserve"> </w:t>
      </w:r>
      <w:r>
        <w:t>как</w:t>
      </w:r>
      <w:r w:rsidRPr="00273F86">
        <w:t xml:space="preserve"> </w:t>
      </w:r>
      <w:r>
        <w:rPr>
          <w:lang w:val="en-US"/>
        </w:rPr>
        <w:t>Extension</w:t>
      </w:r>
      <w:r w:rsidRPr="00273F86">
        <w:t xml:space="preserve"> </w:t>
      </w:r>
      <w:r>
        <w:t>для</w:t>
      </w:r>
      <w:r w:rsidRPr="00273F86">
        <w:t xml:space="preserve"> </w:t>
      </w:r>
      <w:r>
        <w:t>класса</w:t>
      </w:r>
      <w:r w:rsidRPr="00273F86">
        <w:t xml:space="preserve"> </w:t>
      </w:r>
      <w:r>
        <w:rPr>
          <w:lang w:val="en-US"/>
        </w:rPr>
        <w:t>System</w:t>
      </w:r>
      <w:r w:rsidRPr="00273F86">
        <w:t>.</w:t>
      </w:r>
      <w:r>
        <w:rPr>
          <w:lang w:val="en-US"/>
        </w:rPr>
        <w:t>Web</w:t>
      </w:r>
      <w:r w:rsidRPr="00273F86">
        <w:t>.</w:t>
      </w:r>
      <w:r>
        <w:rPr>
          <w:lang w:val="en-US"/>
        </w:rPr>
        <w:t>Mvc</w:t>
      </w:r>
      <w:r w:rsidRPr="00273F86">
        <w:t>.</w:t>
      </w:r>
      <w:r>
        <w:rPr>
          <w:lang w:val="en-US"/>
        </w:rPr>
        <w:t>HtmlHelper</w:t>
      </w:r>
      <w:r w:rsidRPr="00273F86">
        <w:t xml:space="preserve">. </w:t>
      </w:r>
      <w:r>
        <w:t>План</w:t>
      </w:r>
      <w:r w:rsidRPr="00273F86">
        <w:t xml:space="preserve"> </w:t>
      </w:r>
      <w:r>
        <w:t>таков</w:t>
      </w:r>
      <w:r w:rsidRPr="00273F86">
        <w:t>:</w:t>
      </w:r>
    </w:p>
    <w:p w:rsidR="00DF7E89" w:rsidRPr="00DF7E89" w:rsidRDefault="00DF7E89" w:rsidP="002037CD">
      <w:pPr>
        <w:pStyle w:val="a6"/>
        <w:numPr>
          <w:ilvl w:val="0"/>
          <w:numId w:val="29"/>
        </w:numPr>
      </w:pPr>
      <w:r>
        <w:t xml:space="preserve">Вывести </w:t>
      </w:r>
      <w:r>
        <w:rPr>
          <w:lang w:val="en-US"/>
        </w:rPr>
        <w:t>Prev</w:t>
      </w:r>
      <w:r w:rsidRPr="00DF7E89">
        <w:t xml:space="preserve"> </w:t>
      </w:r>
      <w:r>
        <w:t>(сделать активным если надо)</w:t>
      </w:r>
    </w:p>
    <w:p w:rsidR="00DF7E89" w:rsidRDefault="00DF7E89" w:rsidP="002037CD">
      <w:pPr>
        <w:pStyle w:val="a6"/>
        <w:numPr>
          <w:ilvl w:val="0"/>
          <w:numId w:val="29"/>
        </w:numPr>
      </w:pPr>
      <w:r>
        <w:t>Вывести ссылки на первые три страницы 1, 2, 3</w:t>
      </w:r>
    </w:p>
    <w:p w:rsidR="00DF7E89" w:rsidRDefault="00DF7E89" w:rsidP="002037CD">
      <w:pPr>
        <w:pStyle w:val="a6"/>
        <w:numPr>
          <w:ilvl w:val="0"/>
          <w:numId w:val="29"/>
        </w:numPr>
      </w:pPr>
      <w:r>
        <w:t>Вывести троеточие, если необходимо</w:t>
      </w:r>
    </w:p>
    <w:p w:rsidR="00DF7E89" w:rsidRDefault="00DF7E89" w:rsidP="002037CD">
      <w:pPr>
        <w:pStyle w:val="a6"/>
        <w:numPr>
          <w:ilvl w:val="0"/>
          <w:numId w:val="29"/>
        </w:numPr>
      </w:pPr>
      <w:r>
        <w:t xml:space="preserve">Вывести активной ссылку текущей страницы </w:t>
      </w:r>
    </w:p>
    <w:p w:rsidR="00DF7E89" w:rsidRDefault="00DF7E89" w:rsidP="002037CD">
      <w:pPr>
        <w:pStyle w:val="a6"/>
        <w:numPr>
          <w:ilvl w:val="0"/>
          <w:numId w:val="29"/>
        </w:numPr>
      </w:pPr>
      <w:r>
        <w:t>Вывести троеточие, если необходимо</w:t>
      </w:r>
    </w:p>
    <w:p w:rsidR="00DF7E89" w:rsidRDefault="00DF7E89" w:rsidP="002037CD">
      <w:pPr>
        <w:pStyle w:val="a6"/>
        <w:numPr>
          <w:ilvl w:val="0"/>
          <w:numId w:val="29"/>
        </w:numPr>
      </w:pPr>
      <w:r>
        <w:t>Вывести последние три страницы</w:t>
      </w:r>
    </w:p>
    <w:p w:rsidR="00DF7E89" w:rsidRDefault="00DF7E89" w:rsidP="002037CD">
      <w:pPr>
        <w:pStyle w:val="a6"/>
        <w:numPr>
          <w:ilvl w:val="0"/>
          <w:numId w:val="29"/>
        </w:numPr>
      </w:pPr>
      <w:r>
        <w:t xml:space="preserve">Вывести </w:t>
      </w:r>
      <w:r>
        <w:rPr>
          <w:lang w:val="en-US"/>
        </w:rPr>
        <w:t>Next</w:t>
      </w:r>
      <w:r w:rsidRPr="00DF7E89">
        <w:t xml:space="preserve"> (</w:t>
      </w:r>
      <w:r>
        <w:t>сделать активной если надо</w:t>
      </w:r>
      <w:r w:rsidRPr="00DF7E89">
        <w:t>)</w:t>
      </w:r>
    </w:p>
    <w:p w:rsidR="00DF7E89" w:rsidRPr="00DF7E89" w:rsidRDefault="00DF7E89" w:rsidP="002037CD">
      <w:pPr>
        <w:pStyle w:val="a6"/>
        <w:numPr>
          <w:ilvl w:val="0"/>
          <w:numId w:val="29"/>
        </w:numPr>
      </w:pPr>
      <w:r>
        <w:t xml:space="preserve">Заключить всё в </w:t>
      </w:r>
      <w:r>
        <w:rPr>
          <w:lang w:val="en-US"/>
        </w:rPr>
        <w:t>ul</w:t>
      </w:r>
      <w:r w:rsidRPr="00DF7E89">
        <w:t xml:space="preserve"> </w:t>
      </w:r>
      <w:r>
        <w:t xml:space="preserve">и вывести как </w:t>
      </w:r>
      <w:r>
        <w:rPr>
          <w:lang w:val="en-US"/>
        </w:rPr>
        <w:t>MvcHtmlString</w:t>
      </w:r>
    </w:p>
    <w:p w:rsidR="00DF7E89" w:rsidRPr="00DF7E89" w:rsidRDefault="00DF7E89" w:rsidP="00DF7E89">
      <w:pPr>
        <w:rPr>
          <w:lang w:val="en-US"/>
        </w:rPr>
      </w:pPr>
      <w:r>
        <w:t>Код</w:t>
      </w:r>
      <w:r w:rsidRPr="00DF7E89">
        <w:rPr>
          <w:lang w:val="en-US"/>
        </w:rPr>
        <w:t xml:space="preserve"> </w:t>
      </w:r>
      <w:r>
        <w:t>будет</w:t>
      </w:r>
      <w:r w:rsidRPr="00DF7E89">
        <w:rPr>
          <w:lang w:val="en-US"/>
        </w:rPr>
        <w:t xml:space="preserve"> </w:t>
      </w:r>
      <w:r>
        <w:t>выглядеть</w:t>
      </w:r>
      <w:r w:rsidRPr="00DF7E89">
        <w:rPr>
          <w:lang w:val="en-US"/>
        </w:rPr>
        <w:t xml:space="preserve"> </w:t>
      </w:r>
      <w:r>
        <w:t>так</w:t>
      </w:r>
      <w:r w:rsidRPr="00DF7E89">
        <w:rPr>
          <w:lang w:val="en-US"/>
        </w:rPr>
        <w:t>: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PageLinks(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HtmlHelper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html,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currentPage,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totalPages,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pageUrl)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//Prev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prevBuilder.InnerHtml =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992BD2"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&amp;laquo;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(currentPage == 1)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prevBuilder.MergeAttribute(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prevBuilder.ToString()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prevBuilder.MergeAttribute(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pageUrl.Invoke(currentPage - 1));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prevBuilder.ToString()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273F86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F7E89" w:rsidRPr="00273F86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73F8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</w:t>
      </w:r>
      <w:r w:rsidRPr="00273F8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порядку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&lt;= totalPages; i++)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//Условие что выводим только необходимые номера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(((i &lt;= 3) || (i &gt; (totalPages - 3))) || ((i &gt; (currentPage - 2)) &amp;&amp; (i &lt; (currentPage + 2))))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subBuilder.InnerHtml = i.ToString(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.InvariantCulture);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 == currentPage)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subBuilder.MergeAttribute(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subBuilder.ToString()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subBuilder.MergeAttribute(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pageUrl.Invoke(i));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subBuilder.ToString()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((i == 4) &amp;&amp; (currentPage &gt; 5))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Троеточие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первое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class=\"disabled\"&gt; &lt;a href=\"#\"&gt;...&lt;/a&gt; 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((i == (totalPages - 3)) &amp;&amp; (currentPage &lt; (totalPages - 4)))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Троеточие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второе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class=\"disabled\"&gt; &lt;a href=\"#\"&gt;...&lt;/a&gt; 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//Next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nextBuilder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nextBuilder.InnerHtml =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992BD2"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&amp;raquo;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(currentPage == totalPages)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nextBuilder.MergeAttribute(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nextBuilder.ToString()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nextBuilder.MergeAttribute(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pageUrl.Invoke(currentPage + 1));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nextBuilder.ToString()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"&lt;ul&gt;"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"&lt;/ul&gt;"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10277" w:rsidRDefault="00DF7E89" w:rsidP="00DF7E8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10277" w:rsidRDefault="00710277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710277" w:rsidRPr="00710277" w:rsidRDefault="00FA0EBA" w:rsidP="00DF7E89">
      <w:r w:rsidRPr="00710277">
        <w:lastRenderedPageBreak/>
        <w:t xml:space="preserve">Добавим </w:t>
      </w:r>
      <w:r>
        <w:rPr>
          <w:lang w:val="en-US"/>
        </w:rPr>
        <w:t>n</w:t>
      </w:r>
      <w:r w:rsidRPr="00710277">
        <w:t>amespace LessonProject.Helper в объявлен</w:t>
      </w:r>
      <w:r>
        <w:t>ия</w:t>
      </w:r>
      <w:r w:rsidRPr="00710277">
        <w:t xml:space="preserve"> во Vie</w:t>
      </w:r>
      <w:r>
        <w:rPr>
          <w:lang w:val="en-US"/>
        </w:rPr>
        <w:t>w</w:t>
      </w:r>
      <w:r w:rsidRPr="00710277">
        <w:t>. Это можно сделать двумя способами</w:t>
      </w:r>
      <w:r w:rsidR="00710277" w:rsidRPr="00710277">
        <w:t>:</w:t>
      </w:r>
    </w:p>
    <w:p w:rsidR="00710277" w:rsidRDefault="00710277" w:rsidP="002037CD">
      <w:pPr>
        <w:pStyle w:val="a6"/>
        <w:numPr>
          <w:ilvl w:val="0"/>
          <w:numId w:val="30"/>
        </w:numPr>
      </w:pPr>
      <w:r>
        <w:t xml:space="preserve">В самом </w:t>
      </w:r>
      <w:r>
        <w:rPr>
          <w:lang w:val="en-US"/>
        </w:rPr>
        <w:t>View</w:t>
      </w:r>
    </w:p>
    <w:p w:rsidR="00710277" w:rsidRPr="00710277" w:rsidRDefault="00992BD2" w:rsidP="00710277">
      <w:pPr>
        <w:pStyle w:val="a6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LessonProject.Helper;</w:t>
      </w:r>
    </w:p>
    <w:p w:rsidR="00710277" w:rsidRDefault="00710277" w:rsidP="002037CD">
      <w:pPr>
        <w:pStyle w:val="a6"/>
        <w:numPr>
          <w:ilvl w:val="0"/>
          <w:numId w:val="30"/>
        </w:numPr>
      </w:pPr>
      <w:r>
        <w:t xml:space="preserve">В </w:t>
      </w:r>
      <w:r>
        <w:rPr>
          <w:lang w:val="en-US"/>
        </w:rPr>
        <w:t>Web.config (</w:t>
      </w:r>
      <w:r>
        <w:t>рекомендуется</w:t>
      </w:r>
      <w:r>
        <w:rPr>
          <w:lang w:val="en-US"/>
        </w:rPr>
        <w:t>)</w:t>
      </w:r>
    </w:p>
    <w:p w:rsidR="00F154E7" w:rsidRPr="00F154E7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pStyle w:val="a6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sectionGroup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System.Web.WebPages.Razor.Configuration.RazorWebSectionGroup,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host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System.Web.WebPages.Razor.Configuration.HostSection,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requirePermission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System.Web.WebPages.Razor.Configuration.RazorPagesSection,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requirePermission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273F86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sectionGroup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273F86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pStyle w:val="a6"/>
        <w:rPr>
          <w:lang w:val="en-US"/>
        </w:rPr>
      </w:pPr>
      <w:r w:rsidRPr="00F154E7">
        <w:rPr>
          <w:lang w:val="en-US"/>
        </w:rPr>
        <w:t xml:space="preserve">+ 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pageBaseType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System.Web.Mvc.WebViewPage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LessonProject.Helper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92BD2" w:rsidRPr="00F154E7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92BD2" w:rsidRDefault="0073255F" w:rsidP="00992BD2">
      <w:pPr>
        <w:rPr>
          <w:lang w:val="en-US"/>
        </w:rPr>
      </w:pPr>
      <w:r>
        <w:t>Добавляем</w:t>
      </w:r>
      <w:r w:rsidRPr="0073255F">
        <w:rPr>
          <w:lang w:val="en-US"/>
        </w:rPr>
        <w:t xml:space="preserve"> </w:t>
      </w:r>
      <w:r>
        <w:t>пагинатор</w:t>
      </w:r>
      <w:r w:rsidRPr="0073255F">
        <w:rPr>
          <w:lang w:val="en-US"/>
        </w:rPr>
        <w:t xml:space="preserve"> </w:t>
      </w:r>
      <w:r>
        <w:t>во</w:t>
      </w:r>
      <w:r w:rsidRPr="0073255F">
        <w:rPr>
          <w:lang w:val="en-US"/>
        </w:rPr>
        <w:t xml:space="preserve"> </w:t>
      </w:r>
      <w:r>
        <w:rPr>
          <w:lang w:val="en-US"/>
        </w:rPr>
        <w:t>View:</w:t>
      </w:r>
    </w:p>
    <w:p w:rsidR="0073255F" w:rsidRPr="0073255F" w:rsidRDefault="0073255F" w:rsidP="00732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7325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55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="pagination"&gt;</w:t>
      </w:r>
    </w:p>
    <w:p w:rsidR="0073255F" w:rsidRPr="0073255F" w:rsidRDefault="0073255F" w:rsidP="00732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3255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Html.PageLinks(Model.PageNo, Model.CountPage, x =&gt; Url.Action(</w:t>
      </w:r>
      <w:r w:rsidRPr="007325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{page = x}))</w:t>
      </w:r>
    </w:p>
    <w:p w:rsidR="0073255F" w:rsidRPr="00273F86" w:rsidRDefault="0073255F" w:rsidP="0073255F">
      <w:pPr>
        <w:rPr>
          <w:rFonts w:ascii="Consolas" w:hAnsi="Consolas" w:cs="Consolas"/>
          <w:color w:val="0000FF"/>
          <w:sz w:val="19"/>
          <w:szCs w:val="19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3255F" w:rsidRPr="0073255F" w:rsidRDefault="0073255F" w:rsidP="0073255F">
      <w:r w:rsidRPr="0073255F">
        <w:t xml:space="preserve">Обратите внимание на конструкцию </w:t>
      </w:r>
    </w:p>
    <w:p w:rsidR="0073255F" w:rsidRDefault="0073255F" w:rsidP="0073255F">
      <w:pPr>
        <w:rPr>
          <w:rFonts w:ascii="Consolas" w:hAnsi="Consolas" w:cs="Consolas"/>
          <w:color w:val="000000"/>
          <w:sz w:val="19"/>
          <w:szCs w:val="19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Action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7325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Index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page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})</w:t>
      </w:r>
    </w:p>
    <w:p w:rsidR="0073255F" w:rsidRPr="00273F86" w:rsidRDefault="0073255F" w:rsidP="0073255F">
      <w:r w:rsidRPr="0073255F">
        <w:t xml:space="preserve">Это делегат, который возвращает ссылку на страницу. </w:t>
      </w:r>
      <w:r w:rsidR="00190E53">
        <w:t xml:space="preserve">А </w:t>
      </w:r>
      <w:r w:rsidRPr="0073255F">
        <w:t>Url.Action() – формирует ссылку на страницу /User/Index с параметром page = x.</w:t>
      </w:r>
    </w:p>
    <w:p w:rsidR="0073255F" w:rsidRPr="0073255F" w:rsidRDefault="0073255F" w:rsidP="0073255F">
      <w:r>
        <w:t>Вот что получилось (уменьшил кол</w:t>
      </w:r>
      <w:r w:rsidR="00190E53">
        <w:t>ичество</w:t>
      </w:r>
      <w:r>
        <w:t xml:space="preserve"> вывода </w:t>
      </w:r>
      <w:r w:rsidR="00A3255B">
        <w:t>на странице до 5</w:t>
      </w:r>
      <w:r w:rsidR="00190E53">
        <w:t>,</w:t>
      </w:r>
      <w:r w:rsidR="00A3255B">
        <w:t xml:space="preserve"> чтобы образовалось больше страниц</w:t>
      </w:r>
      <w:r>
        <w:t>):</w:t>
      </w:r>
    </w:p>
    <w:p w:rsidR="0073255F" w:rsidRDefault="0073255F" w:rsidP="0073255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6A53B3D" wp14:editId="1BDE7B2A">
            <wp:extent cx="5702060" cy="2700255"/>
            <wp:effectExtent l="0" t="0" r="0" b="5080"/>
            <wp:docPr id="62" name="Рисунок 62" descr="D:\Projects\RepositoryMercurial\WebTemplate\Sources\lessons\PrintScreens\Lesson8\Untitled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8\Untitled-04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607" cy="270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55F" w:rsidRPr="0073255F" w:rsidRDefault="0073255F" w:rsidP="0073255F">
      <w:pPr>
        <w:rPr>
          <w:lang w:val="en-US"/>
        </w:rPr>
      </w:pPr>
    </w:p>
    <w:p w:rsidR="00403DC8" w:rsidRPr="007D1640" w:rsidRDefault="00403DC8" w:rsidP="00403DC8">
      <w:pPr>
        <w:pStyle w:val="3"/>
      </w:pPr>
      <w:r>
        <w:rPr>
          <w:lang w:val="en-US"/>
        </w:rPr>
        <w:t>SearchEngine</w:t>
      </w:r>
    </w:p>
    <w:p w:rsidR="00A3255B" w:rsidRPr="00273F86" w:rsidRDefault="00A3255B" w:rsidP="00403DC8">
      <w:pPr>
        <w:rPr>
          <w:lang w:val="en-US"/>
        </w:rPr>
      </w:pPr>
      <w:r>
        <w:t>Следующим шагом к просмотру данных будет создание поиска. Поиск будет простой</w:t>
      </w:r>
      <w:r w:rsidR="00190E53">
        <w:t>,</w:t>
      </w:r>
      <w:r>
        <w:t xml:space="preserve"> по совпадению подстроки в одном и</w:t>
      </w:r>
      <w:r w:rsidR="00860144">
        <w:t>з</w:t>
      </w:r>
      <w:r>
        <w:t xml:space="preserve"> полей данных. Входной</w:t>
      </w:r>
      <w:r w:rsidRPr="00273F86">
        <w:rPr>
          <w:lang w:val="en-US"/>
        </w:rPr>
        <w:t xml:space="preserve"> </w:t>
      </w:r>
      <w:r>
        <w:t>параметр</w:t>
      </w:r>
      <w:r w:rsidRPr="00273F86">
        <w:rPr>
          <w:lang w:val="en-US"/>
        </w:rPr>
        <w:t xml:space="preserve"> – </w:t>
      </w:r>
      <w:r>
        <w:rPr>
          <w:lang w:val="en-US"/>
        </w:rPr>
        <w:t>searchString</w:t>
      </w:r>
      <w:r w:rsidRPr="00273F86">
        <w:rPr>
          <w:lang w:val="en-US"/>
        </w:rPr>
        <w:t xml:space="preserve">. 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1,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Поиск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5);</w:t>
      </w:r>
    </w:p>
    <w:p w:rsidR="00A3255B" w:rsidRPr="00273F86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3255B" w:rsidRPr="00273F86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3255B" w:rsidRDefault="00A3255B" w:rsidP="00A325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3255B" w:rsidRPr="00273F86" w:rsidRDefault="00A3255B" w:rsidP="00A3255B">
      <w:pPr>
        <w:rPr>
          <w:lang w:val="en-US"/>
        </w:rPr>
      </w:pPr>
      <w:r w:rsidRPr="00860144">
        <w:t>Создадим</w:t>
      </w:r>
      <w:r w:rsidRPr="00273F86">
        <w:rPr>
          <w:lang w:val="en-US"/>
        </w:rPr>
        <w:t xml:space="preserve"> </w:t>
      </w:r>
      <w:r w:rsidRPr="00860144">
        <w:t>класс</w:t>
      </w:r>
      <w:r w:rsidRPr="00273F86">
        <w:rPr>
          <w:lang w:val="en-US"/>
        </w:rPr>
        <w:t xml:space="preserve"> SearchEngine, </w:t>
      </w:r>
      <w:r w:rsidRPr="00860144">
        <w:t>который</w:t>
      </w:r>
      <w:r w:rsidRPr="00273F86">
        <w:rPr>
          <w:lang w:val="en-US"/>
        </w:rPr>
        <w:t xml:space="preserve"> </w:t>
      </w:r>
      <w:r w:rsidRPr="00860144">
        <w:t>принимает</w:t>
      </w:r>
      <w:r w:rsidRPr="00273F86">
        <w:rPr>
          <w:lang w:val="en-US"/>
        </w:rPr>
        <w:t xml:space="preserve"> </w:t>
      </w:r>
      <w:r w:rsidRPr="00860144">
        <w:t>значения</w:t>
      </w:r>
      <w:r w:rsidRPr="00273F86">
        <w:rPr>
          <w:lang w:val="en-US"/>
        </w:rPr>
        <w:t xml:space="preserve"> IQueryable&lt;User&gt;, </w:t>
      </w:r>
      <w:r w:rsidRPr="00860144">
        <w:t>и</w:t>
      </w:r>
      <w:r w:rsidRPr="00273F86">
        <w:rPr>
          <w:lang w:val="en-US"/>
        </w:rPr>
        <w:t xml:space="preserve"> </w:t>
      </w:r>
      <w:r w:rsidRPr="00860144">
        <w:t>строку</w:t>
      </w:r>
      <w:r w:rsidRPr="00273F86">
        <w:rPr>
          <w:lang w:val="en-US"/>
        </w:rPr>
        <w:t xml:space="preserve"> </w:t>
      </w:r>
      <w:r w:rsidRPr="00860144">
        <w:t>поиска</w:t>
      </w:r>
      <w:r w:rsidRPr="00273F86">
        <w:rPr>
          <w:lang w:val="en-US"/>
        </w:rPr>
        <w:t xml:space="preserve">, </w:t>
      </w:r>
      <w:r w:rsidRPr="00860144">
        <w:t>а</w:t>
      </w:r>
      <w:r w:rsidRPr="00273F86">
        <w:rPr>
          <w:lang w:val="en-US"/>
        </w:rPr>
        <w:t xml:space="preserve"> </w:t>
      </w:r>
      <w:r w:rsidRPr="00860144">
        <w:t>возвращает</w:t>
      </w:r>
      <w:r w:rsidR="00860144" w:rsidRPr="00273F86">
        <w:rPr>
          <w:lang w:val="en-US"/>
        </w:rPr>
        <w:t xml:space="preserve"> </w:t>
      </w:r>
      <w:r w:rsidR="00860144" w:rsidRPr="00860144">
        <w:t>данные</w:t>
      </w:r>
      <w:r w:rsidR="00860144" w:rsidRPr="00273F86">
        <w:rPr>
          <w:lang w:val="en-US"/>
        </w:rPr>
        <w:t xml:space="preserve"> </w:t>
      </w:r>
      <w:r w:rsidR="00860144" w:rsidRPr="00860144">
        <w:t>по</w:t>
      </w:r>
      <w:r w:rsidR="00860144" w:rsidRPr="00273F86">
        <w:rPr>
          <w:lang w:val="en-US"/>
        </w:rPr>
        <w:t xml:space="preserve"> </w:t>
      </w:r>
      <w:r w:rsidR="00860144" w:rsidRPr="00860144">
        <w:t>поиску</w:t>
      </w:r>
      <w:r w:rsidR="00860144" w:rsidRPr="00273F86">
        <w:rPr>
          <w:lang w:val="en-US"/>
        </w:rPr>
        <w:t xml:space="preserve"> (/</w:t>
      </w:r>
      <w:r w:rsidR="00860144">
        <w:rPr>
          <w:lang w:val="en-US"/>
        </w:rPr>
        <w:t>Global</w:t>
      </w:r>
      <w:r w:rsidR="00860144" w:rsidRPr="00273F86">
        <w:rPr>
          <w:lang w:val="en-US"/>
        </w:rPr>
        <w:t>/</w:t>
      </w:r>
      <w:r w:rsidR="00860144">
        <w:rPr>
          <w:lang w:val="en-US"/>
        </w:rPr>
        <w:t>SearchEngine</w:t>
      </w:r>
      <w:r w:rsidR="00860144" w:rsidRPr="00273F86">
        <w:rPr>
          <w:lang w:val="en-US"/>
        </w:rPr>
        <w:t>.</w:t>
      </w:r>
      <w:r w:rsidR="00860144">
        <w:rPr>
          <w:lang w:val="en-US"/>
        </w:rPr>
        <w:t>cs</w:t>
      </w:r>
      <w:r w:rsidR="00860144" w:rsidRPr="00273F86">
        <w:rPr>
          <w:lang w:val="en-US"/>
        </w:rPr>
        <w:t>):</w:t>
      </w:r>
    </w:p>
    <w:p w:rsidR="00860144" w:rsidRDefault="00860144" w:rsidP="00A3255B">
      <w:r>
        <w:t>Первым делом</w:t>
      </w:r>
      <w:r w:rsidR="00190E53">
        <w:t>,</w:t>
      </w:r>
      <w:r>
        <w:t xml:space="preserve"> создадим классы по очистке строки запроса, никаких тегов и убираем разделители типа </w:t>
      </w:r>
      <w:r w:rsidRPr="00860144">
        <w:t>[,], {,}, (,)</w:t>
      </w:r>
      <w:r>
        <w:t>: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The regex strip html.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RegexStripHtml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"&lt;[^&gt;]*&gt;"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.Compiled);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StripHtml(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html)</w:t>
      </w:r>
    </w:p>
    <w:p w:rsidR="00860144" w:rsidRPr="00273F86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.IsNullOrWhiteSpace(html) ?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.Empty : 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RegexStripHtml.Replace(html,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.Empty).Trim();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CleanContent(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removeHtml)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(removeHtml)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content = StripHtml(content);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content =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content.Replace(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"\\"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"|"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"("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")"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"["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"*"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"?"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"}"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"^"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"+"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words = content.Split(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 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'\n'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'\r'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sb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word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words.Select(t =&gt; t.ToLowerInvariant().Trim()).Where(word =&gt; word.Length &gt; 1))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sb.AppendFormat(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 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word);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sb.ToString();</w:t>
      </w:r>
    </w:p>
    <w:p w:rsidR="00860144" w:rsidRPr="00273F86" w:rsidRDefault="00860144" w:rsidP="0086014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60144" w:rsidRPr="00273F86" w:rsidRDefault="00860144" w:rsidP="0086014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60144" w:rsidRPr="00273F86" w:rsidRDefault="00860144" w:rsidP="00860144">
      <w:pPr>
        <w:rPr>
          <w:lang w:val="en-US"/>
        </w:rPr>
      </w:pPr>
      <w:r w:rsidRPr="00A24CA6">
        <w:t>Создаем</w:t>
      </w:r>
      <w:r w:rsidRPr="00273F86">
        <w:rPr>
          <w:lang w:val="en-US"/>
        </w:rPr>
        <w:t xml:space="preserve"> </w:t>
      </w:r>
      <w:r w:rsidRPr="00A24CA6">
        <w:t>поиск</w:t>
      </w:r>
      <w:r w:rsidRPr="00273F86">
        <w:rPr>
          <w:lang w:val="en-US"/>
        </w:rPr>
        <w:t>: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Search(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source)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term = CleanContent(searchString.ToLowerInvariant().Trim(),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terms = term.Split(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 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.InvariantCulture,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"({0})"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.Join(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"|"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terms));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entry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rank = 0;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.IsNullOrWhiteSpace(entry.Email))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rank +=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.Matches(entry.Email.ToLowerInvariant(), regex).Count;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(rank &gt; 0)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entry;</w:t>
      </w:r>
    </w:p>
    <w:p w:rsid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860144" w:rsidRDefault="00860144" w:rsidP="0086014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60144" w:rsidRDefault="00860144" w:rsidP="00860144">
      <w:r w:rsidRPr="00A24CA6">
        <w:t xml:space="preserve">В первой строке очищаем строку запроса. </w:t>
      </w:r>
      <w:r w:rsidR="00A24CA6" w:rsidRPr="00A24CA6">
        <w:t>Создаем regex для поиска. В данном случае</w:t>
      </w:r>
      <w:r w:rsidR="00190E53">
        <w:t>,</w:t>
      </w:r>
      <w:r w:rsidR="00A24CA6" w:rsidRPr="00A24CA6">
        <w:t xml:space="preserve"> мы ищем только в поле Email у пользователей. </w:t>
      </w:r>
    </w:p>
    <w:p w:rsidR="00A24CA6" w:rsidRDefault="00A24CA6" w:rsidP="00860144"/>
    <w:p w:rsidR="00A24CA6" w:rsidRDefault="00A24CA6" w:rsidP="00860144">
      <w:r>
        <w:lastRenderedPageBreak/>
        <w:t>Как это работает:</w:t>
      </w:r>
    </w:p>
    <w:p w:rsidR="00A24CA6" w:rsidRPr="00A24CA6" w:rsidRDefault="00A24CA6" w:rsidP="002037CD">
      <w:pPr>
        <w:pStyle w:val="a6"/>
        <w:numPr>
          <w:ilvl w:val="0"/>
          <w:numId w:val="30"/>
        </w:numPr>
      </w:pPr>
      <w:r>
        <w:t>При вводе слова в поиске</w:t>
      </w:r>
      <w:r w:rsidR="00636D12">
        <w:t>,</w:t>
      </w:r>
      <w:r>
        <w:t xml:space="preserve"> например</w:t>
      </w:r>
      <w:r w:rsidR="00636D12">
        <w:t>,</w:t>
      </w:r>
      <w:r>
        <w:t xml:space="preserve"> «</w:t>
      </w:r>
      <w:r>
        <w:rPr>
          <w:lang w:val="en-US"/>
        </w:rPr>
        <w:t>cher</w:t>
      </w:r>
      <w:r w:rsidRPr="00A24CA6">
        <w:t xml:space="preserve"> [2]</w:t>
      </w:r>
      <w:r>
        <w:t>»</w:t>
      </w:r>
      <w:r w:rsidR="00636D12">
        <w:t>,</w:t>
      </w:r>
      <w:r>
        <w:t xml:space="preserve"> вначале убираем разделители, получаем «</w:t>
      </w:r>
      <w:r>
        <w:rPr>
          <w:lang w:val="en-US"/>
        </w:rPr>
        <w:t>cher</w:t>
      </w:r>
      <w:r w:rsidRPr="00A24CA6">
        <w:t xml:space="preserve"> 2</w:t>
      </w:r>
      <w:r>
        <w:t>».</w:t>
      </w:r>
      <w:r w:rsidRPr="00A24CA6">
        <w:t xml:space="preserve"> </w:t>
      </w:r>
    </w:p>
    <w:p w:rsidR="00A24CA6" w:rsidRPr="00A24CA6" w:rsidRDefault="00A24CA6" w:rsidP="002037CD">
      <w:pPr>
        <w:pStyle w:val="a6"/>
        <w:numPr>
          <w:ilvl w:val="0"/>
          <w:numId w:val="30"/>
        </w:numPr>
      </w:pPr>
      <w:r>
        <w:t xml:space="preserve">Создаем </w:t>
      </w:r>
      <w:r>
        <w:rPr>
          <w:lang w:val="en-US"/>
        </w:rPr>
        <w:t>regex = (cher|2).</w:t>
      </w:r>
    </w:p>
    <w:p w:rsidR="00A24CA6" w:rsidRPr="00A24CA6" w:rsidRDefault="00A24CA6" w:rsidP="002037CD">
      <w:pPr>
        <w:pStyle w:val="a6"/>
        <w:numPr>
          <w:ilvl w:val="0"/>
          <w:numId w:val="30"/>
        </w:numPr>
      </w:pPr>
      <w:r>
        <w:t>Просматриваем весь список</w:t>
      </w:r>
      <w:r w:rsidR="00636D12">
        <w:t>,</w:t>
      </w:r>
      <w:r>
        <w:t xml:space="preserve"> переданный через </w:t>
      </w:r>
      <w:r>
        <w:rPr>
          <w:lang w:val="en-US"/>
        </w:rPr>
        <w:t>IQueryable</w:t>
      </w:r>
      <w:r w:rsidRPr="00A24CA6">
        <w:t>&lt;</w:t>
      </w:r>
      <w:r>
        <w:rPr>
          <w:lang w:val="en-US"/>
        </w:rPr>
        <w:t>User</w:t>
      </w:r>
      <w:r>
        <w:t xml:space="preserve">&gt; </w:t>
      </w:r>
    </w:p>
    <w:p w:rsidR="00A24CA6" w:rsidRPr="00A24CA6" w:rsidRDefault="00A24CA6" w:rsidP="002037CD">
      <w:pPr>
        <w:pStyle w:val="a6"/>
        <w:numPr>
          <w:ilvl w:val="0"/>
          <w:numId w:val="30"/>
        </w:numPr>
      </w:pPr>
      <w:r>
        <w:t xml:space="preserve">Если есть совпадение, то выносим его в </w:t>
      </w:r>
      <w:r>
        <w:rPr>
          <w:lang w:val="en-US"/>
        </w:rPr>
        <w:t>IEnumerable</w:t>
      </w:r>
      <w:r w:rsidRPr="00A24CA6">
        <w:t xml:space="preserve"> -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entry</w:t>
      </w:r>
    </w:p>
    <w:p w:rsidR="00A24CA6" w:rsidRDefault="00A24CA6" w:rsidP="00A24CA6">
      <w:pPr>
        <w:rPr>
          <w:lang w:val="en-US"/>
        </w:rPr>
      </w:pPr>
      <w:r>
        <w:t>Изменяем</w:t>
      </w:r>
      <w:r w:rsidRPr="00A24CA6">
        <w:rPr>
          <w:lang w:val="en-US"/>
        </w:rPr>
        <w:t xml:space="preserve"> </w:t>
      </w:r>
      <w:r>
        <w:rPr>
          <w:lang w:val="en-US"/>
        </w:rPr>
        <w:t>Action (/Areas/Default/Controller/UserController.cs):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1,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ViewBag.Search = searchString;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SearchEngine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.Search(searchString, Repository.Users).AsQueryable();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&gt;(list, page, 5);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5);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View(data);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A24CA6" w:rsidRPr="00273F86" w:rsidRDefault="00A24CA6" w:rsidP="00A24CA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24CA6" w:rsidRPr="00273F86" w:rsidRDefault="00A24CA6" w:rsidP="00A24CA6">
      <w:r w:rsidRPr="00273F86">
        <w:t xml:space="preserve">Добавляем форму поиска во </w:t>
      </w:r>
      <w:r w:rsidRPr="00577A97">
        <w:rPr>
          <w:lang w:val="en-US"/>
        </w:rPr>
        <w:t>View</w:t>
      </w:r>
      <w:r w:rsidRPr="00273F86">
        <w:t>: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"Users"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(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)ViewBag.Search;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Users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"form-search"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"searchString"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searchString ??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"input-medium search-query"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E7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E7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Поиск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A24CA6" w:rsidRPr="00273F86" w:rsidRDefault="00095E77" w:rsidP="00095E7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E77" w:rsidRDefault="00095E77" w:rsidP="00095E77">
      <w:r w:rsidRPr="00273F86">
        <w:t xml:space="preserve">Обратите внимание на </w:t>
      </w:r>
      <w:r w:rsidRPr="00577A97">
        <w:rPr>
          <w:lang w:val="en-US"/>
        </w:rPr>
        <w:t>ViewBag</w:t>
      </w:r>
      <w:r w:rsidRPr="00273F86">
        <w:t xml:space="preserve">, это </w:t>
      </w:r>
      <w:r w:rsidRPr="00577A97">
        <w:rPr>
          <w:lang w:val="en-US"/>
        </w:rPr>
        <w:t>dynamic</w:t>
      </w:r>
      <w:r w:rsidRPr="00273F86">
        <w:t xml:space="preserve"> контейнер, им можно пользоваться для передачи второстепенн</w:t>
      </w:r>
      <w:r w:rsidR="00577A97" w:rsidRPr="00273F86">
        <w:t>ых данных.</w:t>
      </w:r>
    </w:p>
    <w:p w:rsidR="00577A97" w:rsidRDefault="00577A97" w:rsidP="00095E77">
      <w:r>
        <w:t>Добавим в пагинатор строку поиска:</w:t>
      </w:r>
    </w:p>
    <w:p w:rsidR="00860144" w:rsidRPr="00273F86" w:rsidRDefault="00577A97" w:rsidP="00A325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7A9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Html.PageLinks(Model.PageNo, Model.CountPage, x =&gt; Url.Action(</w:t>
      </w:r>
      <w:r w:rsidRPr="00577A9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77A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{page = x, searchString}))</w:t>
      </w:r>
    </w:p>
    <w:p w:rsidR="00403DC8" w:rsidRDefault="00403DC8" w:rsidP="00403DC8">
      <w:pPr>
        <w:pStyle w:val="3"/>
      </w:pPr>
      <w:r>
        <w:rPr>
          <w:lang w:val="en-US"/>
        </w:rPr>
        <w:t>Extension</w:t>
      </w:r>
    </w:p>
    <w:p w:rsidR="00E10539" w:rsidRDefault="00E10539" w:rsidP="00E10539">
      <w:pPr>
        <w:rPr>
          <w:lang w:val="en-US"/>
        </w:rPr>
      </w:pPr>
      <w:r>
        <w:t>Расширения для строк или целых чисел очень удобно использовать в проекте. Мы сделаем несколько реализаций, но вынесем это в отдельный проект. Добавим</w:t>
      </w:r>
      <w:r w:rsidRPr="00273F86">
        <w:rPr>
          <w:lang w:val="en-US"/>
        </w:rPr>
        <w:t xml:space="preserve"> </w:t>
      </w:r>
      <w:r>
        <w:t>проект</w:t>
      </w:r>
      <w:r w:rsidRPr="00273F86">
        <w:rPr>
          <w:lang w:val="en-US"/>
        </w:rPr>
        <w:t xml:space="preserve"> </w:t>
      </w:r>
      <w:r>
        <w:rPr>
          <w:lang w:val="en-US"/>
        </w:rPr>
        <w:t>LessonProject</w:t>
      </w:r>
      <w:r w:rsidRPr="00273F86">
        <w:rPr>
          <w:lang w:val="en-US"/>
        </w:rPr>
        <w:t>.</w:t>
      </w:r>
      <w:r>
        <w:rPr>
          <w:lang w:val="en-US"/>
        </w:rPr>
        <w:t>Tools</w:t>
      </w:r>
      <w:r w:rsidRPr="00273F86">
        <w:rPr>
          <w:lang w:val="en-US"/>
        </w:rPr>
        <w:t xml:space="preserve"> </w:t>
      </w:r>
      <w:r>
        <w:rPr>
          <w:lang w:val="en-US"/>
        </w:rPr>
        <w:t>class</w:t>
      </w:r>
      <w:r w:rsidRPr="00273F86">
        <w:rPr>
          <w:lang w:val="en-US"/>
        </w:rPr>
        <w:t xml:space="preserve"> </w:t>
      </w:r>
      <w:r>
        <w:rPr>
          <w:lang w:val="en-US"/>
        </w:rPr>
        <w:t>WebExtensions</w:t>
      </w:r>
      <w:r w:rsidRPr="00273F86">
        <w:rPr>
          <w:lang w:val="en-US"/>
        </w:rPr>
        <w:t xml:space="preserve">:  </w:t>
      </w:r>
    </w:p>
    <w:p w:rsidR="00E10539" w:rsidRPr="00E10539" w:rsidRDefault="00E10539" w:rsidP="00E10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WebExtensions</w:t>
      </w:r>
    </w:p>
    <w:p w:rsidR="00E10539" w:rsidRPr="00E10539" w:rsidRDefault="00E10539" w:rsidP="00E10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{</w:t>
      </w:r>
    </w:p>
    <w:p w:rsidR="00E10539" w:rsidRDefault="00E10539" w:rsidP="00E10539">
      <w:pPr>
        <w:rPr>
          <w:rFonts w:ascii="Consolas" w:hAnsi="Consolas" w:cs="Consolas"/>
          <w:color w:val="000000"/>
          <w:sz w:val="19"/>
          <w:szCs w:val="19"/>
        </w:rPr>
      </w:pP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}</w:t>
      </w:r>
    </w:p>
    <w:p w:rsidR="002D6CAE" w:rsidRDefault="002D6CAE" w:rsidP="00E10539">
      <w:pPr>
        <w:rPr>
          <w:lang w:val="en-US"/>
        </w:rPr>
      </w:pPr>
      <w:r w:rsidRPr="002D6CAE">
        <w:t xml:space="preserve">Пропишем в </w:t>
      </w:r>
      <w:r w:rsidRPr="002D6CAE">
        <w:rPr>
          <w:lang w:val="en-US"/>
        </w:rPr>
        <w:t>reference</w:t>
      </w:r>
      <w:r w:rsidRPr="002D6CAE">
        <w:t xml:space="preserve"> </w:t>
      </w:r>
      <w:r w:rsidRPr="002D6CAE">
        <w:rPr>
          <w:lang w:val="en-US"/>
        </w:rPr>
        <w:t>LessonProject</w:t>
      </w:r>
      <w:r w:rsidRPr="002D6CAE">
        <w:t>.</w:t>
      </w:r>
    </w:p>
    <w:p w:rsidR="002D6CAE" w:rsidRPr="002D6CAE" w:rsidRDefault="002D6CAE" w:rsidP="00E1053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127B23B" wp14:editId="2AED4F36">
            <wp:extent cx="5313872" cy="3588774"/>
            <wp:effectExtent l="0" t="0" r="1270" b="0"/>
            <wp:docPr id="63" name="Рисунок 63" descr="D:\Projects\RepositoryMercurial\WebTemplate\Sources\lessons\PrintScreens\Lesson8\Untitled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8\Untitled-05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814" cy="3590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FB6" w:rsidRPr="0021240B" w:rsidRDefault="00B16FB6" w:rsidP="00403DC8">
      <w:pPr>
        <w:rPr>
          <w:lang w:val="en-US"/>
        </w:rPr>
      </w:pPr>
      <w:r w:rsidRPr="00B16FB6">
        <w:t>Многострочные данные хранятся с разделителем \</w:t>
      </w:r>
      <w:r w:rsidRPr="00B16FB6">
        <w:rPr>
          <w:lang w:val="en-US"/>
        </w:rPr>
        <w:t>r</w:t>
      </w:r>
      <w:r w:rsidRPr="00B16FB6">
        <w:t>\</w:t>
      </w:r>
      <w:r w:rsidRPr="00B16FB6">
        <w:rPr>
          <w:lang w:val="en-US"/>
        </w:rPr>
        <w:t>n</w:t>
      </w:r>
      <w:r w:rsidR="000D080D">
        <w:t>,</w:t>
      </w:r>
      <w:r w:rsidRPr="00B16FB6">
        <w:t xml:space="preserve"> </w:t>
      </w:r>
      <w:r>
        <w:t xml:space="preserve">и при выводе в тексте эти разделители не учитываются. Необходимо создать функцию </w:t>
      </w:r>
      <w:r>
        <w:rPr>
          <w:lang w:val="en-US"/>
        </w:rPr>
        <w:t>NlToBr</w:t>
      </w:r>
      <w:r w:rsidRPr="0021240B">
        <w:rPr>
          <w:lang w:val="en-US"/>
        </w:rPr>
        <w:t xml:space="preserve">(). </w:t>
      </w:r>
      <w:r>
        <w:t>Создаем</w:t>
      </w:r>
      <w:r w:rsidRPr="0021240B">
        <w:rPr>
          <w:lang w:val="en-US"/>
        </w:rPr>
        <w:t>: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NlToBr(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source)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.IsNullOrWhiteSpace(source))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.Empty);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(source.Replace(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.NewLine, </w:t>
      </w:r>
      <w:r w:rsidRPr="00B16FB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"&lt;br /&gt;"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B16FB6" w:rsidRDefault="00B16FB6" w:rsidP="00B16FB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16FB6" w:rsidRPr="00B16FB6" w:rsidRDefault="00B16FB6" w:rsidP="00B16FB6">
      <w:r w:rsidRPr="00B16FB6">
        <w:t>Добавляем объявление в Web.config:</w:t>
      </w:r>
    </w:p>
    <w:p w:rsidR="00B16FB6" w:rsidRDefault="00B16FB6" w:rsidP="00B16FB6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73F8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LessonProject.Tools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B16FB6" w:rsidRPr="00273F86" w:rsidRDefault="002C247A" w:rsidP="00B16FB6">
      <w:pPr>
        <w:rPr>
          <w:lang w:val="en-US"/>
        </w:rPr>
      </w:pPr>
      <w:r w:rsidRPr="002C247A">
        <w:t>Можно</w:t>
      </w:r>
      <w:r w:rsidRPr="00273F86">
        <w:rPr>
          <w:lang w:val="en-US"/>
        </w:rPr>
        <w:t xml:space="preserve"> </w:t>
      </w:r>
      <w:r w:rsidRPr="002C247A">
        <w:t>использовать</w:t>
      </w:r>
      <w:r w:rsidRPr="00273F86">
        <w:rPr>
          <w:lang w:val="en-US"/>
        </w:rPr>
        <w:t>:</w:t>
      </w:r>
    </w:p>
    <w:p w:rsidR="002C247A" w:rsidRPr="00273F86" w:rsidRDefault="002C247A" w:rsidP="002C247A">
      <w:r w:rsidRPr="00273F86">
        <w:rPr>
          <w:lang w:val="en-US"/>
        </w:rPr>
        <w:tab/>
      </w:r>
      <w:r w:rsidRPr="002C247A">
        <w:t>@Model.Description.NlToBr()</w:t>
      </w:r>
    </w:p>
    <w:p w:rsidR="002C247A" w:rsidRDefault="002C247A" w:rsidP="002C247A">
      <w:r>
        <w:t xml:space="preserve">Так же создадим расширение </w:t>
      </w:r>
      <w:r>
        <w:rPr>
          <w:lang w:val="en-US"/>
        </w:rPr>
        <w:t>Teaser</w:t>
      </w:r>
      <w:r>
        <w:t xml:space="preserve">, которое урезает строку до </w:t>
      </w:r>
      <w:r w:rsidR="00ED3CA7">
        <w:t>максимального</w:t>
      </w:r>
      <w:r w:rsidR="00FA0EBA" w:rsidRPr="00FA0EBA">
        <w:t xml:space="preserve"> </w:t>
      </w:r>
      <w:r w:rsidR="00FA0EBA">
        <w:t xml:space="preserve">допустимого </w:t>
      </w:r>
      <w:r w:rsidR="00ED3CA7">
        <w:t xml:space="preserve"> количества символов, и ставит «</w:t>
      </w:r>
      <w:r w:rsidR="00ED3CA7" w:rsidRPr="00ED3CA7">
        <w:t>…</w:t>
      </w:r>
      <w:r w:rsidR="00ED3CA7">
        <w:t>» после,</w:t>
      </w:r>
      <w:r w:rsidR="00ED3CA7" w:rsidRPr="00ED3CA7">
        <w:t xml:space="preserve"> </w:t>
      </w:r>
      <w:r w:rsidR="00ED3CA7">
        <w:t xml:space="preserve">если строка оказалась длиннее. 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Teaser(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length,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more = </w:t>
      </w:r>
      <w:r w:rsidRPr="00ED3CA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"..."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.IsNullOrWhiteSpace(content))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(content.Length &lt; length)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content.Substring(0, length) + more;</w:t>
      </w:r>
    </w:p>
    <w:p w:rsid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D3CA7" w:rsidRDefault="00ED3CA7" w:rsidP="002C247A"/>
    <w:p w:rsidR="00ED3CA7" w:rsidRDefault="00ED3CA7" w:rsidP="002C247A">
      <w:r>
        <w:t>Использовать можно:</w:t>
      </w:r>
    </w:p>
    <w:p w:rsidR="00ED3CA7" w:rsidRPr="00ED3CA7" w:rsidRDefault="00ED3CA7" w:rsidP="00ED3CA7">
      <w:pPr>
        <w:ind w:firstLine="708"/>
      </w:pPr>
      <w:r w:rsidRPr="00ED3CA7">
        <w:t>@</w:t>
      </w:r>
      <w:r>
        <w:rPr>
          <w:lang w:val="en-US"/>
        </w:rPr>
        <w:t>Model</w:t>
      </w:r>
      <w:r w:rsidRPr="00ED3CA7">
        <w:t>.</w:t>
      </w:r>
      <w:r>
        <w:rPr>
          <w:lang w:val="en-US"/>
        </w:rPr>
        <w:t>Description</w:t>
      </w:r>
      <w:r w:rsidRPr="00ED3CA7">
        <w:t>.</w:t>
      </w:r>
      <w:r>
        <w:rPr>
          <w:lang w:val="en-US"/>
        </w:rPr>
        <w:t>Teaser</w:t>
      </w:r>
      <w:r w:rsidRPr="00ED3CA7">
        <w:t>(120, “&gt;&gt;&gt;”)</w:t>
      </w:r>
    </w:p>
    <w:p w:rsidR="00ED3CA7" w:rsidRPr="00ED3CA7" w:rsidRDefault="00ED3CA7" w:rsidP="002C247A">
      <w:pPr>
        <w:rPr>
          <w:lang w:val="en-US"/>
        </w:rPr>
      </w:pPr>
      <w:r>
        <w:t>Следующее расширение относится к целым числам и подставляет одно из слов в определении для 1, 2 или 5. Например</w:t>
      </w:r>
      <w:r w:rsidR="00636D12" w:rsidRPr="000D080D">
        <w:rPr>
          <w:lang w:val="en-US"/>
          <w:rPrChange w:id="8" w:author="asha" w:date="2013-04-01T20:47:00Z">
            <w:rPr/>
          </w:rPrChange>
        </w:rPr>
        <w:t>,</w:t>
      </w:r>
      <w:r w:rsidRPr="00ED3CA7">
        <w:rPr>
          <w:lang w:val="en-US"/>
        </w:rPr>
        <w:t xml:space="preserve"> 1 </w:t>
      </w:r>
      <w:r>
        <w:t>год</w:t>
      </w:r>
      <w:r w:rsidRPr="00ED3CA7">
        <w:rPr>
          <w:lang w:val="en-US"/>
        </w:rPr>
        <w:t xml:space="preserve">, 2 </w:t>
      </w:r>
      <w:r>
        <w:t>года</w:t>
      </w:r>
      <w:r w:rsidRPr="00ED3CA7">
        <w:rPr>
          <w:lang w:val="en-US"/>
        </w:rPr>
        <w:t xml:space="preserve">, 5 </w:t>
      </w:r>
      <w:r>
        <w:t>лет</w:t>
      </w:r>
      <w:r w:rsidRPr="00ED3CA7">
        <w:rPr>
          <w:lang w:val="en-US"/>
        </w:rPr>
        <w:t>: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CountWord(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second,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five)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(count % 10 == 1 &amp;&amp; 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)(count / 10) != 1)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B75B40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(count % 10 &gt; 1 &amp;&amp; count % 10 &lt; 5 &amp;&amp; ((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)(count / 10) % 10) !=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second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five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D3CA7" w:rsidRPr="00ED3CA7" w:rsidRDefault="00ED3CA7" w:rsidP="00ED3CA7">
      <w:r w:rsidRPr="00ED3CA7">
        <w:t>Использовать можно так:</w:t>
      </w:r>
    </w:p>
    <w:p w:rsidR="00ED3CA7" w:rsidRPr="00ED3CA7" w:rsidRDefault="00ED3CA7" w:rsidP="00ED3CA7">
      <w:r w:rsidRPr="00ED3CA7">
        <w:tab/>
        <w:t>@year @year.CountWord(“год”, “года”, “лет”)</w:t>
      </w:r>
    </w:p>
    <w:p w:rsidR="00ED3CA7" w:rsidRDefault="00ED3CA7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9B6F92" w:rsidRDefault="009B6F92" w:rsidP="009B6F92">
      <w:pPr>
        <w:pStyle w:val="3"/>
      </w:pPr>
      <w:r>
        <w:lastRenderedPageBreak/>
        <w:t>Динамические формы</w:t>
      </w:r>
    </w:p>
    <w:p w:rsidR="00273F86" w:rsidRDefault="00273F86" w:rsidP="00273F86">
      <w:r>
        <w:t xml:space="preserve">Я уже писал </w:t>
      </w:r>
      <w:hyperlink r:id="rId101" w:history="1">
        <w:r w:rsidRPr="00B64696">
          <w:rPr>
            <w:rStyle w:val="a7"/>
          </w:rPr>
          <w:t>статью</w:t>
        </w:r>
      </w:hyperlink>
      <w:r>
        <w:t xml:space="preserve"> </w:t>
      </w:r>
      <w:r w:rsidR="000D080D">
        <w:t>на эту тему</w:t>
      </w:r>
      <w:r>
        <w:t xml:space="preserve">. </w:t>
      </w:r>
      <w:r w:rsidR="00B64696">
        <w:t xml:space="preserve">Но то был </w:t>
      </w:r>
      <w:r w:rsidR="00B64696">
        <w:rPr>
          <w:lang w:val="en-US"/>
        </w:rPr>
        <w:t>asp</w:t>
      </w:r>
      <w:r w:rsidR="00B64696" w:rsidRPr="00B64696">
        <w:t>.</w:t>
      </w:r>
      <w:r w:rsidR="00B64696">
        <w:rPr>
          <w:lang w:val="en-US"/>
        </w:rPr>
        <w:t>net</w:t>
      </w:r>
      <w:r w:rsidR="00B64696" w:rsidRPr="00B64696">
        <w:t xml:space="preserve"> </w:t>
      </w:r>
      <w:r w:rsidR="00B64696">
        <w:rPr>
          <w:lang w:val="en-US"/>
        </w:rPr>
        <w:t>mvc</w:t>
      </w:r>
      <w:r w:rsidR="00B64696" w:rsidRPr="00B64696">
        <w:t xml:space="preserve"> </w:t>
      </w:r>
      <w:r w:rsidR="00B64696">
        <w:t xml:space="preserve">первый, </w:t>
      </w:r>
      <w:r w:rsidR="00636D12">
        <w:t xml:space="preserve">а </w:t>
      </w:r>
      <w:r w:rsidR="00770982">
        <w:t xml:space="preserve"> сейчас можно сделать все на много проще</w:t>
      </w:r>
      <w:r w:rsidR="00B64696">
        <w:t>.</w:t>
      </w:r>
    </w:p>
    <w:p w:rsidR="00B64696" w:rsidRPr="009E032D" w:rsidRDefault="00B64696" w:rsidP="00273F86">
      <w:pPr>
        <w:rPr>
          <w:lang w:val="en-US"/>
        </w:rPr>
      </w:pPr>
      <w:r>
        <w:t xml:space="preserve">Значит, проблема заключается в следующем. Мы на </w:t>
      </w:r>
      <w:r>
        <w:rPr>
          <w:lang w:val="en-US"/>
        </w:rPr>
        <w:t>post</w:t>
      </w:r>
      <w:r w:rsidRPr="00B64696">
        <w:t>-</w:t>
      </w:r>
      <w:r>
        <w:rPr>
          <w:lang w:val="en-US"/>
        </w:rPr>
        <w:t>action</w:t>
      </w:r>
      <w:r w:rsidRPr="00B64696">
        <w:t xml:space="preserve"> </w:t>
      </w:r>
      <w:r>
        <w:t>в контро</w:t>
      </w:r>
      <w:r w:rsidR="008C1167">
        <w:t>ллере принимаем объект, у которого</w:t>
      </w:r>
      <w:r w:rsidR="00636D12">
        <w:t>,</w:t>
      </w:r>
      <w:r w:rsidR="008C1167">
        <w:t xml:space="preserve"> заранее не известно кол</w:t>
      </w:r>
      <w:r w:rsidR="00636D12">
        <w:t>ичество</w:t>
      </w:r>
      <w:r w:rsidR="008C1167">
        <w:t xml:space="preserve"> полей. Например</w:t>
      </w:r>
      <w:r w:rsidR="008C1167" w:rsidRPr="009E032D">
        <w:rPr>
          <w:lang w:val="en-US"/>
        </w:rPr>
        <w:t xml:space="preserve">, </w:t>
      </w:r>
      <w:r w:rsidR="008C1167">
        <w:t>это</w:t>
      </w:r>
      <w:r w:rsidR="008C1167" w:rsidRPr="009E032D">
        <w:rPr>
          <w:lang w:val="en-US"/>
        </w:rPr>
        <w:t xml:space="preserve"> </w:t>
      </w:r>
      <w:r w:rsidR="008C1167">
        <w:t>будет</w:t>
      </w:r>
      <w:r w:rsidR="008C1167" w:rsidRPr="009E032D">
        <w:rPr>
          <w:lang w:val="en-US"/>
        </w:rPr>
        <w:t xml:space="preserve"> </w:t>
      </w:r>
      <w:r w:rsidR="008C1167">
        <w:t>следующая</w:t>
      </w:r>
      <w:r w:rsidR="008C1167" w:rsidRPr="009E032D">
        <w:rPr>
          <w:lang w:val="en-US"/>
        </w:rPr>
        <w:t xml:space="preserve"> </w:t>
      </w:r>
      <w:r w:rsidR="008C1167">
        <w:t>структура</w:t>
      </w:r>
      <w:r w:rsidR="008C1167" w:rsidRPr="009E032D">
        <w:rPr>
          <w:lang w:val="en-US"/>
        </w:rPr>
        <w:t>: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Price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Pr="009E032D" w:rsidRDefault="008C1167" w:rsidP="008C1167">
      <w:pPr>
        <w:rPr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C1167" w:rsidRPr="009E032D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} </w:t>
      </w:r>
    </w:p>
    <w:p w:rsidR="00BC287E" w:rsidRPr="009E032D" w:rsidRDefault="00BC287E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34C5C" w:rsidRPr="00134C5C" w:rsidRDefault="008C1167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Ownerships {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Default="008C1167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34C5C" w:rsidRDefault="00134C5C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34C5C" w:rsidRPr="00134C5C" w:rsidRDefault="00134C5C" w:rsidP="00134C5C">
      <w:r w:rsidRPr="00134C5C">
        <w:t>Можно использовать и List вместо Dictionary, но</w:t>
      </w:r>
      <w:r w:rsidR="00636D12">
        <w:t>,</w:t>
      </w:r>
      <w:r w:rsidRPr="00134C5C">
        <w:t xml:space="preserve"> в будущем</w:t>
      </w:r>
      <w:r w:rsidR="00636D12">
        <w:t>,</w:t>
      </w:r>
      <w:r w:rsidRPr="00134C5C">
        <w:t xml:space="preserve"> будут проблемы с валидацией для определенного элемента. </w:t>
      </w:r>
    </w:p>
    <w:p w:rsidR="00134C5C" w:rsidRPr="00134C5C" w:rsidRDefault="00134C5C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C1167" w:rsidRPr="00627FEB" w:rsidRDefault="00627FEB" w:rsidP="008C1167">
      <w:pPr>
        <w:rPr>
          <w:lang w:val="en-US"/>
        </w:rPr>
      </w:pPr>
      <w:r>
        <w:t>Создадим</w:t>
      </w:r>
      <w:r w:rsidRPr="00627FEB">
        <w:rPr>
          <w:lang w:val="en-US"/>
        </w:rPr>
        <w:t xml:space="preserve"> </w:t>
      </w:r>
      <w:r>
        <w:t>контроллер</w:t>
      </w:r>
      <w:r w:rsidRPr="00627FEB">
        <w:rPr>
          <w:lang w:val="en-US"/>
        </w:rPr>
        <w:t>: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CustomerController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01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01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34C5C" w:rsidRPr="00B44689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Ownerships =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  <w:r w:rsidR="00134C5C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5E0173" w:rsidRPr="00134C5C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627FEB" w:rsidRPr="00627FEB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View(customer);</w:t>
      </w:r>
    </w:p>
    <w:p w:rsid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27FEB" w:rsidRDefault="00627FEB" w:rsidP="00627FE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27FEB" w:rsidRDefault="00627FEB" w:rsidP="00627FEB">
      <w:pPr>
        <w:rPr>
          <w:lang w:val="en-US"/>
        </w:rPr>
      </w:pPr>
      <w:r w:rsidRPr="00627FEB">
        <w:t xml:space="preserve">В БД мы не будем ничего записывать, </w:t>
      </w:r>
      <w:r w:rsidR="00764F1F">
        <w:t>поэтому здесь</w:t>
      </w:r>
      <w:r w:rsidRPr="00627FEB">
        <w:t xml:space="preserve"> просто заглушка. Добавляем</w:t>
      </w:r>
      <w:r w:rsidRPr="00627FEB">
        <w:rPr>
          <w:lang w:val="en-US"/>
        </w:rPr>
        <w:t xml:space="preserve"> View</w:t>
      </w:r>
      <w:r>
        <w:rPr>
          <w:lang w:val="en-US"/>
        </w:rPr>
        <w:t>: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"/Scripts/default/customer-edit.js"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Edit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"Customer"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Html.Hidden(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Model.ID)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Model.Name,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="OwnershipListWrapper"&gt;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="AddOwnership"&gt;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Добавить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627FEB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keyValuePair 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Model.Ownerships)</w:t>
      </w:r>
    </w:p>
    <w:p w:rsidR="00B44689" w:rsidRPr="009E032D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44689" w:rsidRPr="009E032D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E032D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9E032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Html.Partial(</w:t>
      </w:r>
      <w:r w:rsidRPr="009E032D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"OwnershipItem"</w:t>
      </w:r>
      <w:r w:rsidRPr="009E032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keyValuePair)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27FEB" w:rsidRPr="00627FEB" w:rsidRDefault="00627FEB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Ок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Default="00B44689" w:rsidP="00627FEB">
      <w:pPr>
        <w:rPr>
          <w:lang w:val="en-US"/>
        </w:rPr>
      </w:pPr>
      <w:r w:rsidRPr="00B44689">
        <w:rPr>
          <w:lang w:val="en-US"/>
        </w:rPr>
        <w:t xml:space="preserve">keyValuePair </w:t>
      </w:r>
      <w:r w:rsidR="00627FEB">
        <w:t>переносим</w:t>
      </w:r>
      <w:r w:rsidR="00627FEB" w:rsidRPr="00627FEB">
        <w:rPr>
          <w:lang w:val="en-US"/>
        </w:rPr>
        <w:t xml:space="preserve"> </w:t>
      </w:r>
      <w:r w:rsidR="00627FEB">
        <w:t>в</w:t>
      </w:r>
      <w:r w:rsidR="00627FEB" w:rsidRPr="00627FEB">
        <w:rPr>
          <w:lang w:val="en-US"/>
        </w:rPr>
        <w:t xml:space="preserve"> </w:t>
      </w:r>
      <w:r w:rsidR="00627FEB">
        <w:rPr>
          <w:lang w:val="en-US"/>
        </w:rPr>
        <w:t>PartialView</w:t>
      </w:r>
      <w:r w:rsidR="00627FEB" w:rsidRPr="00627FEB">
        <w:rPr>
          <w:lang w:val="en-US"/>
        </w:rPr>
        <w:t xml:space="preserve"> (</w:t>
      </w:r>
      <w:r w:rsidR="00627FEB">
        <w:rPr>
          <w:lang w:val="en-US"/>
        </w:rPr>
        <w:t>/Areas/Default/Views/Customer/OwnershipItem.cshtml</w:t>
      </w:r>
      <w:r w:rsidR="00627FEB" w:rsidRPr="00627FEB">
        <w:rPr>
          <w:lang w:val="en-US"/>
        </w:rPr>
        <w:t>):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 xml:space="preserve">@model </w:t>
      </w:r>
      <w:r w:rsidRPr="00B4468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KeyValuePair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LessonProject.Models.Info.</w:t>
      </w:r>
      <w:r w:rsidRPr="00B4468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="OwnershipWrapper"&gt;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remove-line"&gt;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Удалить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Имя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"].Name"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Model.Value.Name,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"].Name"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Цена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"].Price"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Model.Value.Price,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"].Price"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F0EB0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44689" w:rsidRPr="009E032D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70D08" w:rsidRDefault="00D70D08" w:rsidP="00627FEB">
      <w:r>
        <w:rPr>
          <w:lang w:val="en-US"/>
        </w:rPr>
        <w:t>Js</w:t>
      </w:r>
      <w:r w:rsidRPr="00D70D08">
        <w:t>-</w:t>
      </w:r>
      <w:r>
        <w:t>обработчик</w:t>
      </w:r>
      <w:r w:rsidR="00FA0EBA">
        <w:t xml:space="preserve"> состоит из обработки кнопок</w:t>
      </w:r>
      <w:r>
        <w:t xml:space="preserve"> добавления и удаления</w:t>
      </w:r>
      <w:r w:rsidR="00FA0EBA">
        <w:t xml:space="preserve"> </w:t>
      </w:r>
      <w:r>
        <w:t>(</w:t>
      </w:r>
      <w:r w:rsidRPr="00D70D08">
        <w:t>/</w:t>
      </w:r>
      <w:r>
        <w:rPr>
          <w:lang w:val="en-US"/>
        </w:rPr>
        <w:t>Scripts</w:t>
      </w:r>
      <w:r w:rsidRPr="00D70D08">
        <w:t>/</w:t>
      </w:r>
      <w:r>
        <w:rPr>
          <w:lang w:val="en-US"/>
        </w:rPr>
        <w:t>default</w:t>
      </w:r>
      <w:r w:rsidRPr="00D70D08">
        <w:t>/</w:t>
      </w:r>
      <w:r>
        <w:rPr>
          <w:lang w:val="en-US"/>
        </w:rPr>
        <w:t>customer</w:t>
      </w:r>
      <w:r w:rsidRPr="00D70D08">
        <w:t>-</w:t>
      </w:r>
      <w:r>
        <w:rPr>
          <w:lang w:val="en-US"/>
        </w:rPr>
        <w:t>edit</w:t>
      </w:r>
      <w:r w:rsidRPr="00D70D08">
        <w:t>.</w:t>
      </w:r>
      <w:r>
        <w:rPr>
          <w:lang w:val="en-US"/>
        </w:rPr>
        <w:t>js</w:t>
      </w:r>
      <w:r>
        <w:t>):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.ajaxAddOwnership =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"/Customer/AddOwnership"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"#AddOwnership"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$.ajax({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type: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_this.ajaxAddOwnership,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success: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$(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"#OwnershipListWrapper"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).append(data);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$(document).on(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"click"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".remove-line"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).closest(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".OwnershipWrapper"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customerEdit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CustomerEdit();</w:t>
      </w:r>
    </w:p>
    <w:p w:rsid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customerEdit.init();</w:t>
      </w:r>
    </w:p>
    <w:p w:rsidR="00D70D08" w:rsidRPr="009E032D" w:rsidRDefault="00D70D08" w:rsidP="00D70D0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D70D08" w:rsidRDefault="000C5CCC" w:rsidP="00D70D08">
      <w:r w:rsidRPr="00D70D08">
        <w:t xml:space="preserve">При нажатии на </w:t>
      </w:r>
      <w:r>
        <w:t xml:space="preserve">кнопку «добавить», мы получаем по </w:t>
      </w:r>
      <w:r>
        <w:rPr>
          <w:lang w:val="en-US"/>
        </w:rPr>
        <w:t>ajax</w:t>
      </w:r>
      <w:r>
        <w:t xml:space="preserve">-запросу часть уже сформированный и добавим к списку. </w:t>
      </w:r>
      <w:r w:rsidR="00D70D08">
        <w:t>При удалении по клику</w:t>
      </w:r>
      <w:r w:rsidR="000849F6">
        <w:t>,</w:t>
      </w:r>
      <w:r w:rsidR="00D70D08">
        <w:t xml:space="preserve"> просто удалим ряд значений</w:t>
      </w:r>
      <w:r w:rsidR="000849F6">
        <w:t>,</w:t>
      </w:r>
      <w:r w:rsidR="00D70D08">
        <w:t xml:space="preserve"> найдя ближайший </w:t>
      </w:r>
      <w:r w:rsidR="00D70D08">
        <w:rPr>
          <w:lang w:val="en-US"/>
        </w:rPr>
        <w:t>OwnershipWrapper</w:t>
      </w:r>
      <w:r w:rsidR="00D70D08" w:rsidRPr="00D70D08">
        <w:t xml:space="preserve">. </w:t>
      </w:r>
      <w:r w:rsidR="00D70D08">
        <w:t xml:space="preserve">Обратите внимание на создание глобального обработчика для </w:t>
      </w:r>
      <w:r w:rsidR="00D70D08">
        <w:rPr>
          <w:lang w:val="en-US"/>
        </w:rPr>
        <w:t>remove</w:t>
      </w:r>
      <w:r w:rsidR="00D70D08" w:rsidRPr="00D70D08">
        <w:t>-</w:t>
      </w:r>
      <w:r w:rsidR="00D70D08">
        <w:rPr>
          <w:lang w:val="en-US"/>
        </w:rPr>
        <w:t>line</w:t>
      </w:r>
      <w:r w:rsidR="00D70D08" w:rsidRPr="00D70D08">
        <w:t xml:space="preserve">. </w:t>
      </w:r>
      <w:r w:rsidR="00D70D08">
        <w:t>Это необходимо для того, чтобы динамически созданные кнопки тоже обрабатывали этот клик.</w:t>
      </w:r>
    </w:p>
    <w:p w:rsidR="00D70D08" w:rsidRPr="00D70D08" w:rsidRDefault="00D70D08" w:rsidP="00D70D08">
      <w:r>
        <w:t>Добавим</w:t>
      </w:r>
      <w:r w:rsidRPr="00D70D08">
        <w:t xml:space="preserve"> </w:t>
      </w:r>
      <w:r>
        <w:t>обработчик</w:t>
      </w:r>
      <w:r w:rsidRPr="00D70D08">
        <w:t xml:space="preserve"> </w:t>
      </w:r>
      <w:r>
        <w:t>в</w:t>
      </w:r>
      <w:r w:rsidRPr="00D70D08">
        <w:t xml:space="preserve"> </w:t>
      </w:r>
      <w:r>
        <w:rPr>
          <w:lang w:val="en-US"/>
        </w:rPr>
        <w:t>CustomerController</w:t>
      </w:r>
      <w:r w:rsidR="000849F6">
        <w:t>,</w:t>
      </w:r>
      <w:r w:rsidRPr="00D70D08">
        <w:t xml:space="preserve"> </w:t>
      </w:r>
      <w:r>
        <w:t xml:space="preserve">используя уже созданный нами </w:t>
      </w:r>
      <w:r>
        <w:rPr>
          <w:lang w:val="en-US"/>
        </w:rPr>
        <w:t>View</w:t>
      </w:r>
      <w:r>
        <w:t xml:space="preserve"> </w:t>
      </w:r>
      <w:r>
        <w:rPr>
          <w:lang w:val="en-US"/>
        </w:rPr>
        <w:t>OwnershipItem</w:t>
      </w:r>
      <w:r w:rsidRPr="00D70D08">
        <w:t>.</w:t>
      </w:r>
      <w:r>
        <w:rPr>
          <w:lang w:val="en-US"/>
        </w:rPr>
        <w:t>cshtml</w:t>
      </w:r>
      <w:r w:rsidRPr="00D70D08">
        <w:t>: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AddOwnership()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"OwnershipItem"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KeyValuePair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()));</w:t>
      </w:r>
    </w:p>
    <w:p w:rsidR="00B44689" w:rsidRDefault="00B44689" w:rsidP="00377594">
      <w:pPr>
        <w:rPr>
          <w:lang w:val="en-US"/>
        </w:rPr>
      </w:pPr>
      <w:r w:rsidRPr="00B44689">
        <w:rPr>
          <w:highlight w:val="white"/>
          <w:lang w:val="en-US"/>
        </w:rPr>
        <w:t xml:space="preserve">        </w:t>
      </w:r>
      <w:r>
        <w:rPr>
          <w:highlight w:val="white"/>
        </w:rPr>
        <w:t>}</w:t>
      </w:r>
    </w:p>
    <w:p w:rsidR="00B44689" w:rsidRPr="00B44689" w:rsidRDefault="00B44689" w:rsidP="00B44689">
      <w:pPr>
        <w:rPr>
          <w:lang w:val="en-US"/>
        </w:rPr>
      </w:pPr>
    </w:p>
    <w:p w:rsidR="00627FEB" w:rsidRDefault="00B44689" w:rsidP="00B4468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D0492EC" wp14:editId="63854C70">
            <wp:extent cx="5003321" cy="5533408"/>
            <wp:effectExtent l="0" t="0" r="6985" b="0"/>
            <wp:docPr id="61" name="Рисунок 61" descr="D:\Projects\RepositoryMercurial\WebTemplate\Sources\lessons\PrintScreens\Lesson8\Untitled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8\Untitled-06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209" cy="5535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594" w:rsidRDefault="00377594" w:rsidP="00377594">
      <w:pPr>
        <w:pStyle w:val="3"/>
      </w:pPr>
      <w:r>
        <w:t xml:space="preserve">Правила перенаправления </w:t>
      </w:r>
    </w:p>
    <w:p w:rsidR="00377594" w:rsidRDefault="00377594" w:rsidP="00377594">
      <w:r>
        <w:t>Есть</w:t>
      </w:r>
      <w:r w:rsidR="00916A46">
        <w:t xml:space="preserve"> две ситуации, </w:t>
      </w:r>
      <w:r w:rsidR="000849F6">
        <w:t>которые похожи</w:t>
      </w:r>
      <w:r w:rsidR="00916A46">
        <w:t>, но по-разному обрабатываются. Речь идет о перенаправлении страницы на страницу входа и об ошибке 404 (страница не найдена).</w:t>
      </w:r>
    </w:p>
    <w:p w:rsidR="00916A46" w:rsidRPr="00916A46" w:rsidRDefault="00916A46" w:rsidP="00377594">
      <w:r>
        <w:t>Итак, когда мы пытаемся получить по прямой ссылке доступ к админке, но в данный момент мы не залогинены, или залогинены, но не имее</w:t>
      </w:r>
      <w:r w:rsidR="000849F6">
        <w:t>м</w:t>
      </w:r>
      <w:r>
        <w:t xml:space="preserve"> прав на это</w:t>
      </w:r>
      <w:r w:rsidR="000849F6">
        <w:t>,</w:t>
      </w:r>
      <w:r w:rsidR="000C5CCC">
        <w:t xml:space="preserve"> </w:t>
      </w:r>
      <w:r>
        <w:t>нас переправит на страницу</w:t>
      </w:r>
      <w:r w:rsidR="000849F6">
        <w:t>,</w:t>
      </w:r>
      <w:r>
        <w:t xml:space="preserve"> указанную в </w:t>
      </w:r>
      <w:r>
        <w:rPr>
          <w:lang w:val="en-US"/>
        </w:rPr>
        <w:t>Web</w:t>
      </w:r>
      <w:r w:rsidRPr="00916A46">
        <w:t>.</w:t>
      </w:r>
      <w:r>
        <w:rPr>
          <w:lang w:val="en-US"/>
        </w:rPr>
        <w:t>config</w:t>
      </w:r>
      <w:r w:rsidRPr="00916A46">
        <w:t xml:space="preserve"> </w:t>
      </w:r>
      <w:r>
        <w:t xml:space="preserve">в секции </w:t>
      </w:r>
      <w:r>
        <w:rPr>
          <w:lang w:val="en-US"/>
        </w:rPr>
        <w:t>authentication</w:t>
      </w:r>
      <w:r w:rsidRPr="00916A46">
        <w:t>:</w:t>
      </w:r>
    </w:p>
    <w:p w:rsidR="00916A46" w:rsidRPr="00916A46" w:rsidRDefault="00916A46" w:rsidP="00916A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16A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authentication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mode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Forms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16A46" w:rsidRPr="00916A46" w:rsidRDefault="00916A46" w:rsidP="00916A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16A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forms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loginUrl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~/Login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timeout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2880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16A46" w:rsidRPr="009E032D" w:rsidRDefault="00916A46" w:rsidP="00916A46">
      <w:pPr>
        <w:rPr>
          <w:rFonts w:ascii="Consolas" w:hAnsi="Consolas" w:cs="Consolas"/>
          <w:color w:val="0000FF"/>
          <w:sz w:val="19"/>
          <w:szCs w:val="19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authentication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16A46" w:rsidRPr="00916A46" w:rsidRDefault="00916A46" w:rsidP="00916A46">
      <w:r w:rsidRPr="00916A46">
        <w:t>Если мы пытаемся открыть</w:t>
      </w:r>
      <w:r>
        <w:t xml:space="preserve"> несуществующую страницу, т.е. по данным роутинга не найден контроллер и </w:t>
      </w:r>
      <w:r>
        <w:rPr>
          <w:lang w:val="en-US"/>
        </w:rPr>
        <w:t>action</w:t>
      </w:r>
      <w:r w:rsidRPr="00916A46">
        <w:t>-</w:t>
      </w:r>
      <w:r>
        <w:t xml:space="preserve">метод, то нас перенаправляют на страницу, которая указывается в секции </w:t>
      </w:r>
      <w:r>
        <w:rPr>
          <w:lang w:val="en-US"/>
        </w:rPr>
        <w:t>customErrors</w:t>
      </w:r>
      <w:r>
        <w:t xml:space="preserve"> в </w:t>
      </w:r>
      <w:r>
        <w:rPr>
          <w:lang w:val="en-US"/>
        </w:rPr>
        <w:t>Web</w:t>
      </w:r>
      <w:r>
        <w:t>.</w:t>
      </w:r>
      <w:r>
        <w:rPr>
          <w:lang w:val="en-US"/>
        </w:rPr>
        <w:t>config</w:t>
      </w:r>
      <w:r w:rsidRPr="00916A46">
        <w:t>: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customErrors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On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redirectMode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ResponseRedirect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defaultRedirect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~/Error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error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statusCode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403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~/Error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error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statusCode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404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~/NotFoundPage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1A75D8" w:rsidRDefault="001A75D8" w:rsidP="001A75D8"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customErrors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t xml:space="preserve"> </w:t>
      </w:r>
    </w:p>
    <w:p w:rsidR="00916A46" w:rsidRDefault="00916A46" w:rsidP="001A75D8">
      <w:r>
        <w:lastRenderedPageBreak/>
        <w:t xml:space="preserve">То же происходит и </w:t>
      </w:r>
      <w:r w:rsidR="000849F6">
        <w:t xml:space="preserve">при </w:t>
      </w:r>
      <w:r>
        <w:t>обработк</w:t>
      </w:r>
      <w:r w:rsidR="000849F6">
        <w:t>е</w:t>
      </w:r>
      <w:r>
        <w:t xml:space="preserve"> ошибки. На боевом сервере не очень хорошо выдавать «желтый экран смерти», где указана причина возникновения ошибки</w:t>
      </w:r>
      <w:r w:rsidR="00902362">
        <w:t>.</w:t>
      </w:r>
    </w:p>
    <w:p w:rsidR="00916A46" w:rsidRDefault="00916A46">
      <w:r>
        <w:t>Но иногда, перенаправление на страницу 404 или на страницу входа</w:t>
      </w:r>
      <w:r w:rsidR="000849F6">
        <w:t>,</w:t>
      </w:r>
      <w:r>
        <w:t xml:space="preserve"> мы должны сделать самостоятельно. </w:t>
      </w:r>
    </w:p>
    <w:p w:rsidR="00916A46" w:rsidRDefault="000849F6">
      <w:r>
        <w:t xml:space="preserve">Эта ситуация </w:t>
      </w:r>
      <w:r w:rsidR="00916A46">
        <w:t>может возникнуть, когда проверка роли выполнена, но пользователь берется за управление чужого ресурса, при обращении к которому, естественно, в доступе ему долж</w:t>
      </w:r>
      <w:r>
        <w:t>но</w:t>
      </w:r>
      <w:r w:rsidR="00916A46">
        <w:t xml:space="preserve"> быть отказано. </w:t>
      </w:r>
    </w:p>
    <w:p w:rsidR="00080532" w:rsidRPr="00080532" w:rsidRDefault="00080532">
      <w:r>
        <w:t xml:space="preserve">Или второй, и более частый случай, когда по битой ссылке не находится ресурс, в данном случае, надо переправить на </w:t>
      </w:r>
      <w:r>
        <w:rPr>
          <w:lang w:val="en-US"/>
        </w:rPr>
        <w:t>NotFoundPage</w:t>
      </w:r>
      <w:r w:rsidRPr="00080532">
        <w:t>.</w:t>
      </w:r>
    </w:p>
    <w:p w:rsidR="00080532" w:rsidRPr="009E032D" w:rsidRDefault="00080532">
      <w:pPr>
        <w:rPr>
          <w:lang w:val="en-US"/>
        </w:rPr>
      </w:pPr>
      <w:r>
        <w:t>Добавим</w:t>
      </w:r>
      <w:r w:rsidRPr="00080532">
        <w:rPr>
          <w:lang w:val="en-US"/>
        </w:rPr>
        <w:t xml:space="preserve"> </w:t>
      </w:r>
      <w:r>
        <w:t>свойства</w:t>
      </w:r>
      <w:r w:rsidRPr="00080532">
        <w:rPr>
          <w:lang w:val="en-US"/>
        </w:rPr>
        <w:t xml:space="preserve"> </w:t>
      </w:r>
      <w:r>
        <w:t>в</w:t>
      </w:r>
      <w:r w:rsidRPr="00080532">
        <w:rPr>
          <w:lang w:val="en-US"/>
        </w:rPr>
        <w:t xml:space="preserve"> </w:t>
      </w:r>
      <w:r>
        <w:rPr>
          <w:lang w:val="en-US"/>
        </w:rPr>
        <w:t>BaseController (/Controllers/BaseController.cs):</w:t>
      </w:r>
    </w:p>
    <w:p w:rsidR="00EF5C46" w:rsidRPr="00EF5C46" w:rsidRDefault="00EF5C46" w:rsidP="00EF5C46">
      <w:pPr>
        <w:ind w:firstLine="708"/>
        <w:rPr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ErrorPage =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"~/Error"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NotFoundPage = </w:t>
      </w:r>
      <w:r w:rsidRPr="0008053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"~/NotFoundPage"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LoginPage = </w:t>
      </w:r>
      <w:r w:rsidRPr="0008053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"~/Login"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RedirectResult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RedirectToNotFoundPage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Redirect(NotFoundPage);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RedirectResult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RedirectToLoginPage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Redirect(LoginPage);</w:t>
      </w:r>
    </w:p>
    <w:p w:rsidR="00080532" w:rsidRPr="009E032D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80532" w:rsidRPr="009E032D" w:rsidRDefault="00080532" w:rsidP="0008053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protected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OnException(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ExceptionContext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filterContext)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.OnException(filterContext);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filterContext.Result = Redirect(ErrorPage);</w:t>
      </w:r>
    </w:p>
    <w:p w:rsidR="00812897" w:rsidRDefault="00812897" w:rsidP="0081289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C5CCC" w:rsidRPr="001A75D8" w:rsidRDefault="000C5CCC" w:rsidP="000C5CCC">
      <w:pPr>
        <w:rPr>
          <w:lang w:val="en-US"/>
        </w:rPr>
      </w:pPr>
      <w:r>
        <w:t>Теперь</w:t>
      </w:r>
      <w:r w:rsidRPr="005744F7">
        <w:rPr>
          <w:lang w:val="en-US"/>
        </w:rPr>
        <w:t xml:space="preserve"> </w:t>
      </w:r>
      <w:r>
        <w:t>можно</w:t>
      </w:r>
      <w:r w:rsidRPr="005744F7">
        <w:rPr>
          <w:lang w:val="en-US"/>
        </w:rPr>
        <w:t xml:space="preserve"> </w:t>
      </w:r>
      <w:r>
        <w:t>использовать</w:t>
      </w:r>
      <w:r w:rsidRPr="005744F7">
        <w:rPr>
          <w:lang w:val="en-US"/>
        </w:rPr>
        <w:t xml:space="preserve"> </w:t>
      </w:r>
      <w:r>
        <w:t>свойства</w:t>
      </w:r>
      <w:r w:rsidRPr="005744F7">
        <w:rPr>
          <w:lang w:val="en-US"/>
        </w:rPr>
        <w:t xml:space="preserve"> </w:t>
      </w:r>
      <w:r>
        <w:rPr>
          <w:lang w:val="en-US"/>
        </w:rPr>
        <w:t>RedirectToNotFoundPage</w:t>
      </w:r>
      <w:r w:rsidRPr="005744F7">
        <w:rPr>
          <w:lang w:val="en-US"/>
        </w:rPr>
        <w:t xml:space="preserve"> </w:t>
      </w:r>
      <w:r>
        <w:t>и</w:t>
      </w:r>
      <w:r w:rsidRPr="005744F7">
        <w:rPr>
          <w:lang w:val="en-US"/>
        </w:rPr>
        <w:t xml:space="preserve"> </w:t>
      </w:r>
      <w:r>
        <w:rPr>
          <w:lang w:val="en-US"/>
        </w:rPr>
        <w:t>RedirectToLoginPage</w:t>
      </w:r>
      <w:r w:rsidRPr="001A75D8">
        <w:rPr>
          <w:lang w:val="en-US"/>
        </w:rPr>
        <w:t xml:space="preserve"> </w:t>
      </w:r>
      <w:r>
        <w:rPr>
          <w:lang w:val="en-US"/>
        </w:rPr>
        <w:t>UserController (/Areas/Default/Controllers/UserController.cs)</w:t>
      </w:r>
      <w:r w:rsidRPr="005744F7">
        <w:rPr>
          <w:lang w:val="en-US"/>
        </w:rPr>
        <w:t xml:space="preserve"> </w:t>
      </w:r>
      <w:r>
        <w:t>так</w:t>
      </w:r>
      <w:r w:rsidRPr="001A75D8">
        <w:rPr>
          <w:lang w:val="en-US"/>
        </w:rPr>
        <w:t>:</w:t>
      </w:r>
    </w:p>
    <w:p w:rsidR="001A75D8" w:rsidRPr="001A75D8" w:rsidRDefault="000C5CCC" w:rsidP="000C5C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A75D8"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="001A75D8" w:rsidRPr="001A75D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Authorize</w:t>
      </w:r>
      <w:r w:rsidR="001A75D8"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Repository.Users.FirstOrDefault(p =&gt; p.ID == id);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(CurrentUser.InRoles(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|| CurrentUser.ID == id)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//Разрешено редактирование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View(user);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RedirectToLoginPage;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RedirectToNotFoundPage;</w:t>
      </w:r>
    </w:p>
    <w:p w:rsidR="001A75D8" w:rsidRPr="001A75D8" w:rsidRDefault="001A75D8" w:rsidP="001A75D8"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}</w:t>
      </w:r>
    </w:p>
    <w:p w:rsidR="000C5CCC" w:rsidRDefault="000C5CCC" w:rsidP="000C5CCC">
      <w:r>
        <w:t>Обратите внимание, изначально необходимо быть авторизованным в системе, но редактирование разрешено только самому пользователю, котого эти данные или пользователю с правами админа.</w:t>
      </w:r>
    </w:p>
    <w:p w:rsidR="00DE4FDA" w:rsidRDefault="001A75D8">
      <w:r>
        <w:t>Добавим обработку ошибки</w:t>
      </w:r>
      <w:r w:rsidR="00DE4FDA">
        <w:t xml:space="preserve"> и 404-страницу. Создадим контроллер, но не будем его наследовать от </w:t>
      </w:r>
      <w:r w:rsidR="00DE4FDA">
        <w:rPr>
          <w:lang w:val="en-US"/>
        </w:rPr>
        <w:t>BaseController</w:t>
      </w:r>
      <w:r w:rsidR="00DE4FDA">
        <w:t>, чтобы ненароком не зацепить еще какую-</w:t>
      </w:r>
      <w:r w:rsidR="009A549B">
        <w:t xml:space="preserve">нибудь </w:t>
      </w:r>
      <w:r w:rsidR="00DE4FDA">
        <w:t>ошибку. Добавим пути маршрутов в обработку</w:t>
      </w:r>
      <w:r w:rsidR="00E02C8E">
        <w:t xml:space="preserve"> (</w:t>
      </w:r>
      <w:r w:rsidR="00E02C8E" w:rsidRPr="009E032D">
        <w:t>/</w:t>
      </w:r>
      <w:r w:rsidR="00E02C8E">
        <w:rPr>
          <w:lang w:val="en-US"/>
        </w:rPr>
        <w:t>Areas</w:t>
      </w:r>
      <w:r w:rsidR="00E02C8E" w:rsidRPr="009E032D">
        <w:t>/</w:t>
      </w:r>
      <w:r w:rsidR="00E02C8E">
        <w:rPr>
          <w:lang w:val="en-US"/>
        </w:rPr>
        <w:t>Default</w:t>
      </w:r>
      <w:r w:rsidR="00E02C8E" w:rsidRPr="009E032D">
        <w:t>/</w:t>
      </w:r>
      <w:r w:rsidR="00E02C8E">
        <w:rPr>
          <w:lang w:val="en-US"/>
        </w:rPr>
        <w:t>DefaultAreaRegistration</w:t>
      </w:r>
      <w:r w:rsidR="00E02C8E" w:rsidRPr="009E032D">
        <w:t>.</w:t>
      </w:r>
      <w:r w:rsidR="00E02C8E">
        <w:rPr>
          <w:lang w:val="en-US"/>
        </w:rPr>
        <w:t>cs</w:t>
      </w:r>
      <w:r w:rsidR="00E02C8E">
        <w:t>)</w:t>
      </w:r>
      <w:r w:rsidR="00DE4FDA">
        <w:t>:</w:t>
      </w:r>
    </w:p>
    <w:p w:rsidR="00DE4FDA" w:rsidRPr="00765CD2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765CD2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MapRoute</w:t>
      </w:r>
      <w:r w:rsidRPr="00765CD2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</w:p>
    <w:p w:rsidR="00DE4FDA" w:rsidRPr="009E032D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65CD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9E032D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defaults: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DE4F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context.MapRoute(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"NotFoundPage"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"NotFoundPage"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DE4F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DE4FDA" w:rsidRPr="009E032D" w:rsidRDefault="00DE4FDA" w:rsidP="00DE4FD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A75D8" w:rsidRDefault="00DE4FDA" w:rsidP="00DE4FDA">
      <w:pPr>
        <w:rPr>
          <w:lang w:val="en-US"/>
        </w:rPr>
      </w:pPr>
      <w:r w:rsidRPr="00E02C8E">
        <w:rPr>
          <w:lang w:val="en-US"/>
        </w:rPr>
        <w:t xml:space="preserve"> </w:t>
      </w:r>
      <w:r w:rsidR="00E02C8E">
        <w:rPr>
          <w:lang w:val="en-US"/>
        </w:rPr>
        <w:t>Контроллер</w:t>
      </w:r>
      <w:r w:rsidR="00E02C8E" w:rsidRPr="00E02C8E">
        <w:rPr>
          <w:lang w:val="en-US"/>
        </w:rPr>
        <w:t xml:space="preserve"> (</w:t>
      </w:r>
      <w:r w:rsidR="00E02C8E">
        <w:rPr>
          <w:lang w:val="en-US"/>
        </w:rPr>
        <w:t>/Areas/Default/Controllers/ErrorController.cs</w:t>
      </w:r>
      <w:r w:rsidR="00E02C8E" w:rsidRPr="00E02C8E">
        <w:rPr>
          <w:lang w:val="en-US"/>
        </w:rPr>
        <w:t>)</w:t>
      </w:r>
      <w:r w:rsidR="00E02C8E">
        <w:rPr>
          <w:lang w:val="en-US"/>
        </w:rPr>
        <w:t>: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ErrorController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Response.StatusCode = (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HttpStatusCode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.InternalServerError;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NotFoundPage()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Response.StatusCode = (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HttpStatusCode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.NotFound;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02C8E" w:rsidRDefault="00E02C8E" w:rsidP="00E02C8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02C8E" w:rsidRPr="00E02C8E" w:rsidRDefault="00E02C8E" w:rsidP="00E02C8E">
      <w:pPr>
        <w:rPr>
          <w:lang w:val="en-US"/>
        </w:rPr>
      </w:pPr>
      <w:r w:rsidRPr="00E02C8E">
        <w:rPr>
          <w:lang w:val="en-US"/>
        </w:rPr>
        <w:t>Добавляем простейшую страницу ошибки View (</w:t>
      </w:r>
      <w:r>
        <w:rPr>
          <w:lang w:val="en-US"/>
        </w:rPr>
        <w:t>/Areas/Default/Views/Error/Index.cshtml</w:t>
      </w:r>
      <w:r w:rsidRPr="00E02C8E">
        <w:rPr>
          <w:lang w:val="en-US"/>
        </w:rPr>
        <w:t>):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="viewport"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="width=device-width"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Ошибка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href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="/"&gt;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Вернуться на главную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Default="00E02C8E" w:rsidP="00E02C8E">
      <w:pPr>
        <w:rPr>
          <w:lang w:val="en-US"/>
        </w:rPr>
      </w:pPr>
    </w:p>
    <w:p w:rsidR="00E02C8E" w:rsidRDefault="00112953" w:rsidP="00E02C8E">
      <w:pPr>
        <w:rPr>
          <w:lang w:val="en-US"/>
        </w:rPr>
      </w:pPr>
      <w:r>
        <w:t>Аналогичная</w:t>
      </w:r>
      <w:r w:rsidRPr="00112953">
        <w:rPr>
          <w:lang w:val="en-US"/>
        </w:rPr>
        <w:t xml:space="preserve"> </w:t>
      </w:r>
      <w:r>
        <w:t>страница</w:t>
      </w:r>
      <w:r w:rsidRPr="00112953">
        <w:rPr>
          <w:lang w:val="en-US"/>
        </w:rPr>
        <w:t xml:space="preserve"> 404 </w:t>
      </w:r>
      <w:r w:rsidRPr="00E02C8E">
        <w:rPr>
          <w:lang w:val="en-US"/>
        </w:rPr>
        <w:t>(</w:t>
      </w:r>
      <w:r>
        <w:rPr>
          <w:lang w:val="en-US"/>
        </w:rPr>
        <w:t>/Areas/Default/Views/Error/NotFoundPage.cshtml</w:t>
      </w:r>
      <w:r w:rsidRPr="00E02C8E">
        <w:rPr>
          <w:lang w:val="en-US"/>
        </w:rPr>
        <w:t>)</w:t>
      </w:r>
      <w:r>
        <w:rPr>
          <w:lang w:val="en-US"/>
        </w:rPr>
        <w:t>.</w:t>
      </w:r>
    </w:p>
    <w:p w:rsidR="00112953" w:rsidRDefault="00112953" w:rsidP="00273F86">
      <w:pPr>
        <w:pStyle w:val="3"/>
      </w:pPr>
      <w:r>
        <w:t xml:space="preserve">Другие </w:t>
      </w:r>
      <w:r>
        <w:rPr>
          <w:lang w:val="en-US"/>
        </w:rPr>
        <w:t>ActionResult</w:t>
      </w:r>
    </w:p>
    <w:p w:rsidR="00F2564E" w:rsidRDefault="003F5E82" w:rsidP="003F5E82">
      <w:r>
        <w:rPr>
          <w:lang w:val="en-US"/>
        </w:rPr>
        <w:t>ActionResult</w:t>
      </w:r>
      <w:r w:rsidRPr="00464029">
        <w:t xml:space="preserve"> </w:t>
      </w:r>
      <w:r>
        <w:t xml:space="preserve">не обязательно может возвращать </w:t>
      </w:r>
      <w:r>
        <w:rPr>
          <w:lang w:val="en-US"/>
        </w:rPr>
        <w:t>View</w:t>
      </w:r>
      <w:r w:rsidR="00F2564E">
        <w:t>. Рассмотрим другие</w:t>
      </w:r>
      <w:r w:rsidR="006C472C">
        <w:t xml:space="preserve"> примеры</w:t>
      </w:r>
      <w:r w:rsidR="00F2564E">
        <w:t>:</w:t>
      </w:r>
    </w:p>
    <w:p w:rsidR="00F2564E" w:rsidRDefault="00F2564E" w:rsidP="002037CD">
      <w:pPr>
        <w:pStyle w:val="a6"/>
        <w:numPr>
          <w:ilvl w:val="0"/>
          <w:numId w:val="31"/>
        </w:numPr>
      </w:pPr>
      <w:r>
        <w:rPr>
          <w:lang w:val="en-US"/>
        </w:rPr>
        <w:t>Content</w:t>
      </w:r>
      <w:r w:rsidRPr="00F2564E">
        <w:t>(</w:t>
      </w:r>
      <w:r>
        <w:rPr>
          <w:lang w:val="en-US"/>
        </w:rPr>
        <w:t>result</w:t>
      </w:r>
      <w:r w:rsidRPr="00F2564E">
        <w:t xml:space="preserve">) – </w:t>
      </w:r>
      <w:r>
        <w:t xml:space="preserve">возвращает простой текст в </w:t>
      </w:r>
      <w:r>
        <w:rPr>
          <w:lang w:val="en-US"/>
        </w:rPr>
        <w:t>http</w:t>
      </w:r>
      <w:r w:rsidRPr="00F2564E">
        <w:t>-</w:t>
      </w:r>
      <w:r>
        <w:t>ответе</w:t>
      </w:r>
    </w:p>
    <w:p w:rsidR="00F2564E" w:rsidRDefault="00F2564E" w:rsidP="002037CD">
      <w:pPr>
        <w:pStyle w:val="a6"/>
        <w:numPr>
          <w:ilvl w:val="0"/>
          <w:numId w:val="31"/>
        </w:numPr>
      </w:pPr>
      <w:r>
        <w:rPr>
          <w:lang w:val="en-US"/>
        </w:rPr>
        <w:t>JsonResult</w:t>
      </w:r>
      <w:r w:rsidRPr="00464029">
        <w:t>(</w:t>
      </w:r>
      <w:r>
        <w:rPr>
          <w:lang w:val="en-US"/>
        </w:rPr>
        <w:t>object</w:t>
      </w:r>
      <w:r w:rsidRPr="00464029">
        <w:t>)</w:t>
      </w:r>
      <w:r w:rsidRPr="00F2564E">
        <w:t xml:space="preserve"> – </w:t>
      </w:r>
      <w:r>
        <w:t xml:space="preserve">возвращает объект в формате </w:t>
      </w:r>
      <w:r>
        <w:rPr>
          <w:lang w:val="en-US"/>
        </w:rPr>
        <w:t>json</w:t>
      </w:r>
      <w:r w:rsidRPr="00F2564E">
        <w:t xml:space="preserve"> (</w:t>
      </w:r>
      <w:r>
        <w:t>далее рассмотрим)</w:t>
      </w:r>
    </w:p>
    <w:p w:rsidR="00F2564E" w:rsidRDefault="00F2564E" w:rsidP="002037CD">
      <w:pPr>
        <w:pStyle w:val="a6"/>
        <w:numPr>
          <w:ilvl w:val="0"/>
          <w:numId w:val="31"/>
        </w:numPr>
      </w:pPr>
      <w:r>
        <w:rPr>
          <w:lang w:val="en-US"/>
        </w:rPr>
        <w:t>FileContentResult</w:t>
      </w:r>
      <w:r w:rsidRPr="00F2564E">
        <w:t xml:space="preserve">() – </w:t>
      </w:r>
      <w:r>
        <w:t xml:space="preserve">возвращает ресурс для скачивания </w:t>
      </w:r>
      <w:r w:rsidR="006C472C" w:rsidRPr="006C472C">
        <w:t>Отправляет в ответ содержимое файла.</w:t>
      </w:r>
      <w:r w:rsidR="006C472C">
        <w:t xml:space="preserve"> (источник - мсдн)</w:t>
      </w:r>
    </w:p>
    <w:p w:rsidR="00F2564E" w:rsidRDefault="00F2564E" w:rsidP="002037CD">
      <w:pPr>
        <w:pStyle w:val="a6"/>
        <w:numPr>
          <w:ilvl w:val="0"/>
          <w:numId w:val="31"/>
        </w:numPr>
      </w:pPr>
      <w:r>
        <w:rPr>
          <w:lang w:val="en-US"/>
        </w:rPr>
        <w:t>FilePathResult</w:t>
      </w:r>
      <w:r w:rsidRPr="00F2564E">
        <w:t xml:space="preserve">() – </w:t>
      </w:r>
      <w:r>
        <w:t>возвращает файл, расположенный по указанному пути</w:t>
      </w:r>
    </w:p>
    <w:p w:rsidR="00F2564E" w:rsidRDefault="00F2564E" w:rsidP="002037CD">
      <w:pPr>
        <w:pStyle w:val="a6"/>
        <w:numPr>
          <w:ilvl w:val="0"/>
          <w:numId w:val="31"/>
        </w:numPr>
      </w:pPr>
      <w:r>
        <w:rPr>
          <w:lang w:val="en-US"/>
        </w:rPr>
        <w:t>FileStreamResult</w:t>
      </w:r>
      <w:r w:rsidRPr="00F2564E">
        <w:t xml:space="preserve">() – </w:t>
      </w:r>
      <w:r>
        <w:t>возвращает в файле записанный поток</w:t>
      </w:r>
    </w:p>
    <w:p w:rsidR="00F2564E" w:rsidRDefault="00F2564E" w:rsidP="002037CD">
      <w:pPr>
        <w:pStyle w:val="a6"/>
        <w:numPr>
          <w:ilvl w:val="0"/>
          <w:numId w:val="31"/>
        </w:numPr>
      </w:pPr>
      <w:r>
        <w:rPr>
          <w:lang w:val="en-US"/>
        </w:rPr>
        <w:t xml:space="preserve">RedirectResult() – </w:t>
      </w:r>
      <w:r>
        <w:t>переправляет на указанную страницу</w:t>
      </w:r>
    </w:p>
    <w:p w:rsidR="00F2564E" w:rsidRPr="003F5E82" w:rsidRDefault="00F2564E" w:rsidP="002037CD">
      <w:pPr>
        <w:pStyle w:val="a6"/>
        <w:numPr>
          <w:ilvl w:val="0"/>
          <w:numId w:val="31"/>
        </w:numPr>
      </w:pPr>
      <w:r w:rsidRPr="00F2564E">
        <w:rPr>
          <w:lang w:val="en-US"/>
        </w:rPr>
        <w:t>RedirectToRouteResult</w:t>
      </w:r>
      <w:r w:rsidRPr="00F2564E">
        <w:t xml:space="preserve">() – </w:t>
      </w:r>
      <w:r>
        <w:t>переправляет на страницу по</w:t>
      </w:r>
      <w:r w:rsidRPr="00F2564E">
        <w:t xml:space="preserve"> </w:t>
      </w:r>
      <w:r>
        <w:t>новому указанному пути</w:t>
      </w:r>
    </w:p>
    <w:p w:rsidR="00273F86" w:rsidRDefault="00902362" w:rsidP="00273F86">
      <w:pPr>
        <w:pStyle w:val="3"/>
      </w:pPr>
      <w:r>
        <w:rPr>
          <w:lang w:val="en-US"/>
        </w:rPr>
        <w:t>Rss</w:t>
      </w:r>
      <w:r w:rsidR="00812897">
        <w:rPr>
          <w:lang w:val="en-US"/>
        </w:rPr>
        <w:t>Action</w:t>
      </w:r>
      <w:r>
        <w:rPr>
          <w:lang w:val="en-US"/>
        </w:rPr>
        <w:t>Result</w:t>
      </w:r>
    </w:p>
    <w:p w:rsidR="002349AA" w:rsidRPr="00765CD2" w:rsidRDefault="002349AA" w:rsidP="002349AA">
      <w:r>
        <w:rPr>
          <w:lang w:val="en-US"/>
        </w:rPr>
        <w:t>RSS</w:t>
      </w:r>
      <w:r w:rsidRPr="002349AA">
        <w:t xml:space="preserve"> – </w:t>
      </w:r>
      <w:r>
        <w:t xml:space="preserve">это </w:t>
      </w:r>
      <w:r>
        <w:rPr>
          <w:lang w:val="en-US"/>
        </w:rPr>
        <w:t>XML</w:t>
      </w:r>
      <w:r w:rsidRPr="002349AA">
        <w:t xml:space="preserve"> </w:t>
      </w:r>
      <w:r>
        <w:t xml:space="preserve">формат, предназначенный для </w:t>
      </w:r>
      <w:r w:rsidR="00BD3616">
        <w:t xml:space="preserve">описания </w:t>
      </w:r>
      <w:r>
        <w:t xml:space="preserve">лент новостей, статей, блогов. У нас пока нет постов, так что мы просто создадим </w:t>
      </w:r>
      <w:r>
        <w:rPr>
          <w:lang w:val="en-US"/>
        </w:rPr>
        <w:t>RssActionResult</w:t>
      </w:r>
      <w:r w:rsidRPr="002349AA">
        <w:t xml:space="preserve">. </w:t>
      </w:r>
      <w:r>
        <w:t xml:space="preserve">В </w:t>
      </w:r>
      <w:r>
        <w:rPr>
          <w:lang w:val="en-US"/>
        </w:rPr>
        <w:t>System</w:t>
      </w:r>
      <w:r w:rsidRPr="002349AA">
        <w:t>.</w:t>
      </w:r>
      <w:r>
        <w:rPr>
          <w:lang w:val="en-US"/>
        </w:rPr>
        <w:t>ServiceModel</w:t>
      </w:r>
      <w:r w:rsidRPr="002349AA">
        <w:t>.</w:t>
      </w:r>
      <w:r>
        <w:rPr>
          <w:lang w:val="en-US"/>
        </w:rPr>
        <w:t>Syndication</w:t>
      </w:r>
      <w:r w:rsidRPr="002349AA">
        <w:t xml:space="preserve"> </w:t>
      </w:r>
      <w:r w:rsidR="008B23BC">
        <w:t xml:space="preserve">– это </w:t>
      </w:r>
      <w:r>
        <w:t xml:space="preserve">набор инструментов для работы с </w:t>
      </w:r>
      <w:r>
        <w:rPr>
          <w:lang w:val="en-US"/>
        </w:rPr>
        <w:t>RSS</w:t>
      </w:r>
      <w:r w:rsidRPr="002349AA">
        <w:t xml:space="preserve">. </w:t>
      </w:r>
      <w:r>
        <w:t>Нам</w:t>
      </w:r>
      <w:r w:rsidRPr="009E032D">
        <w:t xml:space="preserve"> </w:t>
      </w:r>
      <w:r>
        <w:t>необходимы</w:t>
      </w:r>
      <w:r w:rsidRPr="009E032D">
        <w:t xml:space="preserve"> </w:t>
      </w:r>
      <w:r>
        <w:rPr>
          <w:lang w:val="en-US"/>
        </w:rPr>
        <w:t>SyndicationFeed</w:t>
      </w:r>
      <w:r w:rsidRPr="009E032D">
        <w:t xml:space="preserve"> </w:t>
      </w:r>
      <w:r>
        <w:t>и</w:t>
      </w:r>
      <w:r w:rsidRPr="009E032D">
        <w:t xml:space="preserve"> </w:t>
      </w:r>
      <w:r>
        <w:rPr>
          <w:lang w:val="en-US"/>
        </w:rPr>
        <w:t>SyndicationItem</w:t>
      </w:r>
      <w:r w:rsidRPr="009E032D">
        <w:t xml:space="preserve">. </w:t>
      </w:r>
      <w:r>
        <w:t>Подключим</w:t>
      </w:r>
      <w:r w:rsidR="008B23BC" w:rsidRPr="00765CD2">
        <w:t xml:space="preserve"> </w:t>
      </w:r>
      <w:r w:rsidR="008B23BC" w:rsidRPr="008B23BC">
        <w:rPr>
          <w:lang w:val="en-US"/>
        </w:rPr>
        <w:t>System</w:t>
      </w:r>
      <w:r w:rsidR="008B23BC" w:rsidRPr="00765CD2">
        <w:t>.</w:t>
      </w:r>
      <w:r w:rsidR="008B23BC" w:rsidRPr="008B23BC">
        <w:rPr>
          <w:lang w:val="en-US"/>
        </w:rPr>
        <w:t>ServiceModel</w:t>
      </w:r>
      <w:r w:rsidRPr="00765CD2">
        <w:t xml:space="preserve"> </w:t>
      </w:r>
      <w:r>
        <w:t>в</w:t>
      </w:r>
      <w:r w:rsidRPr="00765CD2">
        <w:t xml:space="preserve"> </w:t>
      </w:r>
      <w:r>
        <w:rPr>
          <w:lang w:val="en-US"/>
        </w:rPr>
        <w:t>reference</w:t>
      </w:r>
      <w:r w:rsidRPr="00765CD2">
        <w:t xml:space="preserve">, </w:t>
      </w:r>
      <w:r>
        <w:t>создадим</w:t>
      </w:r>
      <w:r w:rsidRPr="00765CD2">
        <w:t xml:space="preserve"> </w:t>
      </w:r>
      <w:r>
        <w:t>новый</w:t>
      </w:r>
      <w:r w:rsidR="00EF5C46" w:rsidRPr="00765CD2">
        <w:t xml:space="preserve"> </w:t>
      </w:r>
      <w:r w:rsidR="00EF5C46">
        <w:t>контроллер</w:t>
      </w:r>
      <w:r w:rsidR="00EF5C46" w:rsidRPr="00765CD2">
        <w:t xml:space="preserve"> (/</w:t>
      </w:r>
      <w:r w:rsidR="00EF5C46">
        <w:rPr>
          <w:lang w:val="en-US"/>
        </w:rPr>
        <w:t>Areas</w:t>
      </w:r>
      <w:r w:rsidR="00EF5C46" w:rsidRPr="00765CD2">
        <w:t>/</w:t>
      </w:r>
      <w:r w:rsidR="00EF5C46">
        <w:rPr>
          <w:lang w:val="en-US"/>
        </w:rPr>
        <w:t>Default</w:t>
      </w:r>
      <w:r w:rsidR="00EF5C46" w:rsidRPr="00765CD2">
        <w:t>/</w:t>
      </w:r>
      <w:r w:rsidR="00EF5C46">
        <w:rPr>
          <w:lang w:val="en-US"/>
        </w:rPr>
        <w:t>Controllers</w:t>
      </w:r>
      <w:r w:rsidR="00EF5C46" w:rsidRPr="00765CD2">
        <w:t>/</w:t>
      </w:r>
      <w:r w:rsidR="00EF5C46">
        <w:rPr>
          <w:lang w:val="en-US"/>
        </w:rPr>
        <w:t>FeedController</w:t>
      </w:r>
      <w:r w:rsidR="00EF5C46" w:rsidRPr="00765CD2">
        <w:t>.</w:t>
      </w:r>
      <w:r w:rsidR="00EF5C46">
        <w:rPr>
          <w:lang w:val="en-US"/>
        </w:rPr>
        <w:t>cs</w:t>
      </w:r>
      <w:r w:rsidR="00EF5C46" w:rsidRPr="00765CD2">
        <w:t>):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FeedController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host = Request.Url;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feed =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SyndicationFeed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"Site RSS"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Uri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(host.AbsoluteUri +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"/Feed"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items =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SyndicationItem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 =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SyndicationItem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"Title"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"content"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Uri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 +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"/some-link-url"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"Title"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items.Add(item);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feed.Items = items;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F5C46" w:rsidRPr="009E032D" w:rsidRDefault="00EF5C46" w:rsidP="00EF5C4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EF5C46" w:rsidRDefault="00EF5C46" w:rsidP="00EF5C46">
      <w:pPr>
        <w:rPr>
          <w:lang w:val="en-US"/>
        </w:rPr>
      </w:pPr>
      <w:r w:rsidRPr="00812897">
        <w:t xml:space="preserve">Абсолютно тестовые данные, одно значение на </w:t>
      </w:r>
      <w:r w:rsidR="00812897">
        <w:t xml:space="preserve">нерабочую </w:t>
      </w:r>
      <w:r w:rsidRPr="00812897">
        <w:t>ссылку.</w:t>
      </w:r>
      <w:r w:rsidR="00812897">
        <w:t xml:space="preserve"> Создадим</w:t>
      </w:r>
      <w:r w:rsidR="00812897" w:rsidRPr="00812897">
        <w:rPr>
          <w:lang w:val="en-US"/>
        </w:rPr>
        <w:t xml:space="preserve"> </w:t>
      </w:r>
      <w:r w:rsidR="00812897">
        <w:rPr>
          <w:lang w:val="en-US"/>
        </w:rPr>
        <w:t>RssActionResult</w:t>
      </w:r>
      <w:r w:rsidR="00812897" w:rsidRPr="00812897">
        <w:rPr>
          <w:lang w:val="en-US"/>
        </w:rPr>
        <w:t xml:space="preserve"> (</w:t>
      </w:r>
      <w:r w:rsidR="00812897">
        <w:rPr>
          <w:lang w:val="en-US"/>
        </w:rPr>
        <w:t>/Global/RssActionResult.cs</w:t>
      </w:r>
      <w:r w:rsidR="00812897" w:rsidRPr="00812897">
        <w:rPr>
          <w:lang w:val="en-US"/>
        </w:rPr>
        <w:t>)</w:t>
      </w:r>
      <w:r w:rsidR="00812897">
        <w:rPr>
          <w:lang w:val="en-US"/>
        </w:rPr>
        <w:t>: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RssActionResult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SyndicationFeed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Feed {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ExecuteResult(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context.HttpContext.Response.ContentType = </w:t>
      </w:r>
      <w:r w:rsidRPr="0081289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"application/rss+xml"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rssFormatter =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Rss20FeedFormatter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(Feed);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writer =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XmlWriter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.Create(context.HttpContext.Response.Output))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rssFormatter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WriteTo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writer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12897" w:rsidRPr="009E032D" w:rsidRDefault="00812897" w:rsidP="00812897"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0C5CCC" w:rsidRPr="00812897" w:rsidRDefault="000C5CCC" w:rsidP="000C5CCC">
      <w:r>
        <w:t>Основным</w:t>
      </w:r>
      <w:r w:rsidRPr="00812897">
        <w:t xml:space="preserve"> </w:t>
      </w:r>
      <w:r>
        <w:t>параметром</w:t>
      </w:r>
      <w:r w:rsidRPr="00812897">
        <w:t xml:space="preserve"> </w:t>
      </w:r>
      <w:r>
        <w:t>является</w:t>
      </w:r>
      <w:r w:rsidRPr="00812897">
        <w:t xml:space="preserve"> </w:t>
      </w:r>
      <w:r>
        <w:rPr>
          <w:lang w:val="en-US"/>
        </w:rPr>
        <w:t>Feed</w:t>
      </w:r>
      <w:r w:rsidRPr="00812897">
        <w:t xml:space="preserve">, куда передается уже сформированный </w:t>
      </w:r>
      <w:r>
        <w:rPr>
          <w:lang w:val="en-US"/>
        </w:rPr>
        <w:t>Feed</w:t>
      </w:r>
      <w:r w:rsidRPr="00812897">
        <w:t xml:space="preserve">. </w:t>
      </w:r>
      <w:r>
        <w:t xml:space="preserve">Сам </w:t>
      </w:r>
      <w:r>
        <w:rPr>
          <w:lang w:val="en-US"/>
        </w:rPr>
        <w:t>ActionResult</w:t>
      </w:r>
      <w:r w:rsidRPr="00812897">
        <w:t xml:space="preserve"> </w:t>
      </w:r>
      <w:r>
        <w:t xml:space="preserve">вызывает </w:t>
      </w:r>
      <w:r>
        <w:rPr>
          <w:lang w:val="en-US"/>
        </w:rPr>
        <w:t>ExecuteResult</w:t>
      </w:r>
      <w:r w:rsidRPr="00812897">
        <w:t xml:space="preserve">(). Мы используем </w:t>
      </w:r>
      <w:r>
        <w:rPr>
          <w:lang w:val="en-US"/>
        </w:rPr>
        <w:t>Rss</w:t>
      </w:r>
      <w:r w:rsidRPr="00812897">
        <w:t>20</w:t>
      </w:r>
      <w:r>
        <w:rPr>
          <w:lang w:val="en-US"/>
        </w:rPr>
        <w:t>FeedFormatted</w:t>
      </w:r>
      <w:r w:rsidRPr="00812897">
        <w:t xml:space="preserve"> </w:t>
      </w:r>
      <w:r>
        <w:t xml:space="preserve">для записи </w:t>
      </w:r>
      <w:r>
        <w:rPr>
          <w:lang w:val="en-US"/>
        </w:rPr>
        <w:t>xml</w:t>
      </w:r>
      <w:r w:rsidRPr="00812897">
        <w:t xml:space="preserve"> </w:t>
      </w:r>
      <w:r>
        <w:t xml:space="preserve">в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Output</w:t>
      </w:r>
      <w:r w:rsidRPr="00812897">
        <w:t xml:space="preserve">.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Output</w:t>
      </w:r>
      <w:r w:rsidRPr="00812897">
        <w:t xml:space="preserve"> </w:t>
      </w:r>
      <w:r>
        <w:t>–</w:t>
      </w:r>
      <w:r w:rsidRPr="00812897">
        <w:t xml:space="preserve"> </w:t>
      </w:r>
      <w:r>
        <w:t xml:space="preserve">это </w:t>
      </w:r>
      <w:r>
        <w:rPr>
          <w:lang w:val="en-US"/>
        </w:rPr>
        <w:t>stream</w:t>
      </w:r>
      <w:r>
        <w:t xml:space="preserve">, куда записывая данные обрабатываются браузером как ответ. Для того чтобы браузер понимал, какой именно тип данных мы передаем, мы присваиваем в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ContentType</w:t>
      </w:r>
      <w:r w:rsidRPr="00812897">
        <w:t xml:space="preserve"> = “</w:t>
      </w:r>
      <w:r>
        <w:rPr>
          <w:lang w:val="en-US"/>
        </w:rPr>
        <w:t>application</w:t>
      </w:r>
      <w:r w:rsidRPr="00812897">
        <w:t>/</w:t>
      </w:r>
      <w:r>
        <w:rPr>
          <w:lang w:val="en-US"/>
        </w:rPr>
        <w:t>rss</w:t>
      </w:r>
      <w:r w:rsidRPr="00812897">
        <w:t>+</w:t>
      </w:r>
      <w:r>
        <w:rPr>
          <w:lang w:val="en-US"/>
        </w:rPr>
        <w:t>xml</w:t>
      </w:r>
      <w:r w:rsidRPr="00812897">
        <w:t>”.</w:t>
      </w:r>
    </w:p>
    <w:p w:rsidR="002349AA" w:rsidRDefault="00812897" w:rsidP="002349AA">
      <w:pPr>
        <w:rPr>
          <w:lang w:val="en-US"/>
        </w:rPr>
      </w:pPr>
      <w:r>
        <w:t>Возвращаем</w:t>
      </w:r>
      <w:r w:rsidRPr="00812897">
        <w:rPr>
          <w:lang w:val="en-US"/>
        </w:rPr>
        <w:t xml:space="preserve"> </w:t>
      </w:r>
      <w:r>
        <w:t>наш</w:t>
      </w:r>
      <w:r w:rsidRPr="00812897">
        <w:rPr>
          <w:lang w:val="en-US"/>
        </w:rPr>
        <w:t xml:space="preserve"> </w:t>
      </w:r>
      <w:r>
        <w:rPr>
          <w:lang w:val="en-US"/>
        </w:rPr>
        <w:t xml:space="preserve">RssActionResult (/Areas/Default/Controllers/FeedController.cs): </w:t>
      </w:r>
    </w:p>
    <w:p w:rsidR="00812897" w:rsidRDefault="00812897" w:rsidP="002349AA">
      <w:pPr>
        <w:rPr>
          <w:lang w:val="en-US"/>
        </w:rPr>
      </w:pPr>
      <w:r>
        <w:rPr>
          <w:lang w:val="en-US"/>
        </w:rPr>
        <w:t>…</w:t>
      </w:r>
    </w:p>
    <w:p w:rsidR="00812897" w:rsidRDefault="00812897" w:rsidP="002349A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RssActionResult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{Feed = feed };</w:t>
      </w:r>
    </w:p>
    <w:p w:rsidR="00812897" w:rsidRDefault="00812897" w:rsidP="002349A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Запускаем:</w:t>
      </w:r>
    </w:p>
    <w:p w:rsidR="00812897" w:rsidRDefault="00812897" w:rsidP="002349AA"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 wp14:anchorId="0BD24353" wp14:editId="1C6D8A71">
            <wp:extent cx="5615796" cy="1953866"/>
            <wp:effectExtent l="0" t="0" r="4445" b="8890"/>
            <wp:docPr id="64" name="Рисунок 64" descr="D:\Projects\RepositoryMercurial\WebTemplate\Sources\lessons\PrintScreens\Lesson8\Untitled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8\Untitled-07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611" cy="195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BC9" w:rsidRDefault="00812897" w:rsidP="002349AA">
      <w:r>
        <w:t>Если</w:t>
      </w:r>
      <w:r w:rsidRPr="00B71BC9">
        <w:t xml:space="preserve"> </w:t>
      </w:r>
      <w:r>
        <w:t>установить</w:t>
      </w:r>
      <w:r w:rsidRPr="00B71BC9">
        <w:t xml:space="preserve"> </w:t>
      </w:r>
      <w:hyperlink r:id="rId104" w:history="1">
        <w:r w:rsidRPr="00B71BC9">
          <w:rPr>
            <w:rStyle w:val="a7"/>
            <w:lang w:val="en-US"/>
          </w:rPr>
          <w:t>RSS</w:t>
        </w:r>
        <w:r w:rsidRPr="00B71BC9">
          <w:rPr>
            <w:rStyle w:val="a7"/>
          </w:rPr>
          <w:t xml:space="preserve"> </w:t>
        </w:r>
        <w:r w:rsidRPr="00B71BC9">
          <w:rPr>
            <w:rStyle w:val="a7"/>
            <w:lang w:val="en-US"/>
          </w:rPr>
          <w:t>Subscription</w:t>
        </w:r>
        <w:r w:rsidRPr="00B71BC9">
          <w:rPr>
            <w:rStyle w:val="a7"/>
          </w:rPr>
          <w:t xml:space="preserve"> </w:t>
        </w:r>
        <w:r w:rsidRPr="00B71BC9">
          <w:rPr>
            <w:rStyle w:val="a7"/>
            <w:lang w:val="en-US"/>
          </w:rPr>
          <w:t>Ext</w:t>
        </w:r>
        <w:r w:rsidRPr="00B71BC9">
          <w:rPr>
            <w:rStyle w:val="a7"/>
            <w:lang w:val="en-US"/>
          </w:rPr>
          <w:t>e</w:t>
        </w:r>
        <w:r w:rsidRPr="00B71BC9">
          <w:rPr>
            <w:rStyle w:val="a7"/>
            <w:lang w:val="en-US"/>
          </w:rPr>
          <w:t>n</w:t>
        </w:r>
        <w:r w:rsidRPr="00B71BC9">
          <w:rPr>
            <w:rStyle w:val="a7"/>
            <w:lang w:val="en-US"/>
          </w:rPr>
          <w:t>sion</w:t>
        </w:r>
        <w:r w:rsidRPr="00B71BC9">
          <w:rPr>
            <w:rStyle w:val="a7"/>
          </w:rPr>
          <w:t xml:space="preserve"> </w:t>
        </w:r>
        <w:r w:rsidRPr="00B71BC9">
          <w:rPr>
            <w:rStyle w:val="a7"/>
          </w:rPr>
          <w:t>(</w:t>
        </w:r>
        <w:r w:rsidRPr="00B71BC9">
          <w:rPr>
            <w:rStyle w:val="a7"/>
            <w:lang w:val="en-US"/>
          </w:rPr>
          <w:t>by</w:t>
        </w:r>
        <w:r w:rsidRPr="00B71BC9">
          <w:rPr>
            <w:rStyle w:val="a7"/>
          </w:rPr>
          <w:t xml:space="preserve"> </w:t>
        </w:r>
        <w:r w:rsidRPr="00B71BC9">
          <w:rPr>
            <w:rStyle w:val="a7"/>
            <w:lang w:val="en-US"/>
          </w:rPr>
          <w:t>Google</w:t>
        </w:r>
        <w:r w:rsidRPr="00B71BC9">
          <w:rPr>
            <w:rStyle w:val="a7"/>
          </w:rPr>
          <w:t>)</w:t>
        </w:r>
      </w:hyperlink>
      <w:r w:rsidR="008B23BC">
        <w:t>,</w:t>
      </w:r>
      <w:r w:rsidR="00B71BC9">
        <w:t xml:space="preserve"> то наш </w:t>
      </w:r>
      <w:r w:rsidR="00B71BC9">
        <w:rPr>
          <w:lang w:val="en-US"/>
        </w:rPr>
        <w:t>RSS</w:t>
      </w:r>
      <w:r w:rsidR="008B23BC">
        <w:t>-канал отобразится  в браузере, и мы сможем на него подписаться.</w:t>
      </w:r>
      <w:r w:rsidR="00B71BC9">
        <w:t>:</w:t>
      </w:r>
    </w:p>
    <w:p w:rsidR="00812897" w:rsidRPr="00B71BC9" w:rsidRDefault="00B71BC9" w:rsidP="002349AA">
      <w:r>
        <w:rPr>
          <w:noProof/>
          <w:lang w:eastAsia="ru-RU"/>
        </w:rPr>
        <w:drawing>
          <wp:inline distT="0" distB="0" distL="0" distR="0" wp14:anchorId="3164C8E0" wp14:editId="027AF938">
            <wp:extent cx="5650302" cy="1645575"/>
            <wp:effectExtent l="0" t="0" r="7620" b="0"/>
            <wp:docPr id="65" name="Рисунок 65" descr="D:\Projects\RepositoryMercurial\WebTemplate\Sources\lessons\PrintScreens\Lesson8\Untitled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8\Untitled-08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896" cy="164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2897" w:rsidRPr="00B71BC9">
        <w:t xml:space="preserve"> </w:t>
      </w:r>
    </w:p>
    <w:p w:rsidR="00294CD1" w:rsidRDefault="00294CD1">
      <w:r>
        <w:t xml:space="preserve">Можете попробовать реализовать </w:t>
      </w:r>
      <w:r>
        <w:rPr>
          <w:lang w:val="en-US"/>
        </w:rPr>
        <w:t>Sitemap </w:t>
      </w:r>
      <w:r>
        <w:t xml:space="preserve">вывод. Вот протокол </w:t>
      </w:r>
      <w:hyperlink r:id="rId106" w:history="1">
        <w:r w:rsidRPr="00294CD1">
          <w:rPr>
            <w:rStyle w:val="a7"/>
          </w:rPr>
          <w:t>http://www.sitemaps.org/protocol.html</w:t>
        </w:r>
      </w:hyperlink>
      <w:r w:rsidR="008B23BC">
        <w:t>,</w:t>
      </w:r>
      <w:r>
        <w:t xml:space="preserve"> описывающий формат.</w:t>
      </w:r>
      <w:r>
        <w:br w:type="page"/>
      </w:r>
    </w:p>
    <w:p w:rsidR="00273F86" w:rsidRPr="00B71BC9" w:rsidRDefault="00273F86" w:rsidP="00273F86">
      <w:pPr>
        <w:rPr>
          <w:rFonts w:asciiTheme="majorHAnsi" w:eastAsiaTheme="majorEastAsia" w:hAnsiTheme="majorHAnsi" w:cstheme="majorBidi"/>
          <w:color w:val="4F81BD" w:themeColor="accent1"/>
        </w:rPr>
      </w:pPr>
    </w:p>
    <w:p w:rsidR="0022627C" w:rsidRPr="004B3CAE" w:rsidRDefault="00137F34" w:rsidP="00902362">
      <w:pPr>
        <w:pStyle w:val="2"/>
      </w:pPr>
      <w:r>
        <w:t xml:space="preserve">Урок </w:t>
      </w:r>
      <w:r w:rsidR="00902362">
        <w:t>9</w:t>
      </w:r>
      <w:r>
        <w:t xml:space="preserve">. </w:t>
      </w:r>
      <w:r>
        <w:rPr>
          <w:lang w:val="en-US"/>
        </w:rPr>
        <w:t>Configuration</w:t>
      </w:r>
      <w:r w:rsidR="006E5608" w:rsidRPr="00B67511">
        <w:t xml:space="preserve"> </w:t>
      </w:r>
      <w:r w:rsidR="004B3CAE">
        <w:t>и загрузка файлов</w:t>
      </w:r>
    </w:p>
    <w:p w:rsidR="00137F34" w:rsidRPr="00B75B40" w:rsidRDefault="00137F34" w:rsidP="00137F34">
      <w:r>
        <w:t xml:space="preserve">Цель: Научиться использовать файл конфигурации </w:t>
      </w:r>
      <w:r>
        <w:rPr>
          <w:lang w:val="en-US"/>
        </w:rPr>
        <w:t>Web</w:t>
      </w:r>
      <w:r w:rsidRPr="00137F34">
        <w:t>.</w:t>
      </w:r>
      <w:r>
        <w:rPr>
          <w:lang w:val="en-US"/>
        </w:rPr>
        <w:t>config</w:t>
      </w:r>
      <w:r>
        <w:t xml:space="preserve">. </w:t>
      </w:r>
      <w:r>
        <w:rPr>
          <w:lang w:val="en-US"/>
        </w:rPr>
        <w:t>Application</w:t>
      </w:r>
      <w:r w:rsidRPr="00137F34">
        <w:t xml:space="preserve"> </w:t>
      </w:r>
      <w:r>
        <w:rPr>
          <w:lang w:val="en-US"/>
        </w:rPr>
        <w:t>section</w:t>
      </w:r>
      <w:r w:rsidRPr="00137F34">
        <w:t xml:space="preserve">, </w:t>
      </w:r>
      <w:r>
        <w:t xml:space="preserve">создание своих </w:t>
      </w:r>
      <w:r>
        <w:rPr>
          <w:lang w:val="en-US"/>
        </w:rPr>
        <w:t>ConfigSection</w:t>
      </w:r>
      <w:r w:rsidRPr="00137F34">
        <w:t xml:space="preserve"> </w:t>
      </w:r>
      <w:r>
        <w:t>и</w:t>
      </w:r>
      <w:r w:rsidRPr="00137F34">
        <w:t xml:space="preserve"> </w:t>
      </w:r>
      <w:r>
        <w:rPr>
          <w:lang w:val="en-US"/>
        </w:rPr>
        <w:t>IConfig</w:t>
      </w:r>
      <w:r w:rsidRPr="00137F34">
        <w:t>.</w:t>
      </w:r>
      <w:r w:rsidR="004B3CAE">
        <w:t xml:space="preserve"> Научит</w:t>
      </w:r>
      <w:r w:rsidR="00BD3616">
        <w:t>ь</w:t>
      </w:r>
      <w:r w:rsidR="004B3CAE">
        <w:t xml:space="preserve">ся загружать файлы, использование </w:t>
      </w:r>
      <w:r w:rsidR="004B3CAE">
        <w:rPr>
          <w:lang w:val="en-US"/>
        </w:rPr>
        <w:t>file</w:t>
      </w:r>
      <w:r w:rsidR="004B3CAE" w:rsidRPr="00137F34">
        <w:t>-</w:t>
      </w:r>
      <w:r w:rsidR="004B3CAE">
        <w:rPr>
          <w:lang w:val="en-US"/>
        </w:rPr>
        <w:t>uploader</w:t>
      </w:r>
      <w:r w:rsidR="004B3CAE" w:rsidRPr="00137F34">
        <w:t xml:space="preserve"> </w:t>
      </w:r>
      <w:r w:rsidR="004B3CAE">
        <w:t xml:space="preserve">для загрузки файла, последующая обработка файла. </w:t>
      </w:r>
    </w:p>
    <w:p w:rsidR="009E032D" w:rsidRDefault="009E032D" w:rsidP="00137F34">
      <w:r>
        <w:t xml:space="preserve">В этом уроке мы рассмотрим работу с конфигурационным файлом </w:t>
      </w:r>
      <w:r>
        <w:rPr>
          <w:lang w:val="en-US"/>
        </w:rPr>
        <w:t>Web</w:t>
      </w:r>
      <w:r w:rsidRPr="009E032D">
        <w:t>.</w:t>
      </w:r>
      <w:r>
        <w:rPr>
          <w:lang w:val="en-US"/>
        </w:rPr>
        <w:t>config</w:t>
      </w:r>
      <w:r w:rsidRPr="009E032D">
        <w:t xml:space="preserve">. </w:t>
      </w:r>
      <w:r>
        <w:t xml:space="preserve">Это </w:t>
      </w:r>
      <w:r>
        <w:rPr>
          <w:lang w:val="en-US"/>
        </w:rPr>
        <w:t>xml</w:t>
      </w:r>
      <w:r w:rsidR="008B23BC">
        <w:t>-</w:t>
      </w:r>
      <w:r>
        <w:t xml:space="preserve">файл и </w:t>
      </w:r>
      <w:r w:rsidR="00C27BD1">
        <w:t>в</w:t>
      </w:r>
      <w:r>
        <w:t xml:space="preserve"> нем  хранятся настройки программы. Рассмотрим подробнее, из чего состоит этот файл:</w:t>
      </w:r>
    </w:p>
    <w:p w:rsidR="009E032D" w:rsidRDefault="009E032D" w:rsidP="002037CD">
      <w:pPr>
        <w:pStyle w:val="a6"/>
        <w:numPr>
          <w:ilvl w:val="0"/>
          <w:numId w:val="32"/>
        </w:numPr>
      </w:pPr>
      <w:r w:rsidRPr="009B200C">
        <w:rPr>
          <w:b/>
          <w:lang w:val="en-US"/>
        </w:rPr>
        <w:t>configSection</w:t>
      </w:r>
      <w:r w:rsidRPr="009E032D">
        <w:t xml:space="preserve">. </w:t>
      </w:r>
      <w:r>
        <w:t xml:space="preserve">Это секция отвечает за то, какие классы будут </w:t>
      </w:r>
      <w:r w:rsidR="008B23BC">
        <w:t xml:space="preserve">обрабатывать </w:t>
      </w:r>
      <w:r>
        <w:t xml:space="preserve">далее объявленные секции. Состоит из атрибута </w:t>
      </w:r>
      <w:r>
        <w:rPr>
          <w:lang w:val="en-US"/>
        </w:rPr>
        <w:t>name</w:t>
      </w:r>
      <w:r>
        <w:t xml:space="preserve"> </w:t>
      </w:r>
      <w:r w:rsidRPr="009E032D">
        <w:t xml:space="preserve">- </w:t>
      </w:r>
      <w:r>
        <w:t>это тег</w:t>
      </w:r>
      <w:r w:rsidR="00BD3616">
        <w:t>,</w:t>
      </w:r>
      <w:r>
        <w:t xml:space="preserve"> далее объявленной </w:t>
      </w:r>
      <w:r w:rsidR="00BD3616">
        <w:t xml:space="preserve">секции, </w:t>
      </w:r>
      <w:r>
        <w:t xml:space="preserve">и </w:t>
      </w:r>
      <w:r>
        <w:rPr>
          <w:lang w:val="en-US"/>
        </w:rPr>
        <w:t>type</w:t>
      </w:r>
      <w:r>
        <w:t xml:space="preserve"> – к какому классу относится. </w:t>
      </w:r>
    </w:p>
    <w:p w:rsidR="009E032D" w:rsidRDefault="009E032D" w:rsidP="002037CD">
      <w:pPr>
        <w:pStyle w:val="a6"/>
        <w:numPr>
          <w:ilvl w:val="0"/>
          <w:numId w:val="32"/>
        </w:numPr>
      </w:pPr>
      <w:r w:rsidRPr="009B200C">
        <w:rPr>
          <w:b/>
          <w:lang w:val="en-US"/>
        </w:rPr>
        <w:t>connectionString</w:t>
      </w:r>
      <w:r w:rsidR="00264A45" w:rsidRPr="009B200C">
        <w:rPr>
          <w:b/>
          <w:lang w:val="en-US"/>
        </w:rPr>
        <w:t>s</w:t>
      </w:r>
      <w:r w:rsidR="00264A45" w:rsidRPr="00264A45">
        <w:t xml:space="preserve">. </w:t>
      </w:r>
      <w:r w:rsidR="00264A45">
        <w:t xml:space="preserve">Это секция отвечает за работу с указанием строк инициализаций соединений с базами данных. </w:t>
      </w:r>
      <w:r w:rsidR="00736AF3">
        <w:t>(собраться подумать сходить купить выпить ;))</w:t>
      </w:r>
    </w:p>
    <w:p w:rsidR="00264A45" w:rsidRPr="00264A45" w:rsidRDefault="00264A45" w:rsidP="002037CD">
      <w:pPr>
        <w:pStyle w:val="a6"/>
        <w:numPr>
          <w:ilvl w:val="0"/>
          <w:numId w:val="32"/>
        </w:numPr>
      </w:pPr>
      <w:r w:rsidRPr="009B200C">
        <w:rPr>
          <w:b/>
          <w:lang w:val="en-US"/>
        </w:rPr>
        <w:t>appSettings</w:t>
      </w:r>
      <w:r w:rsidRPr="00264A45">
        <w:t xml:space="preserve">. </w:t>
      </w:r>
      <w:r>
        <w:t xml:space="preserve">Секция параметров типа </w:t>
      </w:r>
      <w:r>
        <w:rPr>
          <w:lang w:val="en-US"/>
        </w:rPr>
        <w:t>key</w:t>
      </w:r>
      <w:r w:rsidRPr="00264A45">
        <w:t>/</w:t>
      </w:r>
      <w:r>
        <w:rPr>
          <w:lang w:val="en-US"/>
        </w:rPr>
        <w:t>value</w:t>
      </w:r>
      <w:r w:rsidRPr="00264A45">
        <w:t>.</w:t>
      </w:r>
    </w:p>
    <w:p w:rsidR="00264A45" w:rsidRDefault="00264A45" w:rsidP="002037CD">
      <w:pPr>
        <w:pStyle w:val="a6"/>
        <w:numPr>
          <w:ilvl w:val="0"/>
          <w:numId w:val="32"/>
        </w:numPr>
      </w:pPr>
      <w:r w:rsidRPr="00B75B40">
        <w:rPr>
          <w:b/>
          <w:lang w:val="en-US"/>
        </w:rPr>
        <w:t>system</w:t>
      </w:r>
      <w:r w:rsidRPr="00B75B40">
        <w:rPr>
          <w:b/>
        </w:rPr>
        <w:t>.</w:t>
      </w:r>
      <w:r w:rsidRPr="00B75B40">
        <w:rPr>
          <w:b/>
          <w:lang w:val="en-US"/>
        </w:rPr>
        <w:t>web</w:t>
      </w:r>
      <w:r w:rsidRPr="00B75B40">
        <w:rPr>
          <w:b/>
        </w:rPr>
        <w:t xml:space="preserve">, </w:t>
      </w:r>
      <w:r w:rsidRPr="00B75B40">
        <w:rPr>
          <w:b/>
          <w:lang w:val="en-US"/>
        </w:rPr>
        <w:t>system</w:t>
      </w:r>
      <w:r w:rsidRPr="00B75B40">
        <w:rPr>
          <w:b/>
        </w:rPr>
        <w:t>.</w:t>
      </w:r>
      <w:r w:rsidRPr="00B75B40">
        <w:rPr>
          <w:b/>
          <w:lang w:val="en-US"/>
        </w:rPr>
        <w:t>webServer</w:t>
      </w:r>
      <w:r w:rsidRPr="00B75B40">
        <w:rPr>
          <w:b/>
        </w:rPr>
        <w:t>.</w:t>
      </w:r>
      <w:r w:rsidRPr="00264A45">
        <w:t xml:space="preserve"> </w:t>
      </w:r>
      <w:r w:rsidR="009B200C">
        <w:t xml:space="preserve">Секции параметров для работы веб-приложения. </w:t>
      </w:r>
    </w:p>
    <w:p w:rsidR="009B200C" w:rsidRPr="009B200C" w:rsidRDefault="009B200C" w:rsidP="002037CD">
      <w:pPr>
        <w:pStyle w:val="a6"/>
        <w:numPr>
          <w:ilvl w:val="0"/>
          <w:numId w:val="32"/>
        </w:numPr>
      </w:pPr>
      <w:r w:rsidRPr="009B200C">
        <w:rPr>
          <w:b/>
          <w:lang w:val="en-US"/>
        </w:rPr>
        <w:t>runtime</w:t>
      </w:r>
      <w:r w:rsidRPr="009B200C">
        <w:t xml:space="preserve">. </w:t>
      </w:r>
      <w:r>
        <w:t xml:space="preserve">Секция по </w:t>
      </w:r>
      <w:r w:rsidR="00B75B40">
        <w:t>настройке в режиме выполнения. Определение зависимостей</w:t>
      </w:r>
      <w:r>
        <w:t xml:space="preserve"> между </w:t>
      </w:r>
      <w:r>
        <w:rPr>
          <w:lang w:val="en-US"/>
        </w:rPr>
        <w:t>dll</w:t>
      </w:r>
      <w:r w:rsidRPr="009B200C">
        <w:t>.</w:t>
      </w:r>
    </w:p>
    <w:p w:rsidR="009B200C" w:rsidRPr="009B200C" w:rsidRDefault="009B200C" w:rsidP="002037CD">
      <w:pPr>
        <w:pStyle w:val="a6"/>
        <w:numPr>
          <w:ilvl w:val="0"/>
          <w:numId w:val="32"/>
        </w:numPr>
      </w:pPr>
      <w:r w:rsidRPr="00B75B40">
        <w:rPr>
          <w:b/>
        </w:rPr>
        <w:t>Остальные секции.</w:t>
      </w:r>
      <w:r>
        <w:t xml:space="preserve"> Другие секции с параметрами, объявлен</w:t>
      </w:r>
      <w:r w:rsidR="00736AF3">
        <w:t>н</w:t>
      </w:r>
      <w:r>
        <w:t>ы</w:t>
      </w:r>
      <w:r w:rsidR="00736AF3">
        <w:t>ми</w:t>
      </w:r>
      <w:r>
        <w:t xml:space="preserve"> в </w:t>
      </w:r>
      <w:r>
        <w:rPr>
          <w:lang w:val="en-US"/>
        </w:rPr>
        <w:t>configSection</w:t>
      </w:r>
      <w:r w:rsidRPr="009B200C">
        <w:t>.</w:t>
      </w:r>
    </w:p>
    <w:p w:rsidR="00137F34" w:rsidRPr="00B75B40" w:rsidRDefault="00137F34" w:rsidP="00137F34">
      <w:pPr>
        <w:pStyle w:val="3"/>
      </w:pPr>
      <w:r>
        <w:rPr>
          <w:lang w:val="en-US"/>
        </w:rPr>
        <w:t>IConfig</w:t>
      </w:r>
      <w:r w:rsidRPr="009A13BE">
        <w:t xml:space="preserve"> (</w:t>
      </w:r>
      <w:r>
        <w:t>и реализация</w:t>
      </w:r>
      <w:r w:rsidRPr="009A13BE">
        <w:t>)</w:t>
      </w:r>
      <w:r>
        <w:t>.</w:t>
      </w:r>
    </w:p>
    <w:p w:rsidR="009B200C" w:rsidRPr="00B75B40" w:rsidRDefault="00736AF3" w:rsidP="009B200C">
      <w:r>
        <w:t>Аналогично</w:t>
      </w:r>
      <w:r w:rsidR="009B200C">
        <w:t xml:space="preserve"> </w:t>
      </w:r>
      <w:r w:rsidR="009B200C">
        <w:rPr>
          <w:lang w:val="en-US"/>
        </w:rPr>
        <w:t>Repository</w:t>
      </w:r>
      <w:r>
        <w:t>,</w:t>
      </w:r>
      <w:r w:rsidR="009B200C" w:rsidRPr="009B200C">
        <w:t xml:space="preserve"> </w:t>
      </w:r>
      <w:r w:rsidR="009B200C">
        <w:t xml:space="preserve">конфигуратор будем создавать как сервис. Создаем </w:t>
      </w:r>
      <w:r w:rsidR="009B200C">
        <w:rPr>
          <w:lang w:val="en-US"/>
        </w:rPr>
        <w:t>IConfig</w:t>
      </w:r>
      <w:r w:rsidR="009B200C" w:rsidRPr="009B200C">
        <w:t xml:space="preserve"> </w:t>
      </w:r>
      <w:r w:rsidR="009B200C">
        <w:t xml:space="preserve">и </w:t>
      </w:r>
      <w:r w:rsidR="009B200C">
        <w:rPr>
          <w:lang w:val="en-US"/>
        </w:rPr>
        <w:t>Config</w:t>
      </w:r>
      <w:r w:rsidR="009B200C" w:rsidRPr="009B200C">
        <w:t xml:space="preserve">-реализацию в </w:t>
      </w:r>
      <w:r w:rsidR="009B200C">
        <w:t xml:space="preserve">папке </w:t>
      </w:r>
      <w:r w:rsidR="009B200C">
        <w:rPr>
          <w:lang w:val="en-US"/>
        </w:rPr>
        <w:t>Global</w:t>
      </w:r>
      <w:r w:rsidR="009B200C" w:rsidRPr="009B200C">
        <w:t xml:space="preserve"> (/</w:t>
      </w:r>
      <w:r w:rsidR="009B200C">
        <w:rPr>
          <w:lang w:val="en-US"/>
        </w:rPr>
        <w:t>Global</w:t>
      </w:r>
      <w:r w:rsidR="009B200C" w:rsidRPr="009B200C">
        <w:t>/</w:t>
      </w:r>
      <w:r w:rsidR="009B200C">
        <w:rPr>
          <w:lang w:val="en-US"/>
        </w:rPr>
        <w:t>Config</w:t>
      </w:r>
      <w:r w:rsidR="009B200C" w:rsidRPr="009B200C">
        <w:t>/</w:t>
      </w:r>
      <w:r w:rsidR="009B200C">
        <w:rPr>
          <w:lang w:val="en-US"/>
        </w:rPr>
        <w:t>IConfig</w:t>
      </w:r>
      <w:r w:rsidR="009B200C" w:rsidRPr="009B200C">
        <w:t>.</w:t>
      </w:r>
      <w:r w:rsidR="009B200C">
        <w:rPr>
          <w:lang w:val="en-US"/>
        </w:rPr>
        <w:t>cs</w:t>
      </w:r>
      <w:r w:rsidR="009B200C" w:rsidRPr="009B200C">
        <w:t>):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{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9B200C" w:rsidRDefault="009B200C" w:rsidP="009B200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B200C" w:rsidRPr="009B200C" w:rsidRDefault="009B200C" w:rsidP="009B200C">
      <w:pPr>
        <w:rPr>
          <w:lang w:val="en-US"/>
        </w:rPr>
      </w:pPr>
      <w:r w:rsidRPr="009B200C">
        <w:rPr>
          <w:lang w:val="en-US"/>
        </w:rPr>
        <w:t xml:space="preserve">И 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9B200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B200C" w:rsidRPr="00B75B40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B200C" w:rsidRPr="00B75B40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B200C" w:rsidRPr="00B75B40" w:rsidRDefault="009B200C" w:rsidP="009B200C">
      <w:pPr>
        <w:rPr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B200C" w:rsidRDefault="009B200C" w:rsidP="00137F34">
      <w:pPr>
        <w:rPr>
          <w:lang w:val="en-US"/>
        </w:rPr>
      </w:pPr>
      <w:r w:rsidRPr="009B200C">
        <w:t>До</w:t>
      </w:r>
      <w:r>
        <w:t>бавляем</w:t>
      </w:r>
      <w:r w:rsidRPr="00E11C77">
        <w:rPr>
          <w:lang w:val="en-US"/>
        </w:rPr>
        <w:t xml:space="preserve"> </w:t>
      </w:r>
      <w:r w:rsidR="00E11C77">
        <w:t>строку</w:t>
      </w:r>
      <w:r w:rsidR="00E11C77" w:rsidRPr="00E11C77">
        <w:rPr>
          <w:lang w:val="en-US"/>
        </w:rPr>
        <w:t xml:space="preserve"> </w:t>
      </w:r>
      <w:r w:rsidR="00E11C77">
        <w:t>в</w:t>
      </w:r>
      <w:r w:rsidR="00E11C77" w:rsidRPr="00E11C77">
        <w:rPr>
          <w:lang w:val="en-US"/>
        </w:rPr>
        <w:t xml:space="preserve"> </w:t>
      </w:r>
      <w:r w:rsidR="00E11C77">
        <w:rPr>
          <w:lang w:val="en-US"/>
        </w:rPr>
        <w:t>RegisterServices (/App_Start/NinjectWebCommon.cs):</w:t>
      </w:r>
    </w:p>
    <w:p w:rsidR="00E11C77" w:rsidRDefault="00E11C77" w:rsidP="00137F3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kernel.Bind&lt;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&gt;().InSingletonScope();</w:t>
      </w:r>
    </w:p>
    <w:p w:rsidR="00E11C77" w:rsidRPr="00B75B40" w:rsidRDefault="00E11C77" w:rsidP="00137F34">
      <w:pPr>
        <w:rPr>
          <w:lang w:val="en-US"/>
        </w:rPr>
      </w:pPr>
      <w:r w:rsidRPr="00E11C77">
        <w:t>И</w:t>
      </w:r>
      <w:r w:rsidRPr="00B75B40">
        <w:rPr>
          <w:lang w:val="en-US"/>
        </w:rPr>
        <w:t xml:space="preserve"> </w:t>
      </w:r>
      <w:r w:rsidRPr="00E11C77">
        <w:t>выводим</w:t>
      </w:r>
      <w:r w:rsidRPr="00B75B40">
        <w:rPr>
          <w:lang w:val="en-US"/>
        </w:rPr>
        <w:t xml:space="preserve"> </w:t>
      </w:r>
      <w:r w:rsidRPr="00E11C77">
        <w:t>в</w:t>
      </w:r>
      <w:r w:rsidRPr="00B75B40">
        <w:rPr>
          <w:lang w:val="en-US"/>
        </w:rPr>
        <w:t xml:space="preserve"> BaseController:</w:t>
      </w:r>
    </w:p>
    <w:p w:rsidR="00E11C77" w:rsidRPr="00E11C77" w:rsidRDefault="00E11C77" w:rsidP="00E11C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E718B" w:rsidRDefault="00E11C77" w:rsidP="00E11C77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1C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{ </w:t>
      </w:r>
      <w:r w:rsidRPr="00E11C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11C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3E718B" w:rsidRDefault="003E718B" w:rsidP="003E718B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E11C77" w:rsidRDefault="00736AF3" w:rsidP="00E11C77">
      <w:r>
        <w:lastRenderedPageBreak/>
        <w:t>Т</w:t>
      </w:r>
      <w:r w:rsidR="00E11C77" w:rsidRPr="003E718B">
        <w:t xml:space="preserve">еперь сделаем в </w:t>
      </w:r>
      <w:r w:rsidR="003E718B" w:rsidRPr="003E718B">
        <w:t xml:space="preserve">инициализации контроллера переопеределение </w:t>
      </w:r>
      <w:r w:rsidR="003E718B" w:rsidRPr="003E718B">
        <w:rPr>
          <w:lang w:val="en-US"/>
        </w:rPr>
        <w:t>CultureInfo</w:t>
      </w:r>
      <w:r w:rsidR="003E718B" w:rsidRPr="003E718B">
        <w:t xml:space="preserve"> </w:t>
      </w:r>
      <w:r w:rsidR="003E718B">
        <w:t>в потоке</w:t>
      </w:r>
      <w:r w:rsidR="003E718B" w:rsidRPr="003E718B">
        <w:t xml:space="preserve"> (/</w:t>
      </w:r>
      <w:r w:rsidR="003E718B">
        <w:rPr>
          <w:lang w:val="en-US"/>
        </w:rPr>
        <w:t>Controllers</w:t>
      </w:r>
      <w:r w:rsidR="003E718B" w:rsidRPr="003E718B">
        <w:t>/</w:t>
      </w:r>
      <w:r w:rsidR="003E718B">
        <w:rPr>
          <w:lang w:val="en-US"/>
        </w:rPr>
        <w:t>BaseController</w:t>
      </w:r>
      <w:r w:rsidR="003E718B" w:rsidRPr="003E718B">
        <w:t>.</w:t>
      </w:r>
      <w:r w:rsidR="003E718B">
        <w:rPr>
          <w:lang w:val="en-US"/>
        </w:rPr>
        <w:t>cs</w:t>
      </w:r>
      <w:r w:rsidR="003E718B" w:rsidRPr="003E718B">
        <w:t>)</w:t>
      </w:r>
      <w:r w:rsidR="003E718B">
        <w:t>: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cultureInfo =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(Config.Lang);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.CurrentThread.CurrentCulture = cultureInfo;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.CurrentThread.CurrentUICulture = cultureInfo;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3E718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"Culture not found"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ex);</w:t>
      </w:r>
    </w:p>
    <w:p w:rsidR="003E718B" w:rsidRPr="00906129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E718B" w:rsidRPr="00906129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E718B" w:rsidRPr="00906129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.Initialize(requestContext);</w:t>
      </w:r>
    </w:p>
    <w:p w:rsidR="003E718B" w:rsidRPr="00906129" w:rsidRDefault="003E718B" w:rsidP="003E718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E718B" w:rsidRDefault="003E718B" w:rsidP="003E718B">
      <w:pPr>
        <w:rPr>
          <w:lang w:val="en-US"/>
        </w:rPr>
      </w:pPr>
      <w:r w:rsidRPr="003E718B">
        <w:t>И</w:t>
      </w:r>
      <w:r w:rsidRPr="00906129">
        <w:rPr>
          <w:lang w:val="en-US"/>
        </w:rPr>
        <w:t xml:space="preserve"> </w:t>
      </w:r>
      <w:r w:rsidRPr="003E718B">
        <w:t>добавим</w:t>
      </w:r>
      <w:r w:rsidRPr="00906129">
        <w:rPr>
          <w:lang w:val="en-US"/>
        </w:rPr>
        <w:t xml:space="preserve"> </w:t>
      </w:r>
      <w:r w:rsidRPr="003E718B">
        <w:t>вывод</w:t>
      </w:r>
      <w:r w:rsidRPr="00906129">
        <w:rPr>
          <w:lang w:val="en-US"/>
        </w:rPr>
        <w:t xml:space="preserve"> </w:t>
      </w:r>
      <w:r w:rsidRPr="003E718B">
        <w:t>даты</w:t>
      </w:r>
      <w:r w:rsidRPr="00906129">
        <w:rPr>
          <w:lang w:val="en-US"/>
        </w:rPr>
        <w:t xml:space="preserve"> </w:t>
      </w:r>
      <w:r w:rsidRPr="003E718B">
        <w:t>в</w:t>
      </w:r>
      <w:r w:rsidRPr="00906129">
        <w:rPr>
          <w:lang w:val="en-US"/>
        </w:rPr>
        <w:t xml:space="preserve"> Index.cshtml (/Areas/Default/Views/Home/Index.cshtml):</w:t>
      </w:r>
    </w:p>
    <w:p w:rsidR="003E718B" w:rsidRPr="00906129" w:rsidRDefault="003E718B" w:rsidP="003E718B">
      <w:pPr>
        <w:rPr>
          <w:rFonts w:ascii="Consolas" w:hAnsi="Consolas" w:cs="Consolas"/>
          <w:color w:val="000000"/>
          <w:sz w:val="19"/>
          <w:szCs w:val="19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06129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Now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ToString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="00A148A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E718B" w:rsidRPr="003E718B" w:rsidRDefault="003E718B" w:rsidP="003E718B">
      <w:r w:rsidRPr="003E718B">
        <w:t>Получаем вывод:</w:t>
      </w:r>
    </w:p>
    <w:p w:rsidR="003E718B" w:rsidRDefault="00A148A2" w:rsidP="003E718B">
      <w:r>
        <w:rPr>
          <w:rFonts w:ascii="Consolas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42B78387" wp14:editId="153DB601">
            <wp:extent cx="2941607" cy="1536067"/>
            <wp:effectExtent l="0" t="0" r="0" b="6985"/>
            <wp:docPr id="67" name="Рисунок 67" descr="D:\Projects\RepositoryMercurial\WebTemplate\Sources\lessons\PrintScreens\Lesson9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9\Untitled-01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320" cy="15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18B" w:rsidRPr="003E718B" w:rsidRDefault="00520867" w:rsidP="003E718B">
      <w:r>
        <w:t xml:space="preserve"> И</w:t>
      </w:r>
      <w:r w:rsidR="003E718B">
        <w:t xml:space="preserve"> по-настоящему свяжем это с </w:t>
      </w:r>
      <w:r w:rsidR="003E718B">
        <w:rPr>
          <w:lang w:val="en-US"/>
        </w:rPr>
        <w:t>Web</w:t>
      </w:r>
      <w:r w:rsidR="003E718B" w:rsidRPr="003E718B">
        <w:t>.</w:t>
      </w:r>
      <w:r w:rsidR="003E718B">
        <w:rPr>
          <w:lang w:val="en-US"/>
        </w:rPr>
        <w:t>Config</w:t>
      </w:r>
      <w:r w:rsidR="003E718B" w:rsidRPr="003E718B">
        <w:t xml:space="preserve">. </w:t>
      </w:r>
      <w:r w:rsidR="003E718B">
        <w:t xml:space="preserve">Добавим в </w:t>
      </w:r>
      <w:r w:rsidR="003E718B">
        <w:rPr>
          <w:lang w:val="en-US"/>
        </w:rPr>
        <w:t>Web</w:t>
      </w:r>
      <w:r w:rsidR="003E718B" w:rsidRPr="003E718B">
        <w:t>.</w:t>
      </w:r>
      <w:r w:rsidR="003E718B">
        <w:rPr>
          <w:lang w:val="en-US"/>
        </w:rPr>
        <w:t>config</w:t>
      </w:r>
      <w:r w:rsidR="003E718B" w:rsidRPr="003E718B">
        <w:t xml:space="preserve"> </w:t>
      </w:r>
      <w:r w:rsidR="003E718B">
        <w:t xml:space="preserve">в </w:t>
      </w:r>
      <w:r w:rsidR="003E718B">
        <w:rPr>
          <w:lang w:val="en-US"/>
        </w:rPr>
        <w:t>appSettings</w:t>
      </w:r>
      <w:r w:rsidR="003E718B" w:rsidRPr="003E718B">
        <w:t xml:space="preserve"> </w:t>
      </w:r>
      <w:r w:rsidR="003E718B">
        <w:t>строку</w:t>
      </w:r>
      <w:r w:rsidR="003E718B" w:rsidRPr="003E718B">
        <w:t>:</w:t>
      </w:r>
    </w:p>
    <w:p w:rsidR="003E718B" w:rsidRPr="00906129" w:rsidRDefault="003E718B" w:rsidP="003E718B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E718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key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Culture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ru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3E718B" w:rsidRDefault="003E718B" w:rsidP="003E718B">
      <w:pPr>
        <w:rPr>
          <w:lang w:val="en-US"/>
        </w:rPr>
      </w:pPr>
      <w:r w:rsidRPr="003E718B">
        <w:rPr>
          <w:lang w:val="en-US"/>
        </w:rPr>
        <w:t>В Config.cs (/Global/Config/Config.cs):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40370" w:rsidRDefault="00040370" w:rsidP="00040370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403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403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.AppSettings[</w:t>
      </w:r>
      <w:r w:rsidRPr="00040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"Culture"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0403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403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</w:t>
      </w:r>
    </w:p>
    <w:p w:rsidR="003E718B" w:rsidRPr="00906129" w:rsidRDefault="00040370" w:rsidP="0004037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="003E718B"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E718B" w:rsidRPr="00906129" w:rsidRDefault="003E718B" w:rsidP="003E718B"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3E718B" w:rsidRPr="00A148A2" w:rsidRDefault="00A148A2" w:rsidP="00E11C77">
      <w:r>
        <w:t xml:space="preserve">Запускаем – результат тот же, теперь изменим значение в </w:t>
      </w:r>
      <w:r>
        <w:rPr>
          <w:lang w:val="en-US"/>
        </w:rPr>
        <w:t>Web</w:t>
      </w:r>
      <w:r w:rsidRPr="00A148A2">
        <w:t>.</w:t>
      </w:r>
      <w:r>
        <w:rPr>
          <w:lang w:val="en-US"/>
        </w:rPr>
        <w:t>config</w:t>
      </w:r>
      <w:r w:rsidRPr="00A148A2">
        <w:t xml:space="preserve"> </w:t>
      </w:r>
      <w:r>
        <w:t xml:space="preserve">на </w:t>
      </w:r>
      <w:r>
        <w:rPr>
          <w:lang w:val="en-US"/>
        </w:rPr>
        <w:t>fr</w:t>
      </w:r>
      <w:r w:rsidRPr="00A148A2">
        <w:t>:</w:t>
      </w:r>
    </w:p>
    <w:p w:rsidR="00A148A2" w:rsidRDefault="00A148A2" w:rsidP="00E11C7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148A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148A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key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Culture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148A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148A2" w:rsidRPr="00A148A2" w:rsidRDefault="00A148A2" w:rsidP="00E11C77">
      <w:r w:rsidRPr="00A148A2">
        <w:t>Получаем дату:</w:t>
      </w:r>
    </w:p>
    <w:p w:rsidR="00A148A2" w:rsidRDefault="00A148A2" w:rsidP="00E11C77">
      <w:pP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mardi 5 mars 2013</w:t>
      </w:r>
    </w:p>
    <w:p w:rsidR="00A148A2" w:rsidRPr="00A148A2" w:rsidRDefault="00A148A2" w:rsidP="00E11C77">
      <w:r w:rsidRPr="00A148A2">
        <w:t>Отлично!</w:t>
      </w:r>
      <w:r>
        <w:t xml:space="preserve"> Можете попробовать еще с несколькими языками. Список сокращений находится тут </w:t>
      </w:r>
      <w:hyperlink r:id="rId108" w:history="1">
        <w:r w:rsidRPr="00A148A2">
          <w:rPr>
            <w:rStyle w:val="a7"/>
          </w:rPr>
          <w:t>http://msdn.microsoft.com/en-us/goglobal/bb896001.aspx</w:t>
        </w:r>
      </w:hyperlink>
    </w:p>
    <w:p w:rsidR="00137F34" w:rsidRDefault="00137F34" w:rsidP="00137F34">
      <w:pPr>
        <w:pStyle w:val="3"/>
      </w:pPr>
      <w:r>
        <w:lastRenderedPageBreak/>
        <w:t xml:space="preserve">Создание своих типов </w:t>
      </w:r>
      <w:r>
        <w:rPr>
          <w:lang w:val="en-US"/>
        </w:rPr>
        <w:t>ConfigSection</w:t>
      </w:r>
    </w:p>
    <w:p w:rsidR="00A148A2" w:rsidRDefault="00BD3616" w:rsidP="00A148A2">
      <w:r>
        <w:t>В этой части</w:t>
      </w:r>
      <w:r w:rsidR="00DE47EF">
        <w:t xml:space="preserve"> мы рассмотрим создание своих собственных </w:t>
      </w:r>
      <w:r w:rsidR="00DE47EF">
        <w:rPr>
          <w:lang w:val="en-US"/>
        </w:rPr>
        <w:t>ConfigSection</w:t>
      </w:r>
      <w:r w:rsidR="00DE47EF" w:rsidRPr="00DE47EF">
        <w:t xml:space="preserve">. </w:t>
      </w:r>
      <w:r w:rsidR="00DE47EF">
        <w:t xml:space="preserve">В </w:t>
      </w:r>
      <w:r w:rsidR="004B3CAE">
        <w:t>этой</w:t>
      </w:r>
      <w:r>
        <w:t xml:space="preserve"> </w:t>
      </w:r>
      <w:r w:rsidR="00DE47EF">
        <w:t xml:space="preserve">главе мы </w:t>
      </w:r>
      <w:r w:rsidR="00520867">
        <w:t>реализуем</w:t>
      </w:r>
      <w:r w:rsidR="006E2FF7">
        <w:t xml:space="preserve"> загрузку файлов и создание превью</w:t>
      </w:r>
      <w:r w:rsidR="00520867">
        <w:t>.</w:t>
      </w:r>
      <w:r w:rsidR="006E2FF7">
        <w:t xml:space="preserve"> </w:t>
      </w:r>
      <w:r w:rsidR="00520867">
        <w:t xml:space="preserve">Нам </w:t>
      </w:r>
      <w:r w:rsidR="006E2FF7">
        <w:t>понадобятся следующие данные</w:t>
      </w:r>
      <w:r w:rsidR="00520867">
        <w:t>:</w:t>
      </w:r>
      <w:r w:rsidR="006E2FF7">
        <w:t xml:space="preserve"> </w:t>
      </w:r>
      <w:r w:rsidR="00520867">
        <w:t xml:space="preserve">во-первых, </w:t>
      </w:r>
      <w:r w:rsidR="006E2FF7">
        <w:t xml:space="preserve">зависимость </w:t>
      </w:r>
      <w:r w:rsidR="006E2FF7">
        <w:rPr>
          <w:lang w:val="en-US"/>
        </w:rPr>
        <w:t>mime</w:t>
      </w:r>
      <w:r w:rsidR="006E2FF7" w:rsidRPr="006E2FF7">
        <w:t>-</w:t>
      </w:r>
      <w:r w:rsidR="006E2FF7">
        <w:rPr>
          <w:lang w:val="en-US"/>
        </w:rPr>
        <w:t>type</w:t>
      </w:r>
      <w:r w:rsidR="006E2FF7" w:rsidRPr="006E2FF7">
        <w:t xml:space="preserve"> </w:t>
      </w:r>
      <w:r w:rsidR="006E2FF7">
        <w:t>от расширения, и иконка файлов (для скачивания, например):</w:t>
      </w:r>
    </w:p>
    <w:p w:rsidR="006E2FF7" w:rsidRDefault="006E2FF7" w:rsidP="002037CD">
      <w:pPr>
        <w:pStyle w:val="a6"/>
        <w:numPr>
          <w:ilvl w:val="0"/>
          <w:numId w:val="33"/>
        </w:numPr>
      </w:pPr>
      <w:r>
        <w:t>расширение</w:t>
      </w:r>
    </w:p>
    <w:p w:rsidR="006E2FF7" w:rsidRPr="006E2FF7" w:rsidRDefault="006E2FF7" w:rsidP="002037CD">
      <w:pPr>
        <w:pStyle w:val="a6"/>
        <w:numPr>
          <w:ilvl w:val="0"/>
          <w:numId w:val="33"/>
        </w:numPr>
      </w:pPr>
      <w:r>
        <w:rPr>
          <w:lang w:val="en-US"/>
        </w:rPr>
        <w:t>mime-type</w:t>
      </w:r>
    </w:p>
    <w:p w:rsidR="006E2FF7" w:rsidRDefault="006E2FF7" w:rsidP="002037CD">
      <w:pPr>
        <w:pStyle w:val="a6"/>
        <w:numPr>
          <w:ilvl w:val="0"/>
          <w:numId w:val="33"/>
        </w:numPr>
      </w:pPr>
      <w:r>
        <w:t>большая иконка</w:t>
      </w:r>
    </w:p>
    <w:p w:rsidR="006E2FF7" w:rsidRDefault="006E2FF7" w:rsidP="002037CD">
      <w:pPr>
        <w:pStyle w:val="a6"/>
        <w:numPr>
          <w:ilvl w:val="0"/>
          <w:numId w:val="33"/>
        </w:numPr>
      </w:pPr>
      <w:r>
        <w:t>маленькая иконка</w:t>
      </w:r>
    </w:p>
    <w:p w:rsidR="006E2FF7" w:rsidRDefault="00520867" w:rsidP="006E2FF7">
      <w:r>
        <w:t xml:space="preserve"> и во-вторых</w:t>
      </w:r>
      <w:r w:rsidR="006E2FF7">
        <w:t>, данные для создания превью:</w:t>
      </w:r>
    </w:p>
    <w:p w:rsidR="006E2FF7" w:rsidRPr="006E2FF7" w:rsidRDefault="006E2FF7" w:rsidP="002037CD">
      <w:pPr>
        <w:pStyle w:val="a6"/>
        <w:numPr>
          <w:ilvl w:val="0"/>
          <w:numId w:val="34"/>
        </w:numPr>
      </w:pPr>
      <w:r>
        <w:t>наименование превью (например</w:t>
      </w:r>
      <w:r w:rsidR="00036AF0">
        <w:t>,</w:t>
      </w:r>
      <w:r>
        <w:t xml:space="preserve"> </w:t>
      </w:r>
      <w:r>
        <w:rPr>
          <w:lang w:val="en-US"/>
        </w:rPr>
        <w:t>UserAvatarSize</w:t>
      </w:r>
      <w:r>
        <w:t>)</w:t>
      </w:r>
    </w:p>
    <w:p w:rsidR="006E2FF7" w:rsidRDefault="006E2FF7" w:rsidP="002037CD">
      <w:pPr>
        <w:pStyle w:val="a6"/>
        <w:numPr>
          <w:ilvl w:val="0"/>
          <w:numId w:val="34"/>
        </w:numPr>
      </w:pPr>
      <w:r>
        <w:t>ширина</w:t>
      </w:r>
    </w:p>
    <w:p w:rsidR="006E2FF7" w:rsidRDefault="006E2FF7" w:rsidP="002037CD">
      <w:pPr>
        <w:pStyle w:val="a6"/>
        <w:numPr>
          <w:ilvl w:val="0"/>
          <w:numId w:val="34"/>
        </w:numPr>
      </w:pPr>
      <w:r>
        <w:t>высота</w:t>
      </w:r>
    </w:p>
    <w:p w:rsidR="006E2FF7" w:rsidRPr="006E2FF7" w:rsidRDefault="006E2FF7" w:rsidP="006E2FF7">
      <w:r>
        <w:t>Оба типа делаются одинаково, так что я распишу только создание одного из них</w:t>
      </w:r>
      <w:r w:rsidR="00520867">
        <w:t>.</w:t>
      </w:r>
      <w:r>
        <w:t xml:space="preserve"> </w:t>
      </w:r>
      <w:r w:rsidR="00520867">
        <w:t xml:space="preserve">Пусть </w:t>
      </w:r>
      <w:r>
        <w:t xml:space="preserve">это будет </w:t>
      </w:r>
      <w:r>
        <w:rPr>
          <w:lang w:val="en-US"/>
        </w:rPr>
        <w:t>IconSize</w:t>
      </w:r>
      <w:r>
        <w:t>, для создания превью. Первое</w:t>
      </w:r>
      <w:r w:rsidRPr="006E2FF7">
        <w:t xml:space="preserve">, </w:t>
      </w:r>
      <w:r>
        <w:t>что</w:t>
      </w:r>
      <w:r w:rsidRPr="006E2FF7">
        <w:t xml:space="preserve"> </w:t>
      </w:r>
      <w:r>
        <w:t>надо</w:t>
      </w:r>
      <w:r w:rsidRPr="006E2FF7">
        <w:t xml:space="preserve"> </w:t>
      </w:r>
      <w:r>
        <w:t>сделать</w:t>
      </w:r>
      <w:r w:rsidRPr="006E2FF7">
        <w:t xml:space="preserve"> - </w:t>
      </w:r>
      <w:r>
        <w:t>это</w:t>
      </w:r>
      <w:r w:rsidRPr="006E2FF7">
        <w:t xml:space="preserve"> </w:t>
      </w:r>
      <w:r>
        <w:t>создать</w:t>
      </w:r>
      <w:r w:rsidRPr="006E2FF7">
        <w:t xml:space="preserve"> </w:t>
      </w:r>
      <w:r>
        <w:t>класс</w:t>
      </w:r>
      <w:r w:rsidR="00520867">
        <w:t>,</w:t>
      </w:r>
      <w:r w:rsidRPr="006E2FF7">
        <w:t xml:space="preserve"> </w:t>
      </w:r>
      <w:r>
        <w:t>наследуемый</w:t>
      </w:r>
      <w:r w:rsidRPr="006E2FF7">
        <w:t xml:space="preserve"> </w:t>
      </w:r>
      <w:r>
        <w:rPr>
          <w:lang w:val="en-US"/>
        </w:rPr>
        <w:t>ConfigurationElement</w:t>
      </w:r>
      <w:r>
        <w:t xml:space="preserve"> (</w:t>
      </w:r>
      <w:r w:rsidRPr="006E2FF7">
        <w:t>/</w:t>
      </w:r>
      <w:r>
        <w:rPr>
          <w:lang w:val="en-US"/>
        </w:rPr>
        <w:t>Global</w:t>
      </w:r>
      <w:r w:rsidRPr="006E2FF7">
        <w:t>/</w:t>
      </w:r>
      <w:r>
        <w:rPr>
          <w:lang w:val="en-US"/>
        </w:rPr>
        <w:t>Config</w:t>
      </w:r>
      <w:r w:rsidRPr="006E2FF7">
        <w:t>/</w:t>
      </w:r>
      <w:r>
        <w:rPr>
          <w:lang w:val="en-US"/>
        </w:rPr>
        <w:t>IconSize</w:t>
      </w:r>
      <w:r w:rsidRPr="006E2FF7">
        <w:t>.</w:t>
      </w:r>
      <w:r>
        <w:rPr>
          <w:lang w:val="en-US"/>
        </w:rPr>
        <w:t>cs</w:t>
      </w:r>
      <w:r>
        <w:t>)</w:t>
      </w:r>
      <w:r w:rsidRPr="006E2FF7">
        <w:t>:</w:t>
      </w:r>
    </w:p>
    <w:p w:rsidR="006E2FF7" w:rsidRPr="0021240B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24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124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2124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</w:t>
      </w:r>
    </w:p>
    <w:p w:rsidR="006E2FF7" w:rsidRPr="00AA308C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30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30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2124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2124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</w:t>
      </w:r>
      <w:r w:rsidRPr="002124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2124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IsRequired</w:t>
      </w:r>
      <w:r w:rsidRPr="002124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IsKey =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"width"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DefaultValue = 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"48"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"width"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"height"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DefaultValue = 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"48"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"height"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2FF7" w:rsidRDefault="006E2FF7" w:rsidP="006E2FF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E2FF7" w:rsidRDefault="006E2FF7" w:rsidP="006E2FF7">
      <w:r>
        <w:t>Рассмотрим подробнее:</w:t>
      </w:r>
    </w:p>
    <w:p w:rsidR="00AA75D9" w:rsidRDefault="006E2FF7" w:rsidP="002037CD">
      <w:pPr>
        <w:pStyle w:val="a6"/>
        <w:numPr>
          <w:ilvl w:val="0"/>
          <w:numId w:val="35"/>
        </w:numPr>
      </w:pPr>
      <w:r w:rsidRPr="00AA75D9">
        <w:rPr>
          <w:b/>
          <w:lang w:val="en-US"/>
        </w:rPr>
        <w:t>ConfigurationProperty</w:t>
      </w:r>
      <w:r w:rsidRPr="006E2FF7">
        <w:t xml:space="preserve"> </w:t>
      </w:r>
      <w:r>
        <w:t xml:space="preserve">состоит из </w:t>
      </w:r>
      <w:r w:rsidRPr="006E2FF7">
        <w:t>имени, это имя ат</w:t>
      </w:r>
      <w:r w:rsidR="00AA75D9">
        <w:t>рибута в строке</w:t>
      </w:r>
    </w:p>
    <w:p w:rsidR="00AA75D9" w:rsidRDefault="006E2FF7" w:rsidP="002037CD">
      <w:pPr>
        <w:pStyle w:val="a6"/>
        <w:numPr>
          <w:ilvl w:val="0"/>
          <w:numId w:val="35"/>
        </w:numPr>
      </w:pPr>
      <w:r w:rsidRPr="00AA75D9">
        <w:rPr>
          <w:b/>
          <w:lang w:val="en-US"/>
        </w:rPr>
        <w:t>IsRequired</w:t>
      </w:r>
      <w:r w:rsidRPr="006E2FF7">
        <w:t xml:space="preserve"> </w:t>
      </w:r>
      <w:r>
        <w:t xml:space="preserve">– обязательный </w:t>
      </w:r>
      <w:r w:rsidR="00AA75D9">
        <w:t>этот параметр или нет</w:t>
      </w:r>
    </w:p>
    <w:p w:rsidR="006E2FF7" w:rsidRDefault="006E2FF7" w:rsidP="002037CD">
      <w:pPr>
        <w:pStyle w:val="a6"/>
        <w:numPr>
          <w:ilvl w:val="0"/>
          <w:numId w:val="35"/>
        </w:numPr>
      </w:pPr>
      <w:r w:rsidRPr="00AA75D9">
        <w:rPr>
          <w:b/>
          <w:lang w:val="en-US"/>
        </w:rPr>
        <w:t>IsKey</w:t>
      </w:r>
      <w:r w:rsidRPr="006E2FF7">
        <w:t xml:space="preserve"> </w:t>
      </w:r>
      <w:r>
        <w:t>–</w:t>
      </w:r>
      <w:r w:rsidRPr="006E2FF7">
        <w:t xml:space="preserve"> </w:t>
      </w:r>
      <w:r>
        <w:t xml:space="preserve">является </w:t>
      </w:r>
      <w:r w:rsidR="00AA75D9">
        <w:t xml:space="preserve">ли </w:t>
      </w:r>
      <w:r w:rsidR="00520867">
        <w:t xml:space="preserve">ключом </w:t>
      </w:r>
      <w:r w:rsidR="00AA75D9">
        <w:t xml:space="preserve">(как </w:t>
      </w:r>
      <w:r w:rsidR="00520867">
        <w:t xml:space="preserve">первичный </w:t>
      </w:r>
      <w:r w:rsidR="00AA75D9">
        <w:t>ключ в БД)</w:t>
      </w:r>
    </w:p>
    <w:p w:rsidR="00AA75D9" w:rsidRPr="00AA75D9" w:rsidRDefault="00AA75D9" w:rsidP="002037CD">
      <w:pPr>
        <w:pStyle w:val="a6"/>
        <w:numPr>
          <w:ilvl w:val="0"/>
          <w:numId w:val="35"/>
        </w:numPr>
      </w:pPr>
      <w:r w:rsidRPr="00AA75D9">
        <w:rPr>
          <w:b/>
          <w:lang w:val="en-US"/>
        </w:rPr>
        <w:t>DefaultValue</w:t>
      </w:r>
      <w:r>
        <w:rPr>
          <w:lang w:val="en-US"/>
        </w:rPr>
        <w:t xml:space="preserve"> – </w:t>
      </w:r>
      <w:r>
        <w:t>значение по умолчанию</w:t>
      </w:r>
    </w:p>
    <w:p w:rsidR="00AA75D9" w:rsidRDefault="00AA75D9" w:rsidP="00AA75D9">
      <w:pPr>
        <w:ind w:left="360"/>
      </w:pPr>
      <w:r>
        <w:lastRenderedPageBreak/>
        <w:t>Следующий шаг – это создание класса коллекции (так как у нас будет множество элементов) и секции (</w:t>
      </w:r>
      <w:r w:rsidRPr="006E2FF7">
        <w:t>/</w:t>
      </w:r>
      <w:r>
        <w:rPr>
          <w:lang w:val="en-US"/>
        </w:rPr>
        <w:t>Global</w:t>
      </w:r>
      <w:r w:rsidRPr="006E2FF7">
        <w:t>/</w:t>
      </w:r>
      <w:r>
        <w:rPr>
          <w:lang w:val="en-US"/>
        </w:rPr>
        <w:t>Config</w:t>
      </w:r>
      <w:r w:rsidRPr="006E2FF7">
        <w:t>/</w:t>
      </w:r>
      <w:r>
        <w:rPr>
          <w:lang w:val="en-US"/>
        </w:rPr>
        <w:t>IconSize</w:t>
      </w:r>
      <w:r w:rsidRPr="006E2FF7">
        <w:t>.</w:t>
      </w:r>
      <w:r>
        <w:rPr>
          <w:lang w:val="en-US"/>
        </w:rPr>
        <w:t>cs</w:t>
      </w:r>
      <w:r>
        <w:t>):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"iconSizes"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IconSizesCollection</w:t>
      </w:r>
      <w:r w:rsidR="009579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conSizes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"iconSizes"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IconSizesCollection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IconSizesCollection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ConfigurationElementCollection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CreateNewElement()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GetElementKey(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element)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)element).Name;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75D9" w:rsidRPr="00AA75D9" w:rsidRDefault="00AA75D9" w:rsidP="00AA75D9">
      <w:pPr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A75D9" w:rsidRPr="00906129" w:rsidRDefault="00AA75D9" w:rsidP="00AA75D9">
      <w:pPr>
        <w:ind w:left="360"/>
        <w:rPr>
          <w:lang w:val="en-US"/>
        </w:rPr>
      </w:pPr>
      <w:r w:rsidRPr="00AA75D9">
        <w:t>В</w:t>
      </w:r>
      <w:r w:rsidRPr="00906129">
        <w:rPr>
          <w:lang w:val="en-US"/>
        </w:rPr>
        <w:t xml:space="preserve"> Web.config </w:t>
      </w:r>
      <w:r w:rsidRPr="00AA75D9">
        <w:t>добавляем</w:t>
      </w:r>
      <w:r w:rsidRPr="00906129">
        <w:rPr>
          <w:lang w:val="en-US"/>
        </w:rPr>
        <w:t>: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iconConfig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A75D9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iconSizes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A75D9" w:rsidRPr="00AA75D9" w:rsidRDefault="00AA75D9" w:rsidP="00AA75D9">
      <w:pPr>
        <w:ind w:left="360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name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Avatar173Size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width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173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height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176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A75D9" w:rsidRDefault="00AA75D9" w:rsidP="00AA75D9">
      <w:pPr>
        <w:ind w:left="360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…</w:t>
      </w:r>
    </w:p>
    <w:p w:rsidR="00AA75D9" w:rsidRDefault="00AA75D9" w:rsidP="00AA75D9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iconSizes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A75D9" w:rsidRPr="00AA75D9" w:rsidRDefault="00AA75D9" w:rsidP="00AA75D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iconConfig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A75D9" w:rsidRDefault="00AA75D9" w:rsidP="00AA75D9">
      <w:pPr>
        <w:ind w:left="360"/>
      </w:pPr>
      <w:r>
        <w:t xml:space="preserve">Теперь необходимо объявить </w:t>
      </w:r>
      <w:r w:rsidR="00344EB8">
        <w:t xml:space="preserve">класс </w:t>
      </w:r>
      <w:r>
        <w:t xml:space="preserve">разбора </w:t>
      </w:r>
      <w:r w:rsidR="00344EB8">
        <w:t xml:space="preserve">этой секции </w:t>
      </w:r>
      <w:r>
        <w:t xml:space="preserve">в </w:t>
      </w:r>
      <w:r>
        <w:rPr>
          <w:lang w:val="en-US"/>
        </w:rPr>
        <w:t>configSection</w:t>
      </w:r>
      <w:r w:rsidR="00344EB8">
        <w:t>:</w:t>
      </w:r>
    </w:p>
    <w:p w:rsidR="00344EB8" w:rsidRPr="00344EB8" w:rsidRDefault="00344EB8" w:rsidP="0034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4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4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iconConfig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4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LessonProject.Global.Config.IconSizesConfigSection, </w:t>
      </w:r>
      <w:r w:rsidRPr="00344EB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LessonProject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344EB8" w:rsidRPr="00344EB8" w:rsidRDefault="00344EB8" w:rsidP="00344EB8">
      <w:pPr>
        <w:ind w:left="360"/>
        <w:rPr>
          <w:lang w:val="en-US"/>
        </w:rPr>
      </w:pP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</w:p>
    <w:p w:rsidR="006E2FF7" w:rsidRDefault="00344EB8" w:rsidP="00A148A2">
      <w:r>
        <w:t xml:space="preserve">Обратите внимание, что в описание </w:t>
      </w:r>
      <w:r>
        <w:rPr>
          <w:lang w:val="en-US"/>
        </w:rPr>
        <w:t>type</w:t>
      </w:r>
      <w:r w:rsidRPr="00344EB8">
        <w:t xml:space="preserve"> </w:t>
      </w:r>
      <w:r>
        <w:t xml:space="preserve">необходимо указать имя </w:t>
      </w:r>
      <w:r>
        <w:rPr>
          <w:lang w:val="en-US"/>
        </w:rPr>
        <w:t>dll</w:t>
      </w:r>
      <w:r w:rsidRPr="00344EB8">
        <w:t xml:space="preserve">, </w:t>
      </w:r>
      <w:r>
        <w:t xml:space="preserve">в которой он содержится. Это важно, но будет рассмотрено в </w:t>
      </w:r>
      <w:r>
        <w:rPr>
          <w:lang w:val="en-US"/>
        </w:rPr>
        <w:t>unit</w:t>
      </w:r>
      <w:r w:rsidRPr="00906129">
        <w:t>-</w:t>
      </w:r>
      <w:r>
        <w:t>тестах.</w:t>
      </w:r>
    </w:p>
    <w:p w:rsidR="00344EB8" w:rsidRPr="00773EF4" w:rsidRDefault="00344EB8" w:rsidP="00344EB8">
      <w:pPr>
        <w:pStyle w:val="3"/>
      </w:pPr>
      <w:r>
        <w:rPr>
          <w:lang w:val="en-US"/>
        </w:rPr>
        <w:t>MailSettings</w:t>
      </w:r>
    </w:p>
    <w:p w:rsidR="00344EB8" w:rsidRDefault="00344EB8" w:rsidP="00344EB8">
      <w:r>
        <w:t xml:space="preserve">Создадим </w:t>
      </w:r>
      <w:r w:rsidR="00773EF4">
        <w:t xml:space="preserve">одиночный конфиг для настроек по работе с </w:t>
      </w:r>
      <w:r w:rsidR="00773EF4">
        <w:rPr>
          <w:lang w:val="en-US"/>
        </w:rPr>
        <w:t>smtp</w:t>
      </w:r>
      <w:r w:rsidR="00773EF4" w:rsidRPr="00773EF4">
        <w:t>-</w:t>
      </w:r>
      <w:r w:rsidR="00773EF4">
        <w:t>почтой</w:t>
      </w:r>
      <w:r w:rsidR="00773EF4" w:rsidRPr="00773EF4">
        <w:t xml:space="preserve">. </w:t>
      </w:r>
      <w:r w:rsidR="00773EF4">
        <w:t>Нам понадобятся:</w:t>
      </w:r>
    </w:p>
    <w:p w:rsidR="00773EF4" w:rsidRPr="00773EF4" w:rsidRDefault="00773EF4" w:rsidP="002037CD">
      <w:pPr>
        <w:pStyle w:val="a6"/>
        <w:numPr>
          <w:ilvl w:val="0"/>
          <w:numId w:val="36"/>
        </w:numPr>
      </w:pPr>
      <w:r>
        <w:rPr>
          <w:lang w:val="en-US"/>
        </w:rPr>
        <w:t>SmtpServer</w:t>
      </w:r>
      <w:r>
        <w:t>. Имя сервера.</w:t>
      </w:r>
    </w:p>
    <w:p w:rsidR="00773EF4" w:rsidRPr="00773EF4" w:rsidRDefault="00773EF4" w:rsidP="002037CD">
      <w:pPr>
        <w:pStyle w:val="a6"/>
        <w:numPr>
          <w:ilvl w:val="0"/>
          <w:numId w:val="36"/>
        </w:numPr>
      </w:pPr>
      <w:r>
        <w:rPr>
          <w:lang w:val="en-US"/>
        </w:rPr>
        <w:t>SmtpPort</w:t>
      </w:r>
      <w:r>
        <w:t>. Порт, обычно 25й.</w:t>
      </w:r>
    </w:p>
    <w:p w:rsidR="00773EF4" w:rsidRPr="00773EF4" w:rsidRDefault="00773EF4" w:rsidP="002037CD">
      <w:pPr>
        <w:pStyle w:val="a6"/>
        <w:numPr>
          <w:ilvl w:val="0"/>
          <w:numId w:val="36"/>
        </w:numPr>
      </w:pPr>
      <w:r>
        <w:rPr>
          <w:lang w:val="en-US"/>
        </w:rPr>
        <w:t>SmtpUserName</w:t>
      </w:r>
      <w:r w:rsidRPr="00773EF4">
        <w:t xml:space="preserve">. </w:t>
      </w:r>
      <w:r>
        <w:t xml:space="preserve">Логин. </w:t>
      </w:r>
    </w:p>
    <w:p w:rsidR="00773EF4" w:rsidRPr="00773EF4" w:rsidRDefault="00773EF4" w:rsidP="002037CD">
      <w:pPr>
        <w:pStyle w:val="a6"/>
        <w:numPr>
          <w:ilvl w:val="0"/>
          <w:numId w:val="36"/>
        </w:numPr>
      </w:pPr>
      <w:r>
        <w:rPr>
          <w:lang w:val="en-US"/>
        </w:rPr>
        <w:t>SmtpPassword</w:t>
      </w:r>
      <w:r>
        <w:t>. Пароль</w:t>
      </w:r>
      <w:r w:rsidR="00520867">
        <w:t>.</w:t>
      </w:r>
    </w:p>
    <w:p w:rsidR="00773EF4" w:rsidRPr="00773EF4" w:rsidRDefault="00773EF4" w:rsidP="002037CD">
      <w:pPr>
        <w:pStyle w:val="a6"/>
        <w:numPr>
          <w:ilvl w:val="0"/>
          <w:numId w:val="36"/>
        </w:numPr>
      </w:pPr>
      <w:r>
        <w:rPr>
          <w:lang w:val="en-US"/>
        </w:rPr>
        <w:t>SmtpReply</w:t>
      </w:r>
      <w:r>
        <w:t xml:space="preserve">. </w:t>
      </w:r>
      <w:r w:rsidR="00A504F8">
        <w:t>Обратный адрес</w:t>
      </w:r>
      <w:r>
        <w:t xml:space="preserve"> в строке </w:t>
      </w:r>
      <w:r>
        <w:rPr>
          <w:lang w:val="en-US"/>
        </w:rPr>
        <w:t>Reply</w:t>
      </w:r>
      <w:r w:rsidRPr="00773EF4">
        <w:t>-</w:t>
      </w:r>
      <w:r>
        <w:rPr>
          <w:lang w:val="en-US"/>
        </w:rPr>
        <w:t>to</w:t>
      </w:r>
      <w:r>
        <w:t>.</w:t>
      </w:r>
    </w:p>
    <w:p w:rsidR="00773EF4" w:rsidRPr="00773EF4" w:rsidRDefault="00773EF4" w:rsidP="002037CD">
      <w:pPr>
        <w:pStyle w:val="a6"/>
        <w:numPr>
          <w:ilvl w:val="0"/>
          <w:numId w:val="36"/>
        </w:numPr>
      </w:pPr>
      <w:r>
        <w:rPr>
          <w:lang w:val="en-US"/>
        </w:rPr>
        <w:t>SmtpUser</w:t>
      </w:r>
      <w:r w:rsidRPr="00773EF4">
        <w:t xml:space="preserve">. </w:t>
      </w:r>
      <w:r w:rsidR="00A504F8">
        <w:t>Имя пользователя</w:t>
      </w:r>
      <w:r>
        <w:t xml:space="preserve"> в строке </w:t>
      </w:r>
      <w:r>
        <w:rPr>
          <w:lang w:val="en-US"/>
        </w:rPr>
        <w:t>From</w:t>
      </w:r>
      <w:r w:rsidRPr="00773EF4">
        <w:t>.</w:t>
      </w:r>
    </w:p>
    <w:p w:rsidR="00773EF4" w:rsidRPr="00773EF4" w:rsidRDefault="00773EF4" w:rsidP="002037CD">
      <w:pPr>
        <w:pStyle w:val="a6"/>
        <w:numPr>
          <w:ilvl w:val="0"/>
          <w:numId w:val="36"/>
        </w:numPr>
      </w:pPr>
      <w:r>
        <w:rPr>
          <w:lang w:val="en-US"/>
        </w:rPr>
        <w:t>EnableSsl</w:t>
      </w:r>
      <w:r w:rsidRPr="00773EF4">
        <w:t xml:space="preserve">. </w:t>
      </w:r>
      <w:r>
        <w:t xml:space="preserve">Да/нет, </w:t>
      </w:r>
      <w:r w:rsidR="00A504F8">
        <w:t xml:space="preserve"> использовать ли работу по</w:t>
      </w:r>
      <w:r>
        <w:t xml:space="preserve"> </w:t>
      </w:r>
      <w:r>
        <w:rPr>
          <w:lang w:val="en-US"/>
        </w:rPr>
        <w:t>Ssl</w:t>
      </w:r>
      <w:r w:rsidRPr="00773EF4">
        <w:t>.</w:t>
      </w:r>
    </w:p>
    <w:p w:rsidR="00773EF4" w:rsidRDefault="00773EF4" w:rsidP="00773EF4">
      <w:pPr>
        <w:rPr>
          <w:lang w:val="en-US"/>
        </w:rPr>
      </w:pPr>
      <w:r>
        <w:lastRenderedPageBreak/>
        <w:t>Файл</w:t>
      </w:r>
      <w:r w:rsidRPr="00773EF4">
        <w:rPr>
          <w:lang w:val="en-US"/>
        </w:rPr>
        <w:t xml:space="preserve"> </w:t>
      </w:r>
      <w:r>
        <w:rPr>
          <w:lang w:val="en-US"/>
        </w:rPr>
        <w:t>(/Global/Config/MailSetting.cs):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"SmtpServer"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SmtpServer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"SmtpServer"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"SmtpServer"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"SmtpPort"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DefaultValue=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"25"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SmtpPort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"SmtpPort"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"SmtpPort"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"SmtpUserName"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SmtpUserName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"SmtpUserName"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"SmtpUserName"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"SmtpPassword"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SmtpPassword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"SmtpPassword"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"SmtpPassword"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"SmtpReply"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SmtpReply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"SmtpReply"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"SmtpReply"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SmtpUser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"EnableSsl"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DefaultValue=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"false"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EnableSsl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"EnableSsl"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"EnableSsl"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Default="00773EF4" w:rsidP="00773EF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73EF4" w:rsidRDefault="00773EF4" w:rsidP="00137F34">
      <w:pPr>
        <w:rPr>
          <w:lang w:val="en-US"/>
        </w:rPr>
      </w:pPr>
      <w:r w:rsidRPr="00773EF4">
        <w:t>Добавим</w:t>
      </w:r>
      <w:r w:rsidRPr="00906129">
        <w:rPr>
          <w:lang w:val="en-US"/>
        </w:rPr>
        <w:t xml:space="preserve"> </w:t>
      </w:r>
      <w:r w:rsidRPr="00773EF4">
        <w:t>в</w:t>
      </w:r>
      <w:r w:rsidRPr="00906129">
        <w:rPr>
          <w:lang w:val="en-US"/>
        </w:rPr>
        <w:t xml:space="preserve"> </w:t>
      </w:r>
      <w:r w:rsidRPr="00773EF4">
        <w:rPr>
          <w:lang w:val="en-US"/>
        </w:rPr>
        <w:t>Web.config:</w:t>
      </w:r>
    </w:p>
    <w:p w:rsidR="00773EF4" w:rsidRDefault="00773EF4" w:rsidP="00137F34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mailConfig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LessonProject.Global.Config.MailSetting, LessonProject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773EF4" w:rsidRPr="00773EF4" w:rsidRDefault="00773EF4" w:rsidP="00137F34">
      <w:pPr>
        <w:rPr>
          <w:lang w:val="en-US"/>
        </w:rPr>
      </w:pPr>
      <w:r w:rsidRPr="00773EF4">
        <w:rPr>
          <w:lang w:val="en-US"/>
        </w:rPr>
        <w:t>И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mailConfig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SmtpServer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smtp.gmail.com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SmtpPort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587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SmtpUserName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lxndrpetrov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SmtpPassword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**********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SmtpReply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lxndrpetrov@gmail.com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SmtpUser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test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773EF4" w:rsidRPr="00906129" w:rsidRDefault="00773EF4" w:rsidP="00773EF4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EnableSsl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773EF4" w:rsidRPr="00906129" w:rsidRDefault="00773EF4" w:rsidP="00773EF4">
      <w:pPr>
        <w:rPr>
          <w:lang w:val="en-US"/>
        </w:rPr>
      </w:pPr>
      <w:r w:rsidRPr="00773EF4">
        <w:t>Добавим</w:t>
      </w:r>
      <w:r w:rsidRPr="00906129">
        <w:rPr>
          <w:lang w:val="en-US"/>
        </w:rPr>
        <w:t xml:space="preserve"> </w:t>
      </w:r>
      <w:r w:rsidR="00036AF0">
        <w:t>все</w:t>
      </w:r>
      <w:r w:rsidR="00A2047D" w:rsidRPr="000C5CCC">
        <w:rPr>
          <w:lang w:val="en-US"/>
        </w:rPr>
        <w:t xml:space="preserve"> </w:t>
      </w:r>
      <w:r w:rsidR="00036AF0">
        <w:t>это</w:t>
      </w:r>
      <w:r w:rsidR="00036AF0" w:rsidRPr="00906129">
        <w:rPr>
          <w:lang w:val="en-US"/>
        </w:rPr>
        <w:t xml:space="preserve"> </w:t>
      </w:r>
      <w:r w:rsidRPr="00773EF4">
        <w:t>теперь</w:t>
      </w:r>
      <w:r w:rsidRPr="00906129">
        <w:rPr>
          <w:lang w:val="en-US"/>
        </w:rPr>
        <w:t xml:space="preserve"> </w:t>
      </w:r>
      <w:r w:rsidRPr="00773EF4">
        <w:t>в</w:t>
      </w:r>
      <w:r w:rsidRPr="00906129">
        <w:rPr>
          <w:lang w:val="en-US"/>
        </w:rPr>
        <w:t xml:space="preserve"> </w:t>
      </w:r>
      <w:r>
        <w:rPr>
          <w:lang w:val="en-US"/>
        </w:rPr>
        <w:t>IConfig</w:t>
      </w:r>
      <w:r w:rsidRPr="00906129">
        <w:rPr>
          <w:lang w:val="en-US"/>
        </w:rPr>
        <w:t>.</w:t>
      </w:r>
      <w:r>
        <w:rPr>
          <w:lang w:val="en-US"/>
        </w:rPr>
        <w:t>cs</w:t>
      </w:r>
      <w:r w:rsidRPr="00906129">
        <w:rPr>
          <w:lang w:val="en-US"/>
        </w:rPr>
        <w:t xml:space="preserve"> </w:t>
      </w:r>
      <w:r>
        <w:t>и</w:t>
      </w:r>
      <w:r w:rsidRPr="00906129">
        <w:rPr>
          <w:lang w:val="en-US"/>
        </w:rPr>
        <w:t xml:space="preserve"> </w:t>
      </w:r>
      <w:r>
        <w:t>С</w:t>
      </w:r>
      <w:r>
        <w:rPr>
          <w:lang w:val="en-US"/>
        </w:rPr>
        <w:t>onfig</w:t>
      </w:r>
      <w:r w:rsidRPr="00906129">
        <w:rPr>
          <w:lang w:val="en-US"/>
        </w:rPr>
        <w:t>.</w:t>
      </w:r>
      <w:r>
        <w:rPr>
          <w:lang w:val="en-US"/>
        </w:rPr>
        <w:t>cs</w:t>
      </w:r>
      <w:r w:rsidR="007E161C" w:rsidRPr="00906129">
        <w:rPr>
          <w:lang w:val="en-US"/>
        </w:rPr>
        <w:t xml:space="preserve"> (/</w:t>
      </w:r>
      <w:r w:rsidR="007E161C">
        <w:rPr>
          <w:lang w:val="en-US"/>
        </w:rPr>
        <w:t>Global</w:t>
      </w:r>
      <w:r w:rsidR="007E161C" w:rsidRPr="00906129">
        <w:rPr>
          <w:lang w:val="en-US"/>
        </w:rPr>
        <w:t>/</w:t>
      </w:r>
      <w:r w:rsidR="007E161C">
        <w:rPr>
          <w:lang w:val="en-US"/>
        </w:rPr>
        <w:t>Config</w:t>
      </w:r>
      <w:r w:rsidR="007E161C" w:rsidRPr="00906129">
        <w:rPr>
          <w:lang w:val="en-US"/>
        </w:rPr>
        <w:t>/</w:t>
      </w:r>
      <w:r w:rsidR="007E161C">
        <w:rPr>
          <w:lang w:val="en-US"/>
        </w:rPr>
        <w:t>IConfig</w:t>
      </w:r>
      <w:r w:rsidR="007E161C" w:rsidRPr="00906129">
        <w:rPr>
          <w:lang w:val="en-US"/>
        </w:rPr>
        <w:t>.</w:t>
      </w:r>
      <w:r w:rsidR="007E161C">
        <w:rPr>
          <w:lang w:val="en-US"/>
        </w:rPr>
        <w:t>cs</w:t>
      </w:r>
      <w:r w:rsidR="007E161C" w:rsidRPr="00906129">
        <w:rPr>
          <w:lang w:val="en-US"/>
        </w:rPr>
        <w:t>)</w:t>
      </w:r>
      <w:r w:rsidRPr="00906129">
        <w:rPr>
          <w:lang w:val="en-US"/>
        </w:rPr>
        <w:t>: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{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IconSizes {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MimeTypes {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0612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MailSetting {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Default="00773EF4" w:rsidP="00773EF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E161C" w:rsidRPr="00906129" w:rsidRDefault="007E161C">
      <w:pPr>
        <w:rPr>
          <w:lang w:val="en-US"/>
        </w:rPr>
      </w:pPr>
      <w:r w:rsidRPr="00906129">
        <w:rPr>
          <w:lang w:val="en-US"/>
        </w:rPr>
        <w:br w:type="page"/>
      </w:r>
    </w:p>
    <w:p w:rsidR="00773EF4" w:rsidRDefault="00773EF4" w:rsidP="00773EF4">
      <w:pPr>
        <w:rPr>
          <w:lang w:val="en-US"/>
        </w:rPr>
      </w:pPr>
      <w:r w:rsidRPr="007E161C">
        <w:lastRenderedPageBreak/>
        <w:t>И</w:t>
      </w:r>
      <w:r w:rsidRPr="007E161C">
        <w:rPr>
          <w:lang w:val="en-US"/>
        </w:rPr>
        <w:t xml:space="preserve">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IconSizes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.GetSection(</w:t>
      </w:r>
      <w:r w:rsidRPr="007E16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"iconConfig"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configInfo.IconSizes.OfType&lt;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&gt;();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MimeTypes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.GetSection(</w:t>
      </w:r>
      <w:r w:rsidRPr="007E16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"mimeConfig"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configInfo.MimeTypes.OfType&lt;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MailSetting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.GetSection(</w:t>
      </w:r>
      <w:r w:rsidRPr="007E16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"mailConfig"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E161C" w:rsidRDefault="007E161C" w:rsidP="007E161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B4E30" w:rsidRDefault="008B4E30" w:rsidP="007E161C">
      <w:r w:rsidRPr="00906129">
        <w:t xml:space="preserve">Мы еще добавим </w:t>
      </w:r>
      <w:r w:rsidRPr="008B4E30">
        <w:rPr>
          <w:lang w:val="en-US"/>
        </w:rPr>
        <w:t>MailTemplates</w:t>
      </w:r>
      <w:r w:rsidR="00A504F8">
        <w:t xml:space="preserve"> - шаблоны</w:t>
      </w:r>
      <w:r w:rsidRPr="00906129">
        <w:t xml:space="preserve"> которые нам понадобятся для рассылки</w:t>
      </w:r>
      <w:r w:rsidR="000C5CCC">
        <w:t xml:space="preserve"> </w:t>
      </w:r>
      <w:r w:rsidR="000C5CCC">
        <w:rPr>
          <w:lang w:val="en-US"/>
        </w:rPr>
        <w:t>email</w:t>
      </w:r>
      <w:r w:rsidRPr="00906129">
        <w:t xml:space="preserve"> при регистрации, или при напоминании пароля</w:t>
      </w:r>
      <w:r w:rsidR="00A504F8">
        <w:t>.</w:t>
      </w:r>
    </w:p>
    <w:p w:rsidR="004B3CAE" w:rsidRDefault="004B3CAE" w:rsidP="004B3CAE">
      <w:pPr>
        <w:pStyle w:val="3"/>
      </w:pPr>
      <w:r>
        <w:t>Простая загрузка файлов</w:t>
      </w:r>
    </w:p>
    <w:p w:rsidR="00BB0E70" w:rsidRDefault="00294CD1" w:rsidP="00294CD1">
      <w:pPr>
        <w:rPr>
          <w:lang w:val="en-US"/>
        </w:rPr>
      </w:pPr>
      <w:r>
        <w:t xml:space="preserve">Сейчас </w:t>
      </w:r>
      <w:r w:rsidR="006746EA">
        <w:t xml:space="preserve">рассмотрим </w:t>
      </w:r>
      <w:r w:rsidR="00BB0E70">
        <w:t xml:space="preserve">стандартный </w:t>
      </w:r>
      <w:r w:rsidR="006746EA">
        <w:t>пример загрузки файла на сервер, и больше никогда не будем пользоваться таким способом.</w:t>
      </w:r>
      <w:r w:rsidR="00BB0E70">
        <w:t xml:space="preserve"> Класс</w:t>
      </w:r>
      <w:r w:rsidR="00BB0E70" w:rsidRPr="00BB0E70">
        <w:rPr>
          <w:lang w:val="en-US"/>
        </w:rPr>
        <w:t xml:space="preserve"> </w:t>
      </w:r>
      <w:r w:rsidR="00BB0E70">
        <w:rPr>
          <w:lang w:val="en-US"/>
        </w:rPr>
        <w:t xml:space="preserve">SimpleFileView </w:t>
      </w:r>
      <w:r w:rsidR="00BB0E70">
        <w:t>для</w:t>
      </w:r>
      <w:r w:rsidR="00BB0E70" w:rsidRPr="00BB0E70">
        <w:rPr>
          <w:lang w:val="en-US"/>
        </w:rPr>
        <w:t xml:space="preserve"> </w:t>
      </w:r>
      <w:r w:rsidR="00BB0E70">
        <w:t>взаимодействия</w:t>
      </w:r>
      <w:r w:rsidR="00BB0E70" w:rsidRPr="00906129">
        <w:rPr>
          <w:lang w:val="en-US"/>
        </w:rPr>
        <w:t xml:space="preserve"> (</w:t>
      </w:r>
      <w:r w:rsidR="00BB0E70">
        <w:rPr>
          <w:lang w:val="en-US"/>
        </w:rPr>
        <w:t>/Models/Info/SimpleFileView.cs</w:t>
      </w:r>
      <w:r w:rsidR="00BB0E70" w:rsidRPr="00906129">
        <w:rPr>
          <w:lang w:val="en-US"/>
        </w:rPr>
        <w:t>)</w:t>
      </w:r>
      <w:r w:rsidR="00BB0E70" w:rsidRPr="00BB0E70">
        <w:rPr>
          <w:lang w:val="en-US"/>
        </w:rPr>
        <w:t>: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A42ABB" w:rsidRPr="00CD5A3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HttpPostedFileBase</w:t>
      </w:r>
      <w:r w:rsidR="00A42ABB"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UploadedFile {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B0E70" w:rsidRPr="00906129" w:rsidRDefault="00BB0E70" w:rsidP="00BB0E70">
      <w:pPr>
        <w:rPr>
          <w:rFonts w:ascii="Consolas" w:hAnsi="Consolas" w:cs="Consolas"/>
          <w:color w:val="000000"/>
          <w:sz w:val="19"/>
          <w:szCs w:val="19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94CD1" w:rsidRDefault="00BB0E70" w:rsidP="00294CD1">
      <w:pPr>
        <w:rPr>
          <w:lang w:val="en-US"/>
        </w:rPr>
      </w:pPr>
      <w:r>
        <w:t>Обратите внимание на наименование класса для приема файлов. Итак</w:t>
      </w:r>
      <w:r w:rsidRPr="00BB0E70">
        <w:rPr>
          <w:lang w:val="en-US"/>
        </w:rPr>
        <w:t xml:space="preserve">, </w:t>
      </w:r>
      <w:r>
        <w:t>создадим</w:t>
      </w:r>
      <w:r w:rsidRPr="00BB0E70">
        <w:rPr>
          <w:lang w:val="en-US"/>
        </w:rPr>
        <w:t xml:space="preserve"> </w:t>
      </w:r>
      <w:r>
        <w:t>контроллер</w:t>
      </w:r>
      <w:r w:rsidRPr="00BB0E70">
        <w:rPr>
          <w:lang w:val="en-US"/>
        </w:rPr>
        <w:t xml:space="preserve"> </w:t>
      </w:r>
      <w:r>
        <w:rPr>
          <w:lang w:val="en-US"/>
        </w:rPr>
        <w:t>SimpleFileController</w:t>
      </w:r>
      <w:r w:rsidRPr="00BB0E70">
        <w:rPr>
          <w:lang w:val="en-US"/>
        </w:rPr>
        <w:t xml:space="preserve"> (/</w:t>
      </w:r>
      <w:r>
        <w:rPr>
          <w:lang w:val="en-US"/>
        </w:rPr>
        <w:t>Areas</w:t>
      </w:r>
      <w:r w:rsidRPr="00BB0E70">
        <w:rPr>
          <w:lang w:val="en-US"/>
        </w:rPr>
        <w:t>/</w:t>
      </w:r>
      <w:r>
        <w:rPr>
          <w:lang w:val="en-US"/>
        </w:rPr>
        <w:t>Default</w:t>
      </w:r>
      <w:r w:rsidRPr="00BB0E70">
        <w:rPr>
          <w:lang w:val="en-US"/>
        </w:rPr>
        <w:t>/</w:t>
      </w:r>
      <w:r>
        <w:rPr>
          <w:lang w:val="en-US"/>
        </w:rPr>
        <w:t>Controllers</w:t>
      </w:r>
      <w:r w:rsidRPr="00BB0E70">
        <w:rPr>
          <w:lang w:val="en-US"/>
        </w:rPr>
        <w:t>/</w:t>
      </w:r>
      <w:r>
        <w:rPr>
          <w:lang w:val="en-US"/>
        </w:rPr>
        <w:t>SimpleFileController</w:t>
      </w:r>
      <w:r w:rsidRPr="00BB0E70">
        <w:rPr>
          <w:lang w:val="en-US"/>
        </w:rPr>
        <w:t>.</w:t>
      </w:r>
      <w:r>
        <w:rPr>
          <w:lang w:val="en-US"/>
        </w:rPr>
        <w:t>cs</w:t>
      </w:r>
      <w:r w:rsidRPr="00BB0E70">
        <w:rPr>
          <w:lang w:val="en-US"/>
        </w:rPr>
        <w:t>)</w:t>
      </w:r>
      <w:r>
        <w:rPr>
          <w:lang w:val="en-US"/>
        </w:rPr>
        <w:t>: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SimpleFileController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simpleFileView)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View(simpleFileView);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B0E70" w:rsidRDefault="00BB0E70" w:rsidP="00BB0E70">
      <w:pPr>
        <w:rPr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B0E70" w:rsidRPr="00906129" w:rsidRDefault="00BB0E70" w:rsidP="00294CD1">
      <w:pPr>
        <w:rPr>
          <w:lang w:val="en-US"/>
        </w:rPr>
      </w:pPr>
      <w:r>
        <w:lastRenderedPageBreak/>
        <w:t>И</w:t>
      </w:r>
      <w:r w:rsidRPr="00BB0E70">
        <w:rPr>
          <w:lang w:val="en-US"/>
        </w:rPr>
        <w:t xml:space="preserve"> </w:t>
      </w:r>
      <w:r>
        <w:t>добавим</w:t>
      </w:r>
      <w:r w:rsidRPr="00BB0E70">
        <w:rPr>
          <w:lang w:val="en-US"/>
        </w:rPr>
        <w:t xml:space="preserve"> </w:t>
      </w:r>
      <w:r>
        <w:rPr>
          <w:lang w:val="en-US"/>
        </w:rPr>
        <w:t>View: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90612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ViewBag.Title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"SimpleFile"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{enctype = </w:t>
      </w:r>
      <w:r w:rsidRPr="00BB0E7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"multipart/form-data"</w:t>
      </w:r>
      <w:r w:rsidRPr="00BB0E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@class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Загрузите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файл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"UploadedFile"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Model.UploadedFile,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A42AB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type = </w:t>
      </w:r>
      <w:r w:rsidRPr="00A42ABB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"file"</w:t>
      </w:r>
      <w:r w:rsidRPr="00A42AB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@class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"UploadedFile"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Upload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B0E70" w:rsidRPr="00BB0E70" w:rsidRDefault="00BB0E70" w:rsidP="00294CD1"/>
    <w:p w:rsidR="00BB0E70" w:rsidRDefault="00A42ABB" w:rsidP="00294CD1">
      <w:r>
        <w:t xml:space="preserve">Обратите внимание, на </w:t>
      </w:r>
      <w:r>
        <w:rPr>
          <w:lang w:val="en-US"/>
        </w:rPr>
        <w:t>enctype</w:t>
      </w:r>
      <w:r w:rsidRPr="00A42ABB">
        <w:t xml:space="preserve"> </w:t>
      </w:r>
      <w:r>
        <w:t xml:space="preserve">в атрибутах формы и на </w:t>
      </w:r>
      <w:r>
        <w:rPr>
          <w:lang w:val="en-US"/>
        </w:rPr>
        <w:t>type</w:t>
      </w:r>
      <w:r w:rsidRPr="00A42ABB">
        <w:t xml:space="preserve"> </w:t>
      </w:r>
      <w:r>
        <w:t xml:space="preserve">в атрибутах </w:t>
      </w:r>
      <w:r>
        <w:rPr>
          <w:lang w:val="en-US"/>
        </w:rPr>
        <w:t>TextBox</w:t>
      </w:r>
      <w:r w:rsidRPr="00A42ABB">
        <w:t xml:space="preserve"> (</w:t>
      </w:r>
      <w:r>
        <w:t xml:space="preserve">на самом деле тип еще бывает </w:t>
      </w:r>
      <w:r>
        <w:rPr>
          <w:lang w:val="en-US"/>
        </w:rPr>
        <w:t>password</w:t>
      </w:r>
      <w:r w:rsidRPr="00A42ABB">
        <w:t xml:space="preserve">, </w:t>
      </w:r>
      <w:r>
        <w:rPr>
          <w:lang w:val="en-US"/>
        </w:rPr>
        <w:t>checkbox</w:t>
      </w:r>
      <w:r>
        <w:t xml:space="preserve">, </w:t>
      </w:r>
      <w:r>
        <w:rPr>
          <w:lang w:val="en-US"/>
        </w:rPr>
        <w:t>radio</w:t>
      </w:r>
      <w:r>
        <w:t xml:space="preserve">, но для </w:t>
      </w:r>
      <w:r w:rsidR="00036AF0">
        <w:t xml:space="preserve">них </w:t>
      </w:r>
      <w:r>
        <w:t xml:space="preserve">есть соответствующие методы в </w:t>
      </w:r>
      <w:r w:rsidRPr="00A42ABB">
        <w:t>@</w:t>
      </w:r>
      <w:r>
        <w:rPr>
          <w:lang w:val="en-US"/>
        </w:rPr>
        <w:t>Html</w:t>
      </w:r>
      <w:r w:rsidRPr="00A42ABB">
        <w:t>-</w:t>
      </w:r>
      <w:r>
        <w:t>классе</w:t>
      </w:r>
      <w:r w:rsidRPr="00A42ABB">
        <w:t xml:space="preserve">). </w:t>
      </w:r>
      <w:r>
        <w:rPr>
          <w:lang w:val="en-US"/>
        </w:rPr>
        <w:t>Enctype</w:t>
      </w:r>
      <w:r w:rsidRPr="00A42ABB">
        <w:t xml:space="preserve"> </w:t>
      </w:r>
      <w:r>
        <w:t xml:space="preserve">необходимо установить в </w:t>
      </w:r>
      <w:r w:rsidRPr="00A42ABB">
        <w:t>“</w:t>
      </w:r>
      <w:r>
        <w:rPr>
          <w:lang w:val="en-US"/>
        </w:rPr>
        <w:t>multipart</w:t>
      </w:r>
      <w:r w:rsidRPr="00A42ABB">
        <w:t>/</w:t>
      </w:r>
      <w:r>
        <w:rPr>
          <w:lang w:val="en-US"/>
        </w:rPr>
        <w:t>form</w:t>
      </w:r>
      <w:r w:rsidRPr="00A42ABB">
        <w:t>-</w:t>
      </w:r>
      <w:r>
        <w:rPr>
          <w:lang w:val="en-US"/>
        </w:rPr>
        <w:t>data</w:t>
      </w:r>
      <w:r w:rsidRPr="00A42ABB">
        <w:t>”</w:t>
      </w:r>
      <w:r>
        <w:t xml:space="preserve">, чтоб была возможность загрузить большой </w:t>
      </w:r>
      <w:r w:rsidR="00A504F8">
        <w:t xml:space="preserve">объём </w:t>
      </w:r>
      <w:r>
        <w:t>информации.</w:t>
      </w:r>
    </w:p>
    <w:p w:rsidR="00A342ED" w:rsidRDefault="00A342ED" w:rsidP="00294CD1">
      <w:r>
        <w:t xml:space="preserve">Загружаем и проверяем. Наш файл благополучно загружен, </w:t>
      </w:r>
      <w:r w:rsidR="00A504F8">
        <w:t xml:space="preserve">только </w:t>
      </w:r>
      <w:r>
        <w:t xml:space="preserve">необходимо сохранить </w:t>
      </w:r>
      <w:r>
        <w:rPr>
          <w:lang w:val="en-US"/>
        </w:rPr>
        <w:t>InputStream</w:t>
      </w:r>
      <w:r>
        <w:t xml:space="preserve"> в некий файл</w:t>
      </w:r>
      <w:r w:rsidRPr="00A342ED">
        <w:t xml:space="preserve">. </w:t>
      </w:r>
      <w:r>
        <w:t>Но оставим пока так</w:t>
      </w:r>
      <w:r w:rsidR="00036AF0">
        <w:t xml:space="preserve"> и</w:t>
      </w:r>
      <w:r>
        <w:t xml:space="preserve"> рассмотрим недостатки. </w:t>
      </w:r>
    </w:p>
    <w:p w:rsidR="00A342ED" w:rsidRDefault="00A342ED">
      <w:r>
        <w:br w:type="page"/>
      </w:r>
    </w:p>
    <w:p w:rsidR="00A342ED" w:rsidRDefault="00A342ED" w:rsidP="00294CD1">
      <w:r>
        <w:lastRenderedPageBreak/>
        <w:t xml:space="preserve">Первый недостаток – это то, что во всех браузерах </w:t>
      </w:r>
      <w:r w:rsidR="0098742B">
        <w:t xml:space="preserve">форма </w:t>
      </w:r>
      <w:r>
        <w:t>выбор</w:t>
      </w:r>
      <w:r w:rsidR="0098742B">
        <w:t>а</w:t>
      </w:r>
      <w:r>
        <w:t xml:space="preserve"> файла выглядит по-разному:</w:t>
      </w:r>
    </w:p>
    <w:p w:rsidR="00A342ED" w:rsidRPr="00A342ED" w:rsidRDefault="00A342ED" w:rsidP="00294CD1">
      <w:r>
        <w:rPr>
          <w:noProof/>
          <w:lang w:eastAsia="ru-RU"/>
        </w:rPr>
        <w:drawing>
          <wp:inline distT="0" distB="0" distL="0" distR="0" wp14:anchorId="7B7BF450" wp14:editId="5D58AADB">
            <wp:extent cx="5978106" cy="4774696"/>
            <wp:effectExtent l="0" t="0" r="3810" b="6985"/>
            <wp:docPr id="68" name="Рисунок 68" descr="D:\Projects\RepositoryMercurial\WebTemplate\Sources\lessons\PrintScreens\Lesson9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9\Untitled-02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922" cy="477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ABB" w:rsidRDefault="00AA5123" w:rsidP="00294CD1">
      <w:r>
        <w:t xml:space="preserve">Конечно, </w:t>
      </w:r>
      <w:r w:rsidR="0098742B">
        <w:t xml:space="preserve">ведь </w:t>
      </w:r>
      <w:r>
        <w:t>дизайнер представляет</w:t>
      </w:r>
      <w:r w:rsidR="0098742B">
        <w:t xml:space="preserve"> себе</w:t>
      </w:r>
      <w:r>
        <w:t xml:space="preserve">, что загрузка файлов выполняется как в </w:t>
      </w:r>
      <w:r>
        <w:rPr>
          <w:lang w:val="en-US"/>
        </w:rPr>
        <w:t>Safari</w:t>
      </w:r>
      <w:r>
        <w:t xml:space="preserve">, а заказчик проверяет в </w:t>
      </w:r>
      <w:r>
        <w:rPr>
          <w:lang w:val="en-US"/>
        </w:rPr>
        <w:t>Chrome</w:t>
      </w:r>
      <w:r w:rsidRPr="00AA5123">
        <w:t xml:space="preserve"> </w:t>
      </w:r>
      <w:r>
        <w:t>и IE</w:t>
      </w:r>
      <w:r w:rsidR="0098742B">
        <w:t>,</w:t>
      </w:r>
      <w:r>
        <w:t xml:space="preserve"> и начинает спрашивать у разработчиков: «Что за самодеятельность?»</w:t>
      </w:r>
    </w:p>
    <w:p w:rsidR="00AA5123" w:rsidRDefault="00AA5123" w:rsidP="00294CD1">
      <w:r>
        <w:t xml:space="preserve">Второй недостаток –если форма не прошла валидацию, то эти поля необходимо выбрать заново. Т.е. </w:t>
      </w:r>
      <w:r w:rsidR="0098742B">
        <w:t xml:space="preserve">есть </w:t>
      </w:r>
      <w:r>
        <w:t>такая форма:</w:t>
      </w:r>
    </w:p>
    <w:p w:rsidR="00AA5123" w:rsidRDefault="0098742B" w:rsidP="002037CD">
      <w:pPr>
        <w:pStyle w:val="a6"/>
        <w:numPr>
          <w:ilvl w:val="0"/>
          <w:numId w:val="37"/>
        </w:numPr>
      </w:pPr>
      <w:r>
        <w:t>Имя</w:t>
      </w:r>
    </w:p>
    <w:p w:rsidR="00AA5123" w:rsidRDefault="0098742B" w:rsidP="002037CD">
      <w:pPr>
        <w:pStyle w:val="a6"/>
        <w:numPr>
          <w:ilvl w:val="0"/>
          <w:numId w:val="37"/>
        </w:numPr>
      </w:pPr>
      <w:r>
        <w:t>Ф</w:t>
      </w:r>
      <w:r w:rsidR="00AA5123">
        <w:t>амилия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Электронная почта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Дата рождения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Фотография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Фотография первого разворота паспорта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Фотография второго разворота паспорта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Фотография паспорта с пропиской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 xml:space="preserve">Пароль 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Пароль еще раз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Капча</w:t>
      </w:r>
    </w:p>
    <w:p w:rsidR="00AA5123" w:rsidRPr="00AA5123" w:rsidRDefault="0098742B" w:rsidP="00AA5123">
      <w:r>
        <w:t>И вдруг вы набрали пароль неверно</w:t>
      </w:r>
      <w:r w:rsidR="00AA5123">
        <w:t>, или капчу не так ввели, или фотография второго разворота паспорта слишком большая</w:t>
      </w:r>
      <w:r>
        <w:t>,</w:t>
      </w:r>
      <w:r w:rsidR="00AA5123">
        <w:t xml:space="preserve"> или вы забыли перегнать из </w:t>
      </w:r>
      <w:r w:rsidR="00AA5123">
        <w:rPr>
          <w:lang w:val="en-US"/>
        </w:rPr>
        <w:t>raw</w:t>
      </w:r>
      <w:r w:rsidR="00AA5123">
        <w:t xml:space="preserve">-формата в </w:t>
      </w:r>
      <w:r w:rsidR="00AA5123">
        <w:rPr>
          <w:lang w:val="en-US"/>
        </w:rPr>
        <w:t>jpeg</w:t>
      </w:r>
      <w:r w:rsidR="00AA5123" w:rsidRPr="00AA5123">
        <w:t>.</w:t>
      </w:r>
    </w:p>
    <w:p w:rsidR="0056031D" w:rsidRDefault="0098742B" w:rsidP="00294CD1">
      <w:r>
        <w:lastRenderedPageBreak/>
        <w:t>В итоге</w:t>
      </w:r>
      <w:r w:rsidR="00AA5123">
        <w:t xml:space="preserve"> </w:t>
      </w:r>
      <w:r w:rsidR="00036AF0">
        <w:t>фотографии,</w:t>
      </w:r>
      <w:r w:rsidR="00AA5123">
        <w:t xml:space="preserve"> прописку и капчу надо вводить заново. Естественно, это совсем не </w:t>
      </w:r>
      <w:r>
        <w:rPr>
          <w:lang w:val="en-US"/>
        </w:rPr>
        <w:t>user</w:t>
      </w:r>
      <w:r w:rsidRPr="000C5CCC">
        <w:t xml:space="preserve"> </w:t>
      </w:r>
      <w:r>
        <w:rPr>
          <w:lang w:val="en-US"/>
        </w:rPr>
        <w:t>friendly</w:t>
      </w:r>
      <w:r w:rsidR="00AA5123">
        <w:t xml:space="preserve">, </w:t>
      </w:r>
      <w:r w:rsidRPr="0098742B">
        <w:rPr>
          <w:rPrChange w:id="9" w:author="asha" w:date="2013-04-01T21:40:00Z">
            <w:rPr>
              <w:lang w:val="en-US"/>
            </w:rPr>
          </w:rPrChange>
        </w:rPr>
        <w:t xml:space="preserve">и </w:t>
      </w:r>
      <w:r w:rsidR="00AA5123">
        <w:t xml:space="preserve">раздражает заказчика (к тому же дизайнер нарисовал красиво, а выглядит убого). </w:t>
      </w:r>
    </w:p>
    <w:p w:rsidR="0056031D" w:rsidRDefault="0098742B" w:rsidP="0056031D">
      <w:pPr>
        <w:pStyle w:val="3"/>
      </w:pPr>
      <w:r>
        <w:t>З</w:t>
      </w:r>
      <w:r w:rsidR="0056031D">
        <w:t>агрузка файла (ов)</w:t>
      </w:r>
      <w:r>
        <w:t xml:space="preserve"> с помощью </w:t>
      </w:r>
      <w:r w:rsidRPr="0098742B">
        <w:t>Ajax</w:t>
      </w:r>
    </w:p>
    <w:p w:rsidR="006746EA" w:rsidRDefault="0098742B" w:rsidP="00294CD1">
      <w:r>
        <w:t>О</w:t>
      </w:r>
      <w:r w:rsidR="0056031D">
        <w:t xml:space="preserve">пределим как </w:t>
      </w:r>
      <w:r>
        <w:t xml:space="preserve">должна </w:t>
      </w:r>
      <w:r w:rsidR="0056031D">
        <w:t>вести себя загрузка файла:</w:t>
      </w:r>
    </w:p>
    <w:p w:rsidR="0056031D" w:rsidRDefault="0056031D" w:rsidP="002037CD">
      <w:pPr>
        <w:pStyle w:val="a6"/>
        <w:numPr>
          <w:ilvl w:val="0"/>
          <w:numId w:val="38"/>
        </w:numPr>
      </w:pPr>
      <w:r>
        <w:t>Пользователь кликает на «загрузить»</w:t>
      </w:r>
      <w:r w:rsidR="0098742B">
        <w:t>.</w:t>
      </w:r>
    </w:p>
    <w:p w:rsidR="0056031D" w:rsidRDefault="0056031D" w:rsidP="002037CD">
      <w:pPr>
        <w:pStyle w:val="a6"/>
        <w:numPr>
          <w:ilvl w:val="0"/>
          <w:numId w:val="38"/>
        </w:numPr>
      </w:pPr>
      <w:r>
        <w:t>Открывается форма выбора файла</w:t>
      </w:r>
    </w:p>
    <w:p w:rsidR="0056031D" w:rsidRDefault="0056031D" w:rsidP="002037CD">
      <w:pPr>
        <w:pStyle w:val="a6"/>
        <w:numPr>
          <w:ilvl w:val="0"/>
          <w:numId w:val="38"/>
        </w:numPr>
      </w:pPr>
      <w:r>
        <w:t>Пользователь выбирает файл</w:t>
      </w:r>
    </w:p>
    <w:p w:rsidR="0056031D" w:rsidRDefault="0056031D" w:rsidP="002037CD">
      <w:pPr>
        <w:pStyle w:val="a6"/>
        <w:numPr>
          <w:ilvl w:val="0"/>
          <w:numId w:val="38"/>
        </w:numPr>
      </w:pPr>
      <w:r>
        <w:t>Файл загружается, или выдается ошибка</w:t>
      </w:r>
      <w:r w:rsidR="0098742B">
        <w:t xml:space="preserve"> о том</w:t>
      </w:r>
      <w:r>
        <w:t>, что что-то не так</w:t>
      </w:r>
    </w:p>
    <w:p w:rsidR="004B3CAE" w:rsidRPr="0056031D" w:rsidRDefault="0056031D" w:rsidP="002037CD">
      <w:pPr>
        <w:pStyle w:val="a6"/>
        <w:numPr>
          <w:ilvl w:val="0"/>
          <w:numId w:val="38"/>
        </w:numPr>
        <w:rPr>
          <w:i/>
        </w:rPr>
      </w:pPr>
      <w:r>
        <w:t>Если даже форма и не проходит валидацию, то файл остается загруженным и его не нужно загружать</w:t>
      </w:r>
      <w:r w:rsidR="0098742B">
        <w:t xml:space="preserve"> заново</w:t>
      </w:r>
      <w:r>
        <w:t>.</w:t>
      </w:r>
    </w:p>
    <w:p w:rsidR="005F1C8E" w:rsidRPr="00906129" w:rsidRDefault="0056031D" w:rsidP="0056031D">
      <w:r>
        <w:t xml:space="preserve">Это называется </w:t>
      </w:r>
      <w:r>
        <w:rPr>
          <w:lang w:val="en-US"/>
        </w:rPr>
        <w:t>ajax</w:t>
      </w:r>
      <w:r w:rsidRPr="0056031D">
        <w:t>-</w:t>
      </w:r>
      <w:r>
        <w:t xml:space="preserve">загрузка и для </w:t>
      </w:r>
      <w:r w:rsidR="007F2566">
        <w:t xml:space="preserve">нее </w:t>
      </w:r>
      <w:r>
        <w:t xml:space="preserve">используем </w:t>
      </w:r>
      <w:r>
        <w:rPr>
          <w:lang w:val="en-US"/>
        </w:rPr>
        <w:t>fineuploader</w:t>
      </w:r>
      <w:r w:rsidRPr="0056031D">
        <w:t xml:space="preserve"> (</w:t>
      </w:r>
      <w:hyperlink r:id="rId110" w:history="1">
        <w:r w:rsidRPr="0056031D">
          <w:rPr>
            <w:rStyle w:val="a7"/>
          </w:rPr>
          <w:t>http://fineuploader.com/</w:t>
        </w:r>
      </w:hyperlink>
      <w:r w:rsidRPr="0056031D">
        <w:t>)</w:t>
      </w:r>
      <w:r>
        <w:t xml:space="preserve">. Библиотека платная, но мы скачаем и соберем исходники (у нас же есть </w:t>
      </w:r>
      <w:r>
        <w:rPr>
          <w:lang w:val="en-US"/>
        </w:rPr>
        <w:t>bundle</w:t>
      </w:r>
      <w:r w:rsidRPr="0056031D">
        <w:t>!).</w:t>
      </w:r>
      <w:r w:rsidR="007A1DFD" w:rsidRPr="007A1DFD">
        <w:t xml:space="preserve"> </w:t>
      </w:r>
      <w:r w:rsidR="005C53BA">
        <w:t xml:space="preserve">Скачиваем исходники по ссылке: </w:t>
      </w:r>
      <w:hyperlink r:id="rId111" w:history="1">
        <w:r w:rsidR="005F1C8E" w:rsidRPr="003937F8">
          <w:rPr>
            <w:rStyle w:val="a7"/>
          </w:rPr>
          <w:t>https://github.com/valums/file-uploade</w:t>
        </w:r>
        <w:r w:rsidR="005F1C8E" w:rsidRPr="003937F8">
          <w:rPr>
            <w:rStyle w:val="a7"/>
            <w:lang w:val="en-US"/>
          </w:rPr>
          <w:t>r</w:t>
        </w:r>
      </w:hyperlink>
      <w:r w:rsidR="005F1C8E" w:rsidRPr="005F1C8E">
        <w:t xml:space="preserve">. </w:t>
      </w:r>
      <w:r w:rsidR="005F1C8E">
        <w:t xml:space="preserve">Перемещаем </w:t>
      </w:r>
      <w:r w:rsidR="005F1C8E">
        <w:rPr>
          <w:lang w:val="en-US"/>
        </w:rPr>
        <w:t>js</w:t>
      </w:r>
      <w:r w:rsidR="005F1C8E" w:rsidRPr="005F1C8E">
        <w:t>-</w:t>
      </w:r>
      <w:r w:rsidR="005F1C8E">
        <w:t>файлы в папку /</w:t>
      </w:r>
      <w:r w:rsidR="005F1C8E">
        <w:rPr>
          <w:lang w:val="en-US"/>
        </w:rPr>
        <w:t>Scripts</w:t>
      </w:r>
      <w:r w:rsidR="005F1C8E" w:rsidRPr="005F1C8E">
        <w:t>/</w:t>
      </w:r>
      <w:r w:rsidR="005F1C8E">
        <w:rPr>
          <w:lang w:val="en-US"/>
        </w:rPr>
        <w:t>fine</w:t>
      </w:r>
      <w:r w:rsidR="005F1C8E" w:rsidRPr="005F1C8E">
        <w:t>-</w:t>
      </w:r>
      <w:r w:rsidR="005F1C8E">
        <w:rPr>
          <w:lang w:val="en-US"/>
        </w:rPr>
        <w:t>uploader</w:t>
      </w:r>
      <w:r w:rsidR="005F1C8E" w:rsidRPr="005F1C8E">
        <w:t>.</w:t>
      </w:r>
      <w:r w:rsidR="007A1DFD" w:rsidRPr="007A1DFD">
        <w:t xml:space="preserve"> </w:t>
      </w:r>
      <w:r w:rsidR="005F1C8E">
        <w:rPr>
          <w:lang w:val="en-US"/>
        </w:rPr>
        <w:t>Css</w:t>
      </w:r>
      <w:r w:rsidR="005F1C8E" w:rsidRPr="005F1C8E">
        <w:t>-</w:t>
      </w:r>
      <w:r w:rsidR="005F1C8E">
        <w:t xml:space="preserve">файлы перемещаем в </w:t>
      </w:r>
      <w:r w:rsidR="005F1C8E" w:rsidRPr="005F1C8E">
        <w:t>/</w:t>
      </w:r>
      <w:r w:rsidR="005F1C8E">
        <w:rPr>
          <w:lang w:val="en-US"/>
        </w:rPr>
        <w:t>Content</w:t>
      </w:r>
      <w:r w:rsidR="005F1C8E" w:rsidRPr="005F1C8E">
        <w:t xml:space="preserve"> </w:t>
      </w:r>
      <w:r w:rsidR="005F1C8E">
        <w:t>и изображени</w:t>
      </w:r>
      <w:r w:rsidR="00ED299F">
        <w:t>я</w:t>
      </w:r>
      <w:r w:rsidR="005F1C8E">
        <w:t xml:space="preserve"> в </w:t>
      </w:r>
      <w:r w:rsidR="005F1C8E" w:rsidRPr="005F1C8E">
        <w:t>/</w:t>
      </w:r>
      <w:r w:rsidR="005F1C8E">
        <w:rPr>
          <w:lang w:val="en-US"/>
        </w:rPr>
        <w:t>Content</w:t>
      </w:r>
      <w:r w:rsidR="005F1C8E" w:rsidRPr="005F1C8E">
        <w:t>/</w:t>
      </w:r>
      <w:r w:rsidR="005F1C8E">
        <w:rPr>
          <w:lang w:val="en-US"/>
        </w:rPr>
        <w:t>images</w:t>
      </w:r>
      <w:r w:rsidR="005F1C8E" w:rsidRPr="005F1C8E">
        <w:t xml:space="preserve">. </w:t>
      </w:r>
      <w:r w:rsidR="005F1C8E">
        <w:t xml:space="preserve">Перепишем правильно </w:t>
      </w:r>
      <w:r w:rsidR="005F1C8E">
        <w:rPr>
          <w:lang w:val="en-US"/>
        </w:rPr>
        <w:t>url</w:t>
      </w:r>
      <w:r w:rsidR="005F1C8E" w:rsidRPr="005F1C8E">
        <w:t xml:space="preserve"> </w:t>
      </w:r>
      <w:r w:rsidR="005F1C8E">
        <w:t xml:space="preserve">в </w:t>
      </w:r>
      <w:r w:rsidR="005F1C8E">
        <w:rPr>
          <w:lang w:val="en-US"/>
        </w:rPr>
        <w:t>fineuploader</w:t>
      </w:r>
      <w:r w:rsidR="005F1C8E" w:rsidRPr="005F1C8E">
        <w:t>.</w:t>
      </w:r>
      <w:r w:rsidR="005F1C8E">
        <w:rPr>
          <w:lang w:val="en-US"/>
        </w:rPr>
        <w:t>css</w:t>
      </w:r>
      <w:r w:rsidR="005F1C8E" w:rsidRPr="005F1C8E">
        <w:t xml:space="preserve"> </w:t>
      </w:r>
      <w:r w:rsidR="005F1C8E">
        <w:t>для изображений:</w:t>
      </w:r>
    </w:p>
    <w:p w:rsid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>.qq-upload-spinner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inline-block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url("images/loading.gif")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15px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height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15px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vertical-align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text-bottom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.qq-drop-processing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.qq-drop-processing-spinner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inline-block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url("images/processing.gif")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24px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height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24px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vertical-align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text-bottom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rPr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6031D" w:rsidRDefault="005F1C8E" w:rsidP="0056031D">
      <w:pPr>
        <w:rPr>
          <w:lang w:val="en-US"/>
        </w:rPr>
      </w:pPr>
      <w:r>
        <w:t>Файлы</w:t>
      </w:r>
      <w:r w:rsidRPr="005F1C8E">
        <w:rPr>
          <w:lang w:val="en-US"/>
        </w:rPr>
        <w:t xml:space="preserve"> </w:t>
      </w:r>
      <w:r>
        <w:t>инициализируем</w:t>
      </w:r>
      <w:r w:rsidRPr="005F1C8E">
        <w:rPr>
          <w:lang w:val="en-US"/>
        </w:rPr>
        <w:t xml:space="preserve"> </w:t>
      </w:r>
      <w:r>
        <w:t>в</w:t>
      </w:r>
      <w:r w:rsidRPr="005F1C8E">
        <w:rPr>
          <w:lang w:val="en-US"/>
        </w:rPr>
        <w:t xml:space="preserve"> </w:t>
      </w:r>
      <w:r>
        <w:rPr>
          <w:lang w:val="en-US"/>
        </w:rPr>
        <w:t>BundleConfig.cs (/App_Start/BundleConfig.cs):</w:t>
      </w:r>
    </w:p>
    <w:p w:rsidR="005F1C8E" w:rsidRPr="00906129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1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"~/bundles/fineuploader"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"~/Scripts/fine-uploader/header.js"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"~/Scripts/fine-uploader/util.js"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"~/Scripts/fine-uploader/button.js"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"~/Scripts/fine-uploader/ajax.requester.js"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"~/Scripts/fine-uploader/deletefile.ajax.requester.js"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"~/Scripts/fine-uploader/handler.base.js"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"~/Scripts/fine-uploader/window.receive.message.js"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"~/Scripts/fine-uploader/handler.form.js"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"~/Scripts/fine-uploader/handler.xhr.js"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"~/Scripts/fine-uploader/uploader.basic.js"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"~/Scripts/fine-uploader/dnd.js"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"~/Scripts/fine-uploader/uploader.js"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"~/Scripts/fine-uploader/jquery-plugin.js"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Default="005F1C8E" w:rsidP="005F1C8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1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"~/Content/css/fineuploader"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rPr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"~/Content/fineuploader.css"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0322E" w:rsidRDefault="00E0322E" w:rsidP="00E0322E">
      <w:pPr>
        <w:rPr>
          <w:lang w:val="en-US"/>
        </w:rPr>
      </w:pPr>
      <w:r>
        <w:lastRenderedPageBreak/>
        <w:t>Создаем</w:t>
      </w:r>
      <w:r w:rsidRPr="00E0322E">
        <w:rPr>
          <w:lang w:val="en-US"/>
        </w:rPr>
        <w:t xml:space="preserve"> </w:t>
      </w:r>
      <w:r>
        <w:t>контроллер</w:t>
      </w:r>
      <w:r w:rsidRPr="00E0322E">
        <w:rPr>
          <w:lang w:val="en-US"/>
        </w:rPr>
        <w:t xml:space="preserve"> </w:t>
      </w:r>
      <w:r>
        <w:rPr>
          <w:lang w:val="en-US"/>
        </w:rPr>
        <w:t>FileController.cs (/Areas/Default/Controllers/FileController.cs):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FileController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Upload(</w:t>
      </w:r>
      <w:r w:rsidR="00406E7B" w:rsidRPr="00406E7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HttpPostedFileWrapper</w:t>
      </w:r>
      <w:r w:rsidR="00406E7B" w:rsidRPr="00406E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qqfile)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36130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636130" w:rsidRPr="0063613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="00636130" w:rsidRPr="0063613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result = </w:t>
      </w:r>
      <w:r w:rsidR="00636130" w:rsidRPr="0063613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"ok"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success = </w:t>
      </w:r>
      <w:r w:rsidR="00636130" w:rsidRPr="0063613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0322E" w:rsidRPr="00906129" w:rsidRDefault="00E0322E" w:rsidP="00E0322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E0322E" w:rsidRDefault="00E0322E" w:rsidP="00E0322E">
      <w:r>
        <w:t>Метод-</w:t>
      </w:r>
      <w:r>
        <w:rPr>
          <w:lang w:val="en-US"/>
        </w:rPr>
        <w:t>action</w:t>
      </w:r>
      <w:r w:rsidRPr="00E0322E">
        <w:t xml:space="preserve"> </w:t>
      </w:r>
      <w:r>
        <w:rPr>
          <w:lang w:val="en-US"/>
        </w:rPr>
        <w:t>Upload</w:t>
      </w:r>
      <w:r w:rsidRPr="00E0322E">
        <w:t xml:space="preserve"> </w:t>
      </w:r>
      <w:r>
        <w:t xml:space="preserve">принимает строковое значение </w:t>
      </w:r>
      <w:r>
        <w:rPr>
          <w:lang w:val="en-US"/>
        </w:rPr>
        <w:t>qqfile</w:t>
      </w:r>
      <w:r>
        <w:t xml:space="preserve">, я </w:t>
      </w:r>
      <w:r w:rsidR="007F2566">
        <w:t>ниже</w:t>
      </w:r>
      <w:r>
        <w:t xml:space="preserve"> рассмотрю</w:t>
      </w:r>
      <w:r w:rsidR="007F2566">
        <w:t>,</w:t>
      </w:r>
      <w:r>
        <w:t xml:space="preserve"> почему так. А </w:t>
      </w:r>
      <w:r w:rsidR="00ED299F">
        <w:t xml:space="preserve">сейчас </w:t>
      </w:r>
      <w:r>
        <w:t xml:space="preserve">создадим </w:t>
      </w:r>
      <w:r>
        <w:rPr>
          <w:lang w:val="en-US"/>
        </w:rPr>
        <w:t>View</w:t>
      </w:r>
      <w:r w:rsidR="00A2047D" w:rsidRPr="000C5CCC">
        <w:t xml:space="preserve"> </w:t>
      </w:r>
      <w:r>
        <w:t xml:space="preserve">для </w:t>
      </w:r>
      <w:r>
        <w:rPr>
          <w:lang w:val="en-US"/>
        </w:rPr>
        <w:t>Index</w:t>
      </w:r>
      <w:r w:rsidR="00A2047D" w:rsidRPr="000C5CCC">
        <w:t xml:space="preserve">. </w:t>
      </w:r>
      <w:r w:rsidR="00ED299F">
        <w:t>Для этого</w:t>
      </w:r>
      <w:r>
        <w:t>:</w:t>
      </w:r>
    </w:p>
    <w:p w:rsidR="00E0322E" w:rsidRDefault="00E0322E" w:rsidP="002037CD">
      <w:pPr>
        <w:pStyle w:val="a6"/>
        <w:numPr>
          <w:ilvl w:val="0"/>
          <w:numId w:val="39"/>
        </w:numPr>
      </w:pPr>
      <w:r>
        <w:t>Создаем кнопку, при нажатии на которую мы загружаем файл.</w:t>
      </w:r>
    </w:p>
    <w:p w:rsidR="00E0322E" w:rsidRDefault="00E0322E" w:rsidP="002037CD">
      <w:pPr>
        <w:pStyle w:val="a6"/>
        <w:numPr>
          <w:ilvl w:val="0"/>
          <w:numId w:val="39"/>
        </w:numPr>
      </w:pPr>
      <w:r>
        <w:t>Файл загружается и создается превью</w:t>
      </w:r>
    </w:p>
    <w:p w:rsidR="00E0322E" w:rsidRDefault="00E0322E" w:rsidP="002037CD">
      <w:pPr>
        <w:pStyle w:val="a6"/>
        <w:numPr>
          <w:ilvl w:val="0"/>
          <w:numId w:val="39"/>
        </w:numPr>
      </w:pPr>
      <w:r>
        <w:t>Файл и превью сохраняются в файловую систему</w:t>
      </w:r>
    </w:p>
    <w:p w:rsidR="00E0322E" w:rsidRDefault="00E0322E" w:rsidP="002037CD">
      <w:pPr>
        <w:pStyle w:val="a6"/>
        <w:numPr>
          <w:ilvl w:val="0"/>
          <w:numId w:val="39"/>
        </w:numPr>
      </w:pPr>
      <w:r>
        <w:t xml:space="preserve">Метод возвращает ссылку, куда были загружены файл и превью, через </w:t>
      </w:r>
      <w:r>
        <w:rPr>
          <w:lang w:val="en-US"/>
        </w:rPr>
        <w:t>Json</w:t>
      </w:r>
      <w:r w:rsidRPr="00E0322E">
        <w:t>-</w:t>
      </w:r>
      <w:r>
        <w:t>ответ</w:t>
      </w:r>
    </w:p>
    <w:p w:rsidR="00E0322E" w:rsidRDefault="00E0322E" w:rsidP="002037CD">
      <w:pPr>
        <w:pStyle w:val="a6"/>
        <w:numPr>
          <w:ilvl w:val="0"/>
          <w:numId w:val="39"/>
        </w:numPr>
      </w:pPr>
      <w:r>
        <w:t>Если файлы не удалось загрузить, то выдается соответствующая ошибка</w:t>
      </w:r>
    </w:p>
    <w:p w:rsidR="00E0322E" w:rsidRDefault="00E0322E" w:rsidP="002037CD">
      <w:pPr>
        <w:pStyle w:val="a6"/>
        <w:numPr>
          <w:ilvl w:val="0"/>
          <w:numId w:val="39"/>
        </w:numPr>
      </w:pPr>
      <w:r>
        <w:t xml:space="preserve">Обрабатываем </w:t>
      </w:r>
      <w:r>
        <w:rPr>
          <w:lang w:val="en-US"/>
        </w:rPr>
        <w:t>json</w:t>
      </w:r>
      <w:r w:rsidRPr="00E0322E">
        <w:t>-</w:t>
      </w:r>
      <w:r>
        <w:t>результат и уведомляем, что файл и превью загружено</w:t>
      </w:r>
    </w:p>
    <w:p w:rsidR="00E0322E" w:rsidRDefault="00ED299F" w:rsidP="002037CD">
      <w:pPr>
        <w:pStyle w:val="a6"/>
        <w:numPr>
          <w:ilvl w:val="0"/>
          <w:numId w:val="39"/>
        </w:numPr>
      </w:pPr>
      <w:r>
        <w:t>Верификация формы  и запись в БД не нужны.</w:t>
      </w:r>
    </w:p>
    <w:p w:rsidR="00E0322E" w:rsidRPr="000C5CCC" w:rsidRDefault="00E0322E" w:rsidP="00E0322E">
      <w:pPr>
        <w:rPr>
          <w:lang w:val="en-US"/>
        </w:rPr>
      </w:pPr>
      <w:r w:rsidRPr="000C5CCC">
        <w:t xml:space="preserve"> </w:t>
      </w:r>
      <w:r>
        <w:rPr>
          <w:lang w:val="en-US"/>
        </w:rPr>
        <w:t>View</w:t>
      </w:r>
      <w:r w:rsidRPr="000C5CCC">
        <w:rPr>
          <w:lang w:val="en-US"/>
        </w:rPr>
        <w:t xml:space="preserve"> </w:t>
      </w:r>
      <w:r>
        <w:t>для</w:t>
      </w:r>
      <w:r w:rsidRPr="000C5CCC">
        <w:rPr>
          <w:lang w:val="en-US"/>
        </w:rPr>
        <w:t xml:space="preserve"> </w:t>
      </w:r>
      <w:r>
        <w:rPr>
          <w:lang w:val="en-US"/>
        </w:rPr>
        <w:t>Index</w:t>
      </w:r>
      <w:r w:rsidRPr="000C5CCC">
        <w:rPr>
          <w:lang w:val="en-US"/>
        </w:rPr>
        <w:t>: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styles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"~/Content/css/fineuploader"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"~/bundles/fineuploader"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"~/Scripts/default/file-index.js"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Image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="UploadImage"&gt;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Upload 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alt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="ImagePreview"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E0322E" w:rsidRPr="00906129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0612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906129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0612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Default="00E0322E" w:rsidP="00E0322E">
      <w:pPr>
        <w:rPr>
          <w:lang w:val="en-US"/>
        </w:rPr>
      </w:pPr>
    </w:p>
    <w:p w:rsidR="007562E5" w:rsidRPr="00906129" w:rsidRDefault="007562E5" w:rsidP="00E0322E">
      <w:pPr>
        <w:rPr>
          <w:lang w:val="en-US"/>
        </w:rPr>
      </w:pPr>
      <w:r>
        <w:lastRenderedPageBreak/>
        <w:t>Наша</w:t>
      </w:r>
      <w:r w:rsidRPr="00906129">
        <w:rPr>
          <w:lang w:val="en-US"/>
        </w:rPr>
        <w:t xml:space="preserve"> </w:t>
      </w:r>
      <w:r>
        <w:t>кнопка</w:t>
      </w:r>
      <w:r w:rsidRPr="00906129">
        <w:rPr>
          <w:lang w:val="en-US"/>
        </w:rPr>
        <w:t xml:space="preserve"> </w:t>
      </w:r>
      <w:r>
        <w:t>с</w:t>
      </w:r>
      <w:r w:rsidRPr="00906129">
        <w:rPr>
          <w:lang w:val="en-US"/>
        </w:rPr>
        <w:t xml:space="preserve"> </w:t>
      </w:r>
      <w:r>
        <w:rPr>
          <w:lang w:val="en-US"/>
        </w:rPr>
        <w:t>id</w:t>
      </w:r>
      <w:r w:rsidRPr="00906129">
        <w:rPr>
          <w:lang w:val="en-US"/>
        </w:rPr>
        <w:t>=</w:t>
      </w:r>
      <w:r>
        <w:rPr>
          <w:lang w:val="en-US"/>
        </w:rPr>
        <w:t>UploadImage</w:t>
      </w:r>
      <w:r w:rsidRPr="00906129">
        <w:rPr>
          <w:lang w:val="en-US"/>
        </w:rPr>
        <w:t xml:space="preserve">. </w:t>
      </w:r>
      <w:r>
        <w:t>Добавляем</w:t>
      </w:r>
      <w:r w:rsidRPr="00906129">
        <w:rPr>
          <w:lang w:val="en-US"/>
        </w:rPr>
        <w:t xml:space="preserve"> </w:t>
      </w:r>
      <w:r>
        <w:rPr>
          <w:lang w:val="en-US"/>
        </w:rPr>
        <w:t>file</w:t>
      </w:r>
      <w:r w:rsidRPr="00906129">
        <w:rPr>
          <w:lang w:val="en-US"/>
        </w:rPr>
        <w:t>-</w:t>
      </w:r>
      <w:r>
        <w:rPr>
          <w:lang w:val="en-US"/>
        </w:rPr>
        <w:t>index</w:t>
      </w:r>
      <w:r w:rsidRPr="00906129">
        <w:rPr>
          <w:lang w:val="en-US"/>
        </w:rPr>
        <w:t>.</w:t>
      </w:r>
      <w:r>
        <w:rPr>
          <w:lang w:val="en-US"/>
        </w:rPr>
        <w:t>js</w:t>
      </w:r>
      <w:r w:rsidRPr="00906129">
        <w:rPr>
          <w:lang w:val="en-US"/>
        </w:rPr>
        <w:t xml:space="preserve"> </w:t>
      </w:r>
      <w:r>
        <w:t>файл</w:t>
      </w:r>
      <w:r w:rsidRPr="00906129">
        <w:rPr>
          <w:lang w:val="en-US"/>
        </w:rPr>
        <w:t xml:space="preserve"> </w:t>
      </w:r>
      <w:r>
        <w:t>для</w:t>
      </w:r>
      <w:r w:rsidRPr="00906129">
        <w:rPr>
          <w:lang w:val="en-US"/>
        </w:rPr>
        <w:t xml:space="preserve"> </w:t>
      </w:r>
      <w:r>
        <w:t>обработки</w:t>
      </w:r>
      <w:r w:rsidRPr="00906129">
        <w:rPr>
          <w:lang w:val="en-US"/>
        </w:rPr>
        <w:t xml:space="preserve"> (/</w:t>
      </w:r>
      <w:r>
        <w:rPr>
          <w:lang w:val="en-US"/>
        </w:rPr>
        <w:t>Scripts</w:t>
      </w:r>
      <w:r w:rsidRPr="00906129">
        <w:rPr>
          <w:lang w:val="en-US"/>
        </w:rPr>
        <w:t>/</w:t>
      </w:r>
      <w:r>
        <w:rPr>
          <w:lang w:val="en-US"/>
        </w:rPr>
        <w:t>default</w:t>
      </w:r>
      <w:r w:rsidRPr="00906129">
        <w:rPr>
          <w:lang w:val="en-US"/>
        </w:rPr>
        <w:t>/</w:t>
      </w:r>
      <w:r>
        <w:rPr>
          <w:lang w:val="en-US"/>
        </w:rPr>
        <w:t>file</w:t>
      </w:r>
      <w:r w:rsidRPr="00906129">
        <w:rPr>
          <w:lang w:val="en-US"/>
        </w:rPr>
        <w:t>-</w:t>
      </w:r>
      <w:r>
        <w:rPr>
          <w:lang w:val="en-US"/>
        </w:rPr>
        <w:t>index</w:t>
      </w:r>
      <w:r w:rsidRPr="00906129">
        <w:rPr>
          <w:lang w:val="en-US"/>
        </w:rPr>
        <w:t>.</w:t>
      </w:r>
      <w:r>
        <w:rPr>
          <w:lang w:val="en-US"/>
        </w:rPr>
        <w:t>js</w:t>
      </w:r>
      <w:r w:rsidRPr="00906129">
        <w:rPr>
          <w:lang w:val="en-US"/>
        </w:rPr>
        <w:t>):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FileIndex()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.ajaxFileUpload = 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406E7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/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File/Upload"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'#UploadImage'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).fineUploader({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request: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endpoint: _this.ajaxFileUpload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},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}).on(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'error'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reason)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62E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//do something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.on(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'complete'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responseJSON)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alert(responseJSON);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});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fileIndex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fileIndex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FileIndex();</w:t>
      </w:r>
    </w:p>
    <w:p w:rsid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fileIndex.init();</w:t>
      </w:r>
    </w:p>
    <w:p w:rsidR="007562E5" w:rsidRPr="00906129" w:rsidRDefault="007562E5" w:rsidP="007562E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E0322E" w:rsidRDefault="00B361AF" w:rsidP="00E0322E">
      <w:r>
        <w:t xml:space="preserve">Теперь </w:t>
      </w:r>
      <w:r w:rsidR="0048700F">
        <w:t>обработаем загрузку: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82C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Upload(</w:t>
      </w:r>
      <w:r w:rsidRPr="00382C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HttpPostedFileWrapper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qqfile)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extension = </w:t>
      </w:r>
      <w:r w:rsidRPr="00382C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.GetExtension(qqfile.FileName);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.IsNullOrWhiteSpace(extension))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mimeType = Config.MimeTypes.FirstOrDefault(p =&gt;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.Compare(p.Extension, extension, 0) == 0);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если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изображение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82C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mimeType.Name.Contains(</w:t>
      </w:r>
      <w:r w:rsidRPr="00382C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"image"</w:t>
      </w:r>
      <w:r w:rsidRPr="00382C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сохраняем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файл</w:t>
      </w:r>
    </w:p>
    <w:p w:rsidR="0070587E" w:rsidRPr="0070587E" w:rsidRDefault="00382C96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="0070587E"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70587E"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filePath = </w:t>
      </w:r>
      <w:r w:rsidR="0070587E"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="0070587E"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.Combine(</w:t>
      </w:r>
      <w:r w:rsidR="0070587E"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"/Content/files"</w:t>
      </w:r>
      <w:r w:rsidR="0070587E"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qqfile.FileName);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</w:p>
    <w:p w:rsid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qqfile.SaveAs(</w:t>
      </w: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Server.MapPath(filePath)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  <w:r w:rsidR="00382C96"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382C96" w:rsidRPr="00382C96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382C96"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="00382C96"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="00382C96"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="00382C96"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success =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result = </w:t>
      </w:r>
      <w:r w:rsidRPr="00382C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data =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filePath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});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error = 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Нужно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загрузить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изображение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success =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});</w:t>
      </w:r>
    </w:p>
    <w:p w:rsidR="00382C96" w:rsidRDefault="00382C96" w:rsidP="00382C96">
      <w:pPr>
        <w:rPr>
          <w:i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523418">
        <w:rPr>
          <w:i/>
        </w:rPr>
        <w:t xml:space="preserve"> </w:t>
      </w:r>
    </w:p>
    <w:p w:rsidR="00382C96" w:rsidRDefault="00382C96" w:rsidP="00382C96">
      <w:r w:rsidRPr="00382C96">
        <w:t xml:space="preserve">В </w:t>
      </w:r>
      <w:r w:rsidRPr="00382C96">
        <w:rPr>
          <w:lang w:val="en-US"/>
        </w:rPr>
        <w:t>Content</w:t>
      </w:r>
      <w:r w:rsidRPr="00382C96">
        <w:t xml:space="preserve"> добавим папку </w:t>
      </w:r>
      <w:r w:rsidRPr="00382C96">
        <w:rPr>
          <w:lang w:val="en-US"/>
        </w:rPr>
        <w:t>files</w:t>
      </w:r>
      <w:r w:rsidRPr="00382C96">
        <w:t xml:space="preserve"> - это будет папка пользовательских данных. Разберем код:</w:t>
      </w:r>
    </w:p>
    <w:p w:rsidR="00382C96" w:rsidRPr="00382C96" w:rsidRDefault="00382C96" w:rsidP="002037CD">
      <w:pPr>
        <w:pStyle w:val="a6"/>
        <w:numPr>
          <w:ilvl w:val="0"/>
          <w:numId w:val="40"/>
        </w:numPr>
      </w:pPr>
      <w:r>
        <w:t xml:space="preserve">Получаем </w:t>
      </w:r>
      <w:r>
        <w:rPr>
          <w:lang w:val="en-US"/>
        </w:rPr>
        <w:t>qqfile</w:t>
      </w:r>
      <w:r w:rsidRPr="00382C96">
        <w:t xml:space="preserve"> (</w:t>
      </w:r>
      <w:r>
        <w:t xml:space="preserve">тут ничего не поменять, это параметр обусловлен </w:t>
      </w:r>
      <w:r>
        <w:rPr>
          <w:lang w:val="en-US"/>
        </w:rPr>
        <w:t>fineuploader</w:t>
      </w:r>
      <w:r w:rsidRPr="00382C96">
        <w:t xml:space="preserve">). </w:t>
      </w:r>
    </w:p>
    <w:p w:rsidR="00761408" w:rsidRPr="00761408" w:rsidRDefault="00382C96" w:rsidP="002037CD">
      <w:pPr>
        <w:pStyle w:val="a6"/>
        <w:numPr>
          <w:ilvl w:val="0"/>
          <w:numId w:val="40"/>
        </w:numPr>
      </w:pPr>
      <w:r>
        <w:lastRenderedPageBreak/>
        <w:t xml:space="preserve">Из него получаем </w:t>
      </w:r>
      <w:r>
        <w:rPr>
          <w:lang w:val="en-US"/>
        </w:rPr>
        <w:t>extension</w:t>
      </w:r>
      <w:r w:rsidRPr="00382C96">
        <w:t xml:space="preserve">. </w:t>
      </w:r>
    </w:p>
    <w:p w:rsidR="00761408" w:rsidRPr="00761408" w:rsidRDefault="00382C96" w:rsidP="002037CD">
      <w:pPr>
        <w:pStyle w:val="a6"/>
        <w:numPr>
          <w:ilvl w:val="0"/>
          <w:numId w:val="40"/>
        </w:numPr>
      </w:pPr>
      <w:r>
        <w:t xml:space="preserve">По </w:t>
      </w:r>
      <w:r>
        <w:rPr>
          <w:lang w:val="en-US"/>
        </w:rPr>
        <w:t>extension</w:t>
      </w:r>
      <w:r w:rsidRPr="00382C96">
        <w:t xml:space="preserve"> </w:t>
      </w:r>
      <w:r>
        <w:t xml:space="preserve">находим </w:t>
      </w:r>
      <w:r>
        <w:rPr>
          <w:lang w:val="en-US"/>
        </w:rPr>
        <w:t>mimeType</w:t>
      </w:r>
      <w:r w:rsidRPr="00382C96">
        <w:t xml:space="preserve">. </w:t>
      </w:r>
      <w:r>
        <w:t xml:space="preserve">Для </w:t>
      </w:r>
      <w:r w:rsidRPr="00382C96">
        <w:t>.</w:t>
      </w:r>
      <w:r>
        <w:rPr>
          <w:lang w:val="en-US"/>
        </w:rPr>
        <w:t>jpg</w:t>
      </w:r>
      <w:r w:rsidRPr="00382C96">
        <w:t>, .</w:t>
      </w:r>
      <w:r>
        <w:rPr>
          <w:lang w:val="en-US"/>
        </w:rPr>
        <w:t>gif</w:t>
      </w:r>
      <w:r w:rsidRPr="00382C96">
        <w:t>, .</w:t>
      </w:r>
      <w:r>
        <w:rPr>
          <w:lang w:val="en-US"/>
        </w:rPr>
        <w:t>png</w:t>
      </w:r>
      <w:r w:rsidRPr="00382C96">
        <w:t xml:space="preserve"> – </w:t>
      </w:r>
      <w:r>
        <w:t xml:space="preserve">мы получаем </w:t>
      </w:r>
      <w:r>
        <w:rPr>
          <w:lang w:val="en-US"/>
        </w:rPr>
        <w:t>mime</w:t>
      </w:r>
      <w:r w:rsidRPr="00382C96">
        <w:t>-</w:t>
      </w:r>
      <w:r>
        <w:rPr>
          <w:lang w:val="en-US"/>
        </w:rPr>
        <w:t>type</w:t>
      </w:r>
      <w:r w:rsidRPr="00382C96">
        <w:t xml:space="preserve"> </w:t>
      </w:r>
      <w:r>
        <w:t>типа «</w:t>
      </w:r>
      <w:r>
        <w:rPr>
          <w:lang w:val="en-US"/>
        </w:rPr>
        <w:t>image</w:t>
      </w:r>
      <w:r>
        <w:t xml:space="preserve">/…». Таким образом, мы проверяем, что этот файл можно загрузить. </w:t>
      </w:r>
    </w:p>
    <w:p w:rsidR="00761408" w:rsidRPr="00761408" w:rsidRDefault="00382C96" w:rsidP="002037CD">
      <w:pPr>
        <w:pStyle w:val="a6"/>
        <w:numPr>
          <w:ilvl w:val="0"/>
          <w:numId w:val="40"/>
        </w:numPr>
      </w:pPr>
      <w:r>
        <w:t>Далее</w:t>
      </w:r>
      <w:r w:rsidR="00ED299F">
        <w:t>,</w:t>
      </w:r>
      <w:r>
        <w:t xml:space="preserve"> </w:t>
      </w:r>
      <w:r w:rsidR="00761408">
        <w:t xml:space="preserve">используя имя файла, составляем абсолютный путь к папке </w:t>
      </w:r>
      <w:r w:rsidR="00761408" w:rsidRPr="00761408">
        <w:t>/</w:t>
      </w:r>
      <w:r w:rsidR="00761408">
        <w:rPr>
          <w:lang w:val="en-US"/>
        </w:rPr>
        <w:t>Content</w:t>
      </w:r>
      <w:r w:rsidR="00761408" w:rsidRPr="00761408">
        <w:t>/</w:t>
      </w:r>
      <w:r w:rsidR="00761408">
        <w:rPr>
          <w:lang w:val="en-US"/>
        </w:rPr>
        <w:t>files</w:t>
      </w:r>
      <w:r w:rsidR="00761408" w:rsidRPr="00761408">
        <w:t xml:space="preserve"> (</w:t>
      </w:r>
      <w:r w:rsidR="00761408">
        <w:t>которую мы заранее создали</w:t>
      </w:r>
      <w:r w:rsidR="00761408" w:rsidRPr="00761408">
        <w:t>)</w:t>
      </w:r>
      <w:r w:rsidR="00761408">
        <w:t xml:space="preserve"> с помощью </w:t>
      </w:r>
      <w:r w:rsidR="00761408">
        <w:rPr>
          <w:lang w:val="en-US"/>
        </w:rPr>
        <w:t>Server</w:t>
      </w:r>
      <w:r w:rsidR="00761408" w:rsidRPr="00761408">
        <w:t>.</w:t>
      </w:r>
      <w:r w:rsidR="00761408">
        <w:rPr>
          <w:lang w:val="en-US"/>
        </w:rPr>
        <w:t>MapPath</w:t>
      </w:r>
      <w:r w:rsidR="00761408" w:rsidRPr="00761408">
        <w:t xml:space="preserve">. </w:t>
      </w:r>
    </w:p>
    <w:p w:rsidR="00761408" w:rsidRPr="00761408" w:rsidRDefault="00761408" w:rsidP="002037CD">
      <w:pPr>
        <w:pStyle w:val="a6"/>
        <w:numPr>
          <w:ilvl w:val="0"/>
          <w:numId w:val="40"/>
        </w:numPr>
      </w:pPr>
      <w:r>
        <w:t xml:space="preserve">Далее сохраняем файл с помощью </w:t>
      </w:r>
      <w:r>
        <w:rPr>
          <w:lang w:val="en-US"/>
        </w:rPr>
        <w:t>SaveAs</w:t>
      </w:r>
      <w:r w:rsidRPr="00761408">
        <w:t xml:space="preserve">. </w:t>
      </w:r>
    </w:p>
    <w:p w:rsidR="00382C96" w:rsidRPr="00761408" w:rsidRDefault="00761408" w:rsidP="002037CD">
      <w:pPr>
        <w:pStyle w:val="a6"/>
        <w:numPr>
          <w:ilvl w:val="0"/>
          <w:numId w:val="40"/>
        </w:numPr>
      </w:pPr>
      <w:r>
        <w:t xml:space="preserve">Возвращаем имя файл в </w:t>
      </w:r>
      <w:r>
        <w:rPr>
          <w:lang w:val="en-US"/>
        </w:rPr>
        <w:t>json</w:t>
      </w:r>
      <w:r w:rsidRPr="00761408">
        <w:t xml:space="preserve"> </w:t>
      </w:r>
      <w:r>
        <w:rPr>
          <w:lang w:val="en-US"/>
        </w:rPr>
        <w:t>data</w:t>
      </w:r>
      <w:r w:rsidRPr="00761408">
        <w:t>.</w:t>
      </w:r>
      <w:r>
        <w:rPr>
          <w:lang w:val="en-US"/>
        </w:rPr>
        <w:t>filePath</w:t>
      </w:r>
      <w:r w:rsidRPr="00761408">
        <w:t>.</w:t>
      </w:r>
    </w:p>
    <w:p w:rsidR="00761408" w:rsidRPr="00906129" w:rsidRDefault="007F2566" w:rsidP="00761408">
      <w:r>
        <w:t>Проверяем,</w:t>
      </w:r>
      <w:r w:rsidR="00761408">
        <w:t xml:space="preserve"> всё </w:t>
      </w:r>
      <w:r>
        <w:t xml:space="preserve">ли </w:t>
      </w:r>
      <w:r w:rsidR="00761408">
        <w:t>загружается</w:t>
      </w:r>
      <w:r w:rsidR="00ED299F">
        <w:t>,</w:t>
      </w:r>
      <w:r w:rsidR="00761408">
        <w:t xml:space="preserve"> и приступим к созданию превью.</w:t>
      </w:r>
      <w:r w:rsidR="001644C9" w:rsidRPr="001644C9">
        <w:t xml:space="preserve"> </w:t>
      </w:r>
    </w:p>
    <w:p w:rsidR="0070587E" w:rsidRDefault="0070587E" w:rsidP="0070587E">
      <w:pPr>
        <w:pStyle w:val="3"/>
      </w:pPr>
      <w:r>
        <w:t>Создание превью</w:t>
      </w:r>
    </w:p>
    <w:p w:rsidR="001644C9" w:rsidRDefault="001644C9" w:rsidP="00761408">
      <w:r>
        <w:t xml:space="preserve">Во-первых, мы немного схитрили с </w:t>
      </w:r>
      <w:r>
        <w:rPr>
          <w:lang w:val="en-US"/>
        </w:rPr>
        <w:t>mime</w:t>
      </w:r>
      <w:r w:rsidRPr="001644C9">
        <w:t>-</w:t>
      </w:r>
      <w:r>
        <w:rPr>
          <w:lang w:val="en-US"/>
        </w:rPr>
        <w:t>type</w:t>
      </w:r>
      <w:r w:rsidRPr="001644C9">
        <w:t xml:space="preserve"> = </w:t>
      </w:r>
      <w:r>
        <w:t>«</w:t>
      </w:r>
      <w:r>
        <w:rPr>
          <w:lang w:val="en-US"/>
        </w:rPr>
        <w:t>image</w:t>
      </w:r>
      <w:r>
        <w:t xml:space="preserve">\...», ведь к ним относится и </w:t>
      </w:r>
      <w:r>
        <w:rPr>
          <w:lang w:val="en-US"/>
        </w:rPr>
        <w:t>bmp</w:t>
      </w:r>
      <w:r w:rsidRPr="001644C9">
        <w:t xml:space="preserve">, </w:t>
      </w:r>
      <w:r>
        <w:t xml:space="preserve">и </w:t>
      </w:r>
      <w:r>
        <w:rPr>
          <w:lang w:val="en-US"/>
        </w:rPr>
        <w:t>tiff</w:t>
      </w:r>
      <w:r w:rsidRPr="001644C9">
        <w:t xml:space="preserve"> </w:t>
      </w:r>
      <w:r>
        <w:t xml:space="preserve">файлы, которые не поддерживаются браузерами. </w:t>
      </w:r>
    </w:p>
    <w:p w:rsidR="001644C9" w:rsidRPr="001644C9" w:rsidRDefault="001644C9" w:rsidP="00761408">
      <w:r>
        <w:t xml:space="preserve">Так что создадим класс </w:t>
      </w:r>
      <w:r>
        <w:rPr>
          <w:lang w:val="en-US"/>
        </w:rPr>
        <w:t>PreviewCreator</w:t>
      </w:r>
      <w:r w:rsidRPr="001644C9">
        <w:t xml:space="preserve"> </w:t>
      </w:r>
      <w:r>
        <w:t xml:space="preserve">в проекте </w:t>
      </w:r>
      <w:r>
        <w:rPr>
          <w:lang w:val="en-US"/>
        </w:rPr>
        <w:t>LessonProject</w:t>
      </w:r>
      <w:r w:rsidRPr="001644C9">
        <w:t>.</w:t>
      </w:r>
      <w:r>
        <w:rPr>
          <w:lang w:val="en-US"/>
        </w:rPr>
        <w:t>Tools</w:t>
      </w:r>
      <w:r w:rsidRPr="001644C9">
        <w:t xml:space="preserve"> (</w:t>
      </w:r>
      <w:r>
        <w:rPr>
          <w:lang w:val="en-US"/>
        </w:rPr>
        <w:t>PreviewCreator</w:t>
      </w:r>
      <w:r w:rsidRPr="001644C9">
        <w:t>.</w:t>
      </w:r>
      <w:r>
        <w:rPr>
          <w:lang w:val="en-US"/>
        </w:rPr>
        <w:t>cs</w:t>
      </w:r>
      <w:r w:rsidRPr="001644C9">
        <w:t>):</w:t>
      </w:r>
    </w:p>
    <w:p w:rsidR="001644C9" w:rsidRPr="0090612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</w:p>
    <w:p w:rsidR="001644C9" w:rsidRDefault="001644C9" w:rsidP="001644C9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SupportMimeType(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mimeType)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switch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(mimeType)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"image/jpg"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"image/jpeg"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"image/png"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"image/gif"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644C9" w:rsidRPr="003D2401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644C9" w:rsidRPr="003D2401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D24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D24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644C9" w:rsidRPr="001644C9" w:rsidRDefault="001644C9" w:rsidP="001644C9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644C9" w:rsidRPr="001644C9" w:rsidRDefault="001644C9" w:rsidP="001644C9">
      <w:p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lang w:val="en-US"/>
        </w:rPr>
        <w:t>}</w:t>
      </w:r>
    </w:p>
    <w:p w:rsidR="00382C96" w:rsidRDefault="003D2401" w:rsidP="00382C96">
      <w:pPr>
        <w:rPr>
          <w:lang w:val="en-US"/>
        </w:rPr>
      </w:pPr>
      <w:r w:rsidRPr="003D2401">
        <w:t>И</w:t>
      </w:r>
      <w:r w:rsidRPr="003D2401">
        <w:rPr>
          <w:lang w:val="en-US"/>
        </w:rPr>
        <w:t xml:space="preserve"> </w:t>
      </w:r>
      <w:r w:rsidRPr="003D2401">
        <w:t>заменим</w:t>
      </w:r>
      <w:r w:rsidRPr="003D2401">
        <w:rPr>
          <w:lang w:val="en-US"/>
        </w:rPr>
        <w:t xml:space="preserve"> </w:t>
      </w:r>
      <w:r w:rsidRPr="003D2401">
        <w:t>в</w:t>
      </w:r>
      <w:r w:rsidRPr="003D2401">
        <w:rPr>
          <w:lang w:val="en-US"/>
        </w:rPr>
        <w:t xml:space="preserve"> FileController.cs (/Areas/Default/Controller/FileController.cs):</w:t>
      </w:r>
    </w:p>
    <w:p w:rsidR="007E2D0E" w:rsidRDefault="007E2D0E" w:rsidP="007E2D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2D0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E2D0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(mimeType != </w:t>
      </w:r>
      <w:r w:rsidRPr="007E2D0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E2D0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7E2D0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  <w:r w:rsidRPr="007E2D0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.SupportMimeType(mimeType.Name))</w:t>
      </w:r>
    </w:p>
    <w:p w:rsidR="007E2D0E" w:rsidRDefault="007E2D0E" w:rsidP="007E2D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E2D0E" w:rsidRDefault="007E2D0E" w:rsidP="007E2D0E">
      <w:r w:rsidRPr="007E2D0E">
        <w:t xml:space="preserve">В </w:t>
      </w:r>
      <w:r w:rsidRPr="007E2D0E">
        <w:rPr>
          <w:lang w:val="en-US"/>
        </w:rPr>
        <w:t>PreviewCreator</w:t>
      </w:r>
      <w:r w:rsidRPr="007E2D0E">
        <w:t xml:space="preserve"> </w:t>
      </w:r>
      <w:r w:rsidR="00ED299F">
        <w:t>есть</w:t>
      </w:r>
      <w:r w:rsidR="00ED299F" w:rsidRPr="007E2D0E">
        <w:t xml:space="preserve"> </w:t>
      </w:r>
      <w:r w:rsidRPr="007E2D0E">
        <w:t xml:space="preserve">много функций </w:t>
      </w:r>
      <w:r>
        <w:t xml:space="preserve">для создания превью, так что я перечислю разные варианты создания изображения и подробно разберу один из </w:t>
      </w:r>
      <w:r w:rsidR="00ED299F">
        <w:t>них</w:t>
      </w:r>
      <w:r>
        <w:t xml:space="preserve">. Стоит учесть, что все превью создаются в формате </w:t>
      </w:r>
      <w:r>
        <w:rPr>
          <w:lang w:val="en-US"/>
        </w:rPr>
        <w:t>jpeg</w:t>
      </w:r>
      <w:r w:rsidRPr="007E2D0E">
        <w:t xml:space="preserve">. </w:t>
      </w:r>
      <w:r>
        <w:t>Итак, какие есть варианты:</w:t>
      </w:r>
    </w:p>
    <w:p w:rsidR="007E2D0E" w:rsidRPr="007E2D0E" w:rsidRDefault="007E2D0E" w:rsidP="002037CD">
      <w:pPr>
        <w:pStyle w:val="a6"/>
        <w:numPr>
          <w:ilvl w:val="0"/>
          <w:numId w:val="41"/>
        </w:numPr>
        <w:rPr>
          <w:b/>
        </w:rPr>
      </w:pPr>
      <w:r w:rsidRPr="007E2D0E">
        <w:rPr>
          <w:b/>
        </w:rPr>
        <w:t xml:space="preserve">Цветной и чернобелый вариант. </w:t>
      </w:r>
      <w:r w:rsidRPr="007E2D0E">
        <w:t xml:space="preserve">Контролируется параметром </w:t>
      </w:r>
      <w:r w:rsidRPr="007E2D0E">
        <w:rPr>
          <w:lang w:val="en-US"/>
        </w:rPr>
        <w:t>grayscale</w:t>
      </w:r>
      <w:r w:rsidRPr="007E2D0E">
        <w:t xml:space="preserve"> (по умолчанию = </w:t>
      </w:r>
      <w:r w:rsidRPr="007E2D0E">
        <w:rPr>
          <w:lang w:val="en-US"/>
        </w:rPr>
        <w:t>false</w:t>
      </w:r>
      <w:r w:rsidRPr="007E2D0E">
        <w:t>)</w:t>
      </w:r>
    </w:p>
    <w:p w:rsidR="007E2D0E" w:rsidRDefault="007E2D0E" w:rsidP="002037CD">
      <w:pPr>
        <w:pStyle w:val="a6"/>
        <w:numPr>
          <w:ilvl w:val="0"/>
          <w:numId w:val="41"/>
        </w:numPr>
      </w:pPr>
      <w:r w:rsidRPr="007E2D0E">
        <w:rPr>
          <w:b/>
        </w:rPr>
        <w:t>Превью.</w:t>
      </w:r>
      <w:r>
        <w:t xml:space="preserve"> </w:t>
      </w:r>
      <w:r w:rsidR="00F44702" w:rsidRPr="00F44702">
        <w:t>(</w:t>
      </w:r>
      <w:r w:rsidR="00F44702"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CreateAndSavePreview</w:t>
      </w:r>
      <w:r w:rsidR="00F44702" w:rsidRPr="00F44702">
        <w:t>)</w:t>
      </w:r>
      <w:r w:rsidR="00F44702">
        <w:t xml:space="preserve">  </w:t>
      </w:r>
      <w:r>
        <w:t xml:space="preserve">Если исходное изображение меньше, чем размеры превью, то изображение размещается посередине белого холста. Если по отношению к размерам исходный размер имеет вертикальную ориентированность (квадратик из портретного формата) – вырезаем верхнюю часть. Если же </w:t>
      </w:r>
      <w:r w:rsidR="00737A64">
        <w:t xml:space="preserve">отношение </w:t>
      </w:r>
      <w:r>
        <w:t>горизонтально ориентированно относит</w:t>
      </w:r>
      <w:r w:rsidR="00737A64">
        <w:t>ельно размера</w:t>
      </w:r>
      <w:r>
        <w:t>,  то вырезаем середину.</w:t>
      </w:r>
    </w:p>
    <w:p w:rsidR="003D2401" w:rsidRDefault="007E2D0E" w:rsidP="002037CD">
      <w:pPr>
        <w:pStyle w:val="a6"/>
        <w:numPr>
          <w:ilvl w:val="0"/>
          <w:numId w:val="41"/>
        </w:numPr>
      </w:pPr>
      <w:r w:rsidRPr="00737A64">
        <w:rPr>
          <w:b/>
        </w:rPr>
        <w:t>Аватар.</w:t>
      </w:r>
      <w:r>
        <w:t xml:space="preserve"> </w:t>
      </w:r>
      <w:r w:rsidR="00F44702" w:rsidRPr="00F44702">
        <w:t>(</w:t>
      </w:r>
      <w:r w:rsidR="00F44702"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CreateAndSaveAvatar</w:t>
      </w:r>
      <w:r w:rsidR="00F44702" w:rsidRPr="00F44702">
        <w:t>)</w:t>
      </w:r>
      <w:r w:rsidR="00F44702">
        <w:t xml:space="preserve">  </w:t>
      </w:r>
      <w:r>
        <w:t>Если исходное изображение меньше, чем размеры превью, то изо</w:t>
      </w:r>
      <w:r w:rsidR="00737A64">
        <w:t>бражение просто сохраняется. Если по отношению к размерам исходный размер имеет вертикальную ориентированность (квадратик из портретного формата) – то уменьшаем, по высоте. Если же отношение горизонтально ориентированно относительно размера,  то вырезаем середину.</w:t>
      </w:r>
    </w:p>
    <w:p w:rsidR="00737A64" w:rsidRDefault="00737A64" w:rsidP="002037CD">
      <w:pPr>
        <w:pStyle w:val="a6"/>
        <w:numPr>
          <w:ilvl w:val="0"/>
          <w:numId w:val="41"/>
        </w:numPr>
        <w:rPr>
          <w:b/>
        </w:rPr>
      </w:pPr>
      <w:r w:rsidRPr="00737A64">
        <w:rPr>
          <w:b/>
        </w:rPr>
        <w:lastRenderedPageBreak/>
        <w:t>Изображение.</w:t>
      </w:r>
      <w:r w:rsidR="00F44702">
        <w:rPr>
          <w:b/>
        </w:rPr>
        <w:t xml:space="preserve"> </w:t>
      </w:r>
      <w:r w:rsidR="00F44702" w:rsidRPr="00F44702">
        <w:t>(</w:t>
      </w:r>
      <w:r w:rsidR="00F44702"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CreateAndSaveImage</w:t>
      </w:r>
      <w:r w:rsidR="00F44702" w:rsidRPr="00F44702">
        <w:t>)</w:t>
      </w:r>
      <w:r>
        <w:t xml:space="preserve"> Если изображение меньше, чем максимальные размеры, то сохраняем исходное. Если же изображение не вписывается в границы, то уменьшаем, чтобы оно не превышало максимальный размер, и сохраняем.</w:t>
      </w:r>
    </w:p>
    <w:p w:rsidR="00737A64" w:rsidRDefault="00F44702" w:rsidP="002037CD">
      <w:pPr>
        <w:pStyle w:val="a6"/>
        <w:numPr>
          <w:ilvl w:val="0"/>
          <w:numId w:val="41"/>
        </w:numPr>
      </w:pPr>
      <w:r>
        <w:rPr>
          <w:b/>
        </w:rPr>
        <w:t xml:space="preserve">По размеру. </w:t>
      </w:r>
      <w:r w:rsidRPr="00F44702">
        <w:t>(</w:t>
      </w:r>
      <w:r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CreateAndSaveFitToSize</w:t>
      </w:r>
      <w:r w:rsidRPr="00F44702">
        <w:t>)</w:t>
      </w:r>
      <w:r>
        <w:t xml:space="preserve"> </w:t>
      </w:r>
      <w:r>
        <w:rPr>
          <w:b/>
        </w:rPr>
        <w:t xml:space="preserve"> </w:t>
      </w:r>
      <w:r w:rsidRPr="00F44702">
        <w:t>Если изображение меньше, чем размеры, то оно будет растянуто до необходимых размеров. С потерей качества, конечно же.</w:t>
      </w:r>
    </w:p>
    <w:p w:rsidR="00F44702" w:rsidRDefault="00F44702" w:rsidP="002037CD">
      <w:pPr>
        <w:pStyle w:val="a6"/>
        <w:numPr>
          <w:ilvl w:val="0"/>
          <w:numId w:val="41"/>
        </w:numPr>
      </w:pPr>
      <w:r>
        <w:rPr>
          <w:b/>
        </w:rPr>
        <w:t>Обрезать.</w:t>
      </w:r>
      <w:r>
        <w:t xml:space="preserve"> </w:t>
      </w:r>
      <w:r w:rsidRPr="00F44702">
        <w:t>(</w:t>
      </w:r>
      <w:r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CropAndSaveImage</w:t>
      </w:r>
      <w:r w:rsidRPr="00F44702">
        <w:t>)</w:t>
      </w:r>
      <w:r>
        <w:t xml:space="preserve"> Кроме стандартных параметров передаются координаты для обрезки изображения. </w:t>
      </w:r>
    </w:p>
    <w:p w:rsidR="00F44702" w:rsidRDefault="00F44702" w:rsidP="00F44702">
      <w:pPr>
        <w:rPr>
          <w:lang w:val="en-US"/>
        </w:rPr>
      </w:pPr>
      <w:r>
        <w:t>создадим превью (</w:t>
      </w:r>
      <w:r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CreateAndSavePreview</w:t>
      </w:r>
      <w:r>
        <w:t>)</w:t>
      </w:r>
      <w:r w:rsidR="00233E40">
        <w:t>,</w:t>
      </w:r>
      <w:r>
        <w:t xml:space="preserve"> взяв из </w:t>
      </w:r>
      <w:r w:rsidRPr="00F44702">
        <w:t xml:space="preserve">конфигурации размеры для создания превью </w:t>
      </w:r>
      <w:r w:rsidRPr="0070587E">
        <w:rPr>
          <w:b/>
          <w:lang w:val="en-US"/>
        </w:rPr>
        <w:t>AvatarSize</w:t>
      </w:r>
      <w:r w:rsidR="0070587E" w:rsidRPr="0070587E">
        <w:rPr>
          <w:b/>
          <w:lang w:val="en-US"/>
        </w:rPr>
        <w:t xml:space="preserve"> </w:t>
      </w:r>
      <w:r w:rsidR="0070587E" w:rsidRPr="0070587E">
        <w:rPr>
          <w:lang w:val="en-US"/>
        </w:rPr>
        <w:t>(/</w:t>
      </w:r>
      <w:r w:rsidR="0070587E">
        <w:rPr>
          <w:lang w:val="en-US"/>
        </w:rPr>
        <w:t>Areas/Default/Controllers/FileController.cs</w:t>
      </w:r>
      <w:r w:rsidR="0070587E" w:rsidRPr="0070587E">
        <w:rPr>
          <w:lang w:val="en-US"/>
        </w:rPr>
        <w:t>)</w:t>
      </w:r>
      <w:r w:rsidR="0070587E">
        <w:rPr>
          <w:lang w:val="en-US"/>
        </w:rPr>
        <w:t>: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filePreviewPath = </w:t>
      </w:r>
      <w:r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.Combine(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"/Content/files/previews"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qqfile.FileName);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previewIconSize = Config.IconSizes.FirstOrDefault(c =&gt; c.Name == 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"AvatarSize"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(previewIconSize !=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.CreateAndSavePreview(qqfile.InputStream,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(previewIconSize.Width, previewIconSize.Height), Server.MapPath(filePreviewPath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0587E" w:rsidRDefault="0070587E" w:rsidP="0070587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success =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result = 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data =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filePath,</w:t>
      </w:r>
    </w:p>
    <w:p w:rsid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filePreviewPath</w:t>
      </w:r>
    </w:p>
    <w:p w:rsid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}</w:t>
      </w:r>
    </w:p>
    <w:p w:rsidR="0070587E" w:rsidRPr="00906129" w:rsidRDefault="0070587E" w:rsidP="0070587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});</w:t>
      </w:r>
    </w:p>
    <w:p w:rsidR="0070587E" w:rsidRDefault="0070587E" w:rsidP="0070587E">
      <w:r w:rsidRPr="0070587E">
        <w:t>Запускаем. Загружаем. Файлы должны загрузиться, и созда</w:t>
      </w:r>
      <w:r w:rsidR="00233E40">
        <w:t>с</w:t>
      </w:r>
      <w:r w:rsidRPr="0070587E">
        <w:t>тся превью.</w:t>
      </w:r>
    </w:p>
    <w:p w:rsidR="0070587E" w:rsidRDefault="0070587E" w:rsidP="0070587E">
      <w:pPr>
        <w:rPr>
          <w:lang w:val="en-US"/>
        </w:rPr>
      </w:pPr>
      <w:r>
        <w:t>Теперь</w:t>
      </w:r>
      <w:r w:rsidRPr="0070587E">
        <w:rPr>
          <w:lang w:val="en-US"/>
        </w:rPr>
        <w:t xml:space="preserve"> </w:t>
      </w:r>
      <w:r>
        <w:t>сделаем</w:t>
      </w:r>
      <w:r w:rsidRPr="0070587E">
        <w:rPr>
          <w:lang w:val="en-US"/>
        </w:rPr>
        <w:t xml:space="preserve"> </w:t>
      </w:r>
      <w:r>
        <w:t>обработку</w:t>
      </w:r>
      <w:r w:rsidRPr="0070587E">
        <w:rPr>
          <w:lang w:val="en-US"/>
        </w:rPr>
        <w:t xml:space="preserve"> </w:t>
      </w:r>
      <w:r>
        <w:t>в</w:t>
      </w:r>
      <w:r w:rsidRPr="0070587E">
        <w:rPr>
          <w:lang w:val="en-US"/>
        </w:rPr>
        <w:t xml:space="preserve"> </w:t>
      </w:r>
      <w:r>
        <w:rPr>
          <w:lang w:val="en-US"/>
        </w:rPr>
        <w:t>file-index.js (/Scripts/default/file-index.js):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'#UploadImage'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).fineUploader({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request: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endpoint: _this.ajaxFileUpload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},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.on(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'error'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reason)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0587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//do something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.on(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'complete'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responseJSON)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$(</w:t>
      </w:r>
      <w:r w:rsidRPr="0070587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"#ImagePreview"</w:t>
      </w: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).attr(</w:t>
      </w:r>
      <w:r w:rsidRPr="0070587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"src"</w:t>
      </w: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responseJSON.data.filePreviewPath);</w:t>
      </w:r>
    </w:p>
    <w:p w:rsidR="0070587E" w:rsidRPr="0070587E" w:rsidRDefault="0070587E" w:rsidP="0070587E"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70587E" w:rsidRDefault="008F1A0D" w:rsidP="0070587E">
      <w:r>
        <w:t xml:space="preserve">теперь наш файл загружается вместе с превью. Путь большого файла также можно передавать отдельно, и записывать, например, в </w:t>
      </w:r>
      <w:r>
        <w:rPr>
          <w:lang w:val="en-US"/>
        </w:rPr>
        <w:t>hidden</w:t>
      </w:r>
      <w:r>
        <w:t xml:space="preserve"> поле и сохранять в дальнейшем в БД как строку. </w:t>
      </w:r>
    </w:p>
    <w:p w:rsidR="008F1A0D" w:rsidRDefault="008F1A0D" w:rsidP="0070587E">
      <w:r>
        <w:t>Что плохо</w:t>
      </w:r>
      <w:r w:rsidR="00942853">
        <w:t>го</w:t>
      </w:r>
      <w:r>
        <w:t xml:space="preserve"> в такой конструкции, </w:t>
      </w:r>
      <w:r w:rsidR="00942853">
        <w:t xml:space="preserve">так </w:t>
      </w:r>
      <w:r>
        <w:t>это две следующие проблемы:</w:t>
      </w:r>
    </w:p>
    <w:p w:rsidR="008F1A0D" w:rsidRDefault="008F1A0D" w:rsidP="002037CD">
      <w:pPr>
        <w:pStyle w:val="a6"/>
        <w:numPr>
          <w:ilvl w:val="0"/>
          <w:numId w:val="42"/>
        </w:numPr>
      </w:pPr>
      <w:r>
        <w:t xml:space="preserve">файлы могут быть перезаписаны, но это решается тем, что можно брать только расширение, а имя файлу присваивать отдельно, или </w:t>
      </w:r>
      <w:hyperlink r:id="rId112" w:history="1">
        <w:r w:rsidRPr="008F1A0D">
          <w:rPr>
            <w:rStyle w:val="a7"/>
          </w:rPr>
          <w:t>добавлять немного соли</w:t>
        </w:r>
      </w:hyperlink>
    </w:p>
    <w:p w:rsidR="008F1A0D" w:rsidRPr="008F1A0D" w:rsidRDefault="008F1A0D" w:rsidP="002037CD">
      <w:pPr>
        <w:pStyle w:val="a6"/>
        <w:numPr>
          <w:ilvl w:val="0"/>
          <w:numId w:val="42"/>
        </w:numPr>
      </w:pPr>
      <w:r>
        <w:t xml:space="preserve">файлы могут быть загружены и не связаны с БД. Это можно решить тем, что для каждой таблице файлы записывать в отдельную папку, а потом делать поиск и удалять не записанные. </w:t>
      </w:r>
    </w:p>
    <w:p w:rsidR="004B3CAE" w:rsidRDefault="004B3CAE" w:rsidP="004B3CAE">
      <w:pPr>
        <w:pStyle w:val="3"/>
      </w:pPr>
      <w:r>
        <w:lastRenderedPageBreak/>
        <w:t>Получение файлов по ссылке</w:t>
      </w:r>
    </w:p>
    <w:p w:rsidR="000C5CCC" w:rsidRDefault="000C5CCC" w:rsidP="000C5CCC">
      <w:r>
        <w:t xml:space="preserve">Есть еще один метод загрузки файла. Файл свободно болтается в интернете, а мы указываем путь к нему (например, при авторизации с </w:t>
      </w:r>
      <w:r>
        <w:rPr>
          <w:lang w:val="en-US"/>
        </w:rPr>
        <w:t>facebook</w:t>
      </w:r>
      <w:r>
        <w:t xml:space="preserve">), а мы уже по ссылке сохраняем этот файл. </w:t>
      </w:r>
    </w:p>
    <w:p w:rsidR="002E4FA0" w:rsidRPr="00765CD2" w:rsidRDefault="002E4FA0" w:rsidP="008A7570">
      <w:pPr>
        <w:rPr>
          <w:lang w:val="en-US"/>
        </w:rPr>
      </w:pPr>
      <w:r>
        <w:t>Это</w:t>
      </w:r>
      <w:r w:rsidRPr="00765CD2">
        <w:rPr>
          <w:lang w:val="en-US"/>
        </w:rPr>
        <w:t xml:space="preserve"> </w:t>
      </w:r>
      <w:r>
        <w:t>делается</w:t>
      </w:r>
      <w:r w:rsidRPr="00765CD2">
        <w:rPr>
          <w:lang w:val="en-US"/>
        </w:rPr>
        <w:t xml:space="preserve"> </w:t>
      </w:r>
      <w:r>
        <w:t>так</w:t>
      </w:r>
      <w:r w:rsidRPr="00765CD2">
        <w:rPr>
          <w:lang w:val="en-US"/>
        </w:rPr>
        <w:t>:</w:t>
      </w:r>
    </w:p>
    <w:p w:rsidR="002E4FA0" w:rsidRPr="00BA43E2" w:rsidRDefault="002E4FA0" w:rsidP="002E4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A43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webClient</w:t>
      </w:r>
      <w:r w:rsidRPr="00BA43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A43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E4F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BA43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E4FA0" w:rsidRPr="002E4FA0" w:rsidRDefault="002E4FA0" w:rsidP="002E4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bytes = webClient.DownloadData(url);</w:t>
      </w:r>
    </w:p>
    <w:p w:rsidR="002E4FA0" w:rsidRPr="002E4FA0" w:rsidRDefault="002E4FA0" w:rsidP="002E4F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ms = </w:t>
      </w: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E4F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MemoryStream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(bytes);</w:t>
      </w:r>
    </w:p>
    <w:p w:rsidR="000C5CCC" w:rsidRDefault="000C5CCC" w:rsidP="000C5CCC">
      <w:r w:rsidRPr="002E4FA0">
        <w:t>Где</w:t>
      </w:r>
      <w:r>
        <w:t xml:space="preserve"> </w:t>
      </w:r>
      <w:r>
        <w:rPr>
          <w:lang w:val="en-US"/>
        </w:rPr>
        <w:t>url</w:t>
      </w:r>
      <w:r w:rsidRPr="002E4FA0">
        <w:t xml:space="preserve"> – </w:t>
      </w:r>
      <w:r>
        <w:t xml:space="preserve">путь к файлу. Можно сложнее, с использованием </w:t>
      </w:r>
      <w:r>
        <w:rPr>
          <w:lang w:val="en-US"/>
        </w:rPr>
        <w:t>HttpWebRequest</w:t>
      </w:r>
      <w:r w:rsidRPr="002E4FA0">
        <w:t>: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Export(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uri)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webRequest = (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WebRequest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.Create(uri);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webRequest.Method = 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webRequest.KeepAlive =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webRequest.PreAuthenticate =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webRequest.Timeout = 1000;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webRequest.GetResponse();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stream = response.GetResponseStream();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previewIconSize = Config.IconSizes.FirstOrDefault(c =&gt; c.Name == 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"AvatarSize"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filePreviewPath =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.Combine(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"/Content/files/previews"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1516A5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Guid</w:t>
      </w:r>
      <w:r w:rsidRPr="001516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.NewGuid().ToString(</w:t>
      </w:r>
      <w:r w:rsidRPr="001516A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"N"</w:t>
      </w:r>
      <w:r w:rsidRPr="001516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".jpg"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(previewIconSize !=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.CreateAndSavePreview(stream,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(previewIconSize.Width, previewIconSize.Height), Server.MapPath(filePreviewPath));</w:t>
      </w:r>
    </w:p>
    <w:p w:rsid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Content(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"OK"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523D0" w:rsidRDefault="00C523D0" w:rsidP="00C523D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523D0" w:rsidRPr="005F6C69" w:rsidRDefault="00C523D0" w:rsidP="00C523D0">
      <w:pPr>
        <w:rPr>
          <w:lang w:val="en-US"/>
        </w:rPr>
      </w:pPr>
      <w:r w:rsidRPr="001516A5">
        <w:t xml:space="preserve">Тут файл задается </w:t>
      </w:r>
      <w:r w:rsidR="001516A5" w:rsidRPr="001516A5">
        <w:t xml:space="preserve">через генерацию </w:t>
      </w:r>
      <w:r w:rsidR="001516A5" w:rsidRPr="001516A5">
        <w:rPr>
          <w:lang w:val="en-US"/>
        </w:rPr>
        <w:t>Guid</w:t>
      </w:r>
      <w:r w:rsidR="001516A5" w:rsidRPr="005F6C69">
        <w:rPr>
          <w:lang w:val="en-US"/>
        </w:rPr>
        <w:t>.</w:t>
      </w:r>
      <w:r w:rsidR="001516A5" w:rsidRPr="001516A5">
        <w:rPr>
          <w:lang w:val="en-US"/>
        </w:rPr>
        <w:t>NewGuid</w:t>
      </w:r>
      <w:r w:rsidR="001516A5" w:rsidRPr="005F6C69">
        <w:rPr>
          <w:lang w:val="en-US"/>
        </w:rPr>
        <w:t xml:space="preserve">. </w:t>
      </w:r>
      <w:r w:rsidR="001516A5">
        <w:t>Проверяем</w:t>
      </w:r>
      <w:r w:rsidR="001516A5" w:rsidRPr="005F6C69">
        <w:rPr>
          <w:lang w:val="en-US"/>
        </w:rPr>
        <w:t>:</w:t>
      </w:r>
    </w:p>
    <w:p w:rsidR="001516A5" w:rsidRPr="0052781D" w:rsidRDefault="0052781D" w:rsidP="00C523D0">
      <w:pPr>
        <w:rPr>
          <w:lang w:val="en-US"/>
        </w:rPr>
      </w:pPr>
      <w:r>
        <w:rPr>
          <w:lang w:val="en-US"/>
        </w:rPr>
        <w:t>http://localhost</w:t>
      </w:r>
      <w:r w:rsidR="00A2047D">
        <w:fldChar w:fldCharType="begin"/>
      </w:r>
      <w:r w:rsidR="00A2047D" w:rsidRPr="00A2047D">
        <w:rPr>
          <w:lang w:val="en-US"/>
          <w:rPrChange w:id="10" w:author="asha" w:date="2013-03-22T02:04:00Z">
            <w:rPr/>
          </w:rPrChange>
        </w:rPr>
        <w:instrText>HYPERLINK "http://localhost:54484/File/Export?uri=https://st.free-lance.ru/users/chernikov/upload/sm_f_81850beffd0d0c89.jpg"</w:instrText>
      </w:r>
      <w:r w:rsidR="00A2047D">
        <w:fldChar w:fldCharType="separate"/>
      </w:r>
      <w:r w:rsidR="001516A5" w:rsidRPr="0052781D">
        <w:rPr>
          <w:rStyle w:val="a7"/>
          <w:lang w:val="en-US"/>
        </w:rPr>
        <w:t>/</w:t>
      </w:r>
      <w:r w:rsidR="001516A5" w:rsidRPr="001516A5">
        <w:rPr>
          <w:rStyle w:val="a7"/>
          <w:lang w:val="en-US"/>
        </w:rPr>
        <w:t>File</w:t>
      </w:r>
      <w:r w:rsidR="001516A5" w:rsidRPr="0052781D">
        <w:rPr>
          <w:rStyle w:val="a7"/>
          <w:lang w:val="en-US"/>
        </w:rPr>
        <w:t>/</w:t>
      </w:r>
      <w:r w:rsidR="001516A5" w:rsidRPr="001516A5">
        <w:rPr>
          <w:rStyle w:val="a7"/>
          <w:lang w:val="en-US"/>
        </w:rPr>
        <w:t>Export</w:t>
      </w:r>
      <w:r w:rsidR="001516A5" w:rsidRPr="0052781D">
        <w:rPr>
          <w:rStyle w:val="a7"/>
          <w:lang w:val="en-US"/>
        </w:rPr>
        <w:t>?</w:t>
      </w:r>
      <w:r w:rsidR="001516A5" w:rsidRPr="001516A5">
        <w:rPr>
          <w:rStyle w:val="a7"/>
          <w:lang w:val="en-US"/>
        </w:rPr>
        <w:t>uri</w:t>
      </w:r>
      <w:r w:rsidR="001516A5" w:rsidRPr="0052781D">
        <w:rPr>
          <w:rStyle w:val="a7"/>
          <w:lang w:val="en-US"/>
        </w:rPr>
        <w:t>=</w:t>
      </w:r>
      <w:r w:rsidR="001516A5" w:rsidRPr="001516A5">
        <w:rPr>
          <w:rStyle w:val="a7"/>
          <w:lang w:val="en-US"/>
        </w:rPr>
        <w:t>https</w:t>
      </w:r>
      <w:r w:rsidR="001516A5" w:rsidRPr="0052781D">
        <w:rPr>
          <w:rStyle w:val="a7"/>
          <w:lang w:val="en-US"/>
        </w:rPr>
        <w:t>://</w:t>
      </w:r>
      <w:r w:rsidR="001516A5" w:rsidRPr="001516A5">
        <w:rPr>
          <w:rStyle w:val="a7"/>
          <w:lang w:val="en-US"/>
        </w:rPr>
        <w:t>st</w:t>
      </w:r>
      <w:r w:rsidR="001516A5" w:rsidRPr="0052781D">
        <w:rPr>
          <w:rStyle w:val="a7"/>
          <w:lang w:val="en-US"/>
        </w:rPr>
        <w:t>.</w:t>
      </w:r>
      <w:r w:rsidR="001516A5" w:rsidRPr="001516A5">
        <w:rPr>
          <w:rStyle w:val="a7"/>
          <w:lang w:val="en-US"/>
        </w:rPr>
        <w:t>free</w:t>
      </w:r>
      <w:r w:rsidR="001516A5" w:rsidRPr="0052781D">
        <w:rPr>
          <w:rStyle w:val="a7"/>
          <w:lang w:val="en-US"/>
        </w:rPr>
        <w:t>-</w:t>
      </w:r>
      <w:r w:rsidR="001516A5" w:rsidRPr="001516A5">
        <w:rPr>
          <w:rStyle w:val="a7"/>
          <w:lang w:val="en-US"/>
        </w:rPr>
        <w:t>lance</w:t>
      </w:r>
      <w:r w:rsidR="001516A5" w:rsidRPr="0052781D">
        <w:rPr>
          <w:rStyle w:val="a7"/>
          <w:lang w:val="en-US"/>
        </w:rPr>
        <w:t>.</w:t>
      </w:r>
      <w:r w:rsidR="001516A5" w:rsidRPr="001516A5">
        <w:rPr>
          <w:rStyle w:val="a7"/>
          <w:lang w:val="en-US"/>
        </w:rPr>
        <w:t>ru</w:t>
      </w:r>
      <w:r w:rsidR="001516A5" w:rsidRPr="0052781D">
        <w:rPr>
          <w:rStyle w:val="a7"/>
          <w:lang w:val="en-US"/>
        </w:rPr>
        <w:t>/</w:t>
      </w:r>
      <w:r w:rsidR="001516A5" w:rsidRPr="001516A5">
        <w:rPr>
          <w:rStyle w:val="a7"/>
          <w:lang w:val="en-US"/>
        </w:rPr>
        <w:t>users</w:t>
      </w:r>
      <w:r w:rsidR="001516A5" w:rsidRPr="0052781D">
        <w:rPr>
          <w:rStyle w:val="a7"/>
          <w:lang w:val="en-US"/>
        </w:rPr>
        <w:t>/</w:t>
      </w:r>
      <w:r w:rsidR="001516A5" w:rsidRPr="001516A5">
        <w:rPr>
          <w:rStyle w:val="a7"/>
          <w:lang w:val="en-US"/>
        </w:rPr>
        <w:t>chernikov</w:t>
      </w:r>
      <w:r w:rsidR="001516A5" w:rsidRPr="0052781D">
        <w:rPr>
          <w:rStyle w:val="a7"/>
          <w:lang w:val="en-US"/>
        </w:rPr>
        <w:t>/</w:t>
      </w:r>
      <w:r w:rsidR="001516A5" w:rsidRPr="001516A5">
        <w:rPr>
          <w:rStyle w:val="a7"/>
          <w:lang w:val="en-US"/>
        </w:rPr>
        <w:t>upload</w:t>
      </w:r>
      <w:r w:rsidR="001516A5" w:rsidRPr="0052781D">
        <w:rPr>
          <w:rStyle w:val="a7"/>
          <w:lang w:val="en-US"/>
        </w:rPr>
        <w:t>/</w:t>
      </w:r>
      <w:r w:rsidR="001516A5" w:rsidRPr="001516A5">
        <w:rPr>
          <w:rStyle w:val="a7"/>
          <w:lang w:val="en-US"/>
        </w:rPr>
        <w:t>sm</w:t>
      </w:r>
      <w:r w:rsidR="001516A5" w:rsidRPr="0052781D">
        <w:rPr>
          <w:rStyle w:val="a7"/>
          <w:lang w:val="en-US"/>
        </w:rPr>
        <w:t>_</w:t>
      </w:r>
      <w:r w:rsidR="001516A5" w:rsidRPr="001516A5">
        <w:rPr>
          <w:rStyle w:val="a7"/>
          <w:lang w:val="en-US"/>
        </w:rPr>
        <w:t>f</w:t>
      </w:r>
      <w:r w:rsidR="001516A5" w:rsidRPr="0052781D">
        <w:rPr>
          <w:rStyle w:val="a7"/>
          <w:lang w:val="en-US"/>
        </w:rPr>
        <w:t>_81850</w:t>
      </w:r>
      <w:r w:rsidR="001516A5" w:rsidRPr="001516A5">
        <w:rPr>
          <w:rStyle w:val="a7"/>
          <w:lang w:val="en-US"/>
        </w:rPr>
        <w:t>beffd</w:t>
      </w:r>
      <w:r w:rsidR="001516A5" w:rsidRPr="0052781D">
        <w:rPr>
          <w:rStyle w:val="a7"/>
          <w:lang w:val="en-US"/>
        </w:rPr>
        <w:t>0</w:t>
      </w:r>
      <w:r w:rsidR="001516A5" w:rsidRPr="001516A5">
        <w:rPr>
          <w:rStyle w:val="a7"/>
          <w:lang w:val="en-US"/>
        </w:rPr>
        <w:t>d</w:t>
      </w:r>
      <w:r w:rsidR="001516A5" w:rsidRPr="0052781D">
        <w:rPr>
          <w:rStyle w:val="a7"/>
          <w:lang w:val="en-US"/>
        </w:rPr>
        <w:t>0</w:t>
      </w:r>
      <w:r w:rsidR="001516A5" w:rsidRPr="001516A5">
        <w:rPr>
          <w:rStyle w:val="a7"/>
          <w:lang w:val="en-US"/>
        </w:rPr>
        <w:t>c</w:t>
      </w:r>
      <w:r w:rsidR="001516A5" w:rsidRPr="0052781D">
        <w:rPr>
          <w:rStyle w:val="a7"/>
          <w:lang w:val="en-US"/>
        </w:rPr>
        <w:t>89.</w:t>
      </w:r>
      <w:r w:rsidR="001516A5" w:rsidRPr="001516A5">
        <w:rPr>
          <w:rStyle w:val="a7"/>
          <w:lang w:val="en-US"/>
        </w:rPr>
        <w:t>jpg</w:t>
      </w:r>
      <w:r w:rsidR="00A2047D">
        <w:fldChar w:fldCharType="end"/>
      </w:r>
    </w:p>
    <w:p w:rsidR="001516A5" w:rsidRPr="00906129" w:rsidRDefault="001516A5" w:rsidP="001516A5">
      <w:r>
        <w:t xml:space="preserve">Файл загрузился и </w:t>
      </w:r>
      <w:r w:rsidR="00233E40">
        <w:t>обработан</w:t>
      </w:r>
      <w:r>
        <w:t>. Всё супер!</w:t>
      </w:r>
    </w:p>
    <w:p w:rsidR="00906129" w:rsidRPr="00906129" w:rsidRDefault="00906129" w:rsidP="001516A5">
      <w:r>
        <w:t xml:space="preserve">Рекомендую пройтись дебаггером по работе </w:t>
      </w:r>
      <w:r>
        <w:rPr>
          <w:lang w:val="en-US"/>
        </w:rPr>
        <w:t>PreviewCreator</w:t>
      </w:r>
      <w:r>
        <w:t>,</w:t>
      </w:r>
      <w:r w:rsidRPr="00906129">
        <w:t xml:space="preserve"> </w:t>
      </w:r>
      <w:r>
        <w:t>чтобы понять, как там всё устроено.</w:t>
      </w:r>
    </w:p>
    <w:p w:rsidR="001516A5" w:rsidRDefault="001516A5" w:rsidP="001516A5">
      <w:r>
        <w:br w:type="page"/>
      </w:r>
    </w:p>
    <w:p w:rsidR="00523418" w:rsidRDefault="00523418" w:rsidP="00523418">
      <w:pPr>
        <w:pStyle w:val="2"/>
      </w:pPr>
      <w:r>
        <w:lastRenderedPageBreak/>
        <w:t xml:space="preserve">Урок </w:t>
      </w:r>
      <w:r w:rsidR="003025AA">
        <w:rPr>
          <w:lang w:val="en-US"/>
        </w:rPr>
        <w:t>A</w:t>
      </w:r>
      <w:r>
        <w:t>. Уведомление и рассылка</w:t>
      </w:r>
    </w:p>
    <w:p w:rsidR="00523418" w:rsidRDefault="00523418" w:rsidP="00523418">
      <w:r>
        <w:t xml:space="preserve">Цель: Разобраться в отправлении писем и подтверждающих смс. </w:t>
      </w:r>
      <w:r>
        <w:rPr>
          <w:lang w:val="en-US"/>
        </w:rPr>
        <w:t>MailNotify</w:t>
      </w:r>
      <w:r w:rsidRPr="00523418">
        <w:t xml:space="preserve">, </w:t>
      </w:r>
      <w:r>
        <w:t>исполь</w:t>
      </w:r>
      <w:r w:rsidR="00ED3C86">
        <w:t>зование конфигурационного файла.</w:t>
      </w:r>
      <w:r>
        <w:t xml:space="preserve"> </w:t>
      </w:r>
      <w:r w:rsidR="00ED3C86">
        <w:t>Р</w:t>
      </w:r>
      <w:r>
        <w:t xml:space="preserve">ассылка через создание отдельного потока. </w:t>
      </w:r>
    </w:p>
    <w:p w:rsidR="00ED3C86" w:rsidRPr="00EF6B27" w:rsidRDefault="00ED3C86" w:rsidP="00ED3C86">
      <w:pPr>
        <w:pStyle w:val="3"/>
      </w:pPr>
      <w:r>
        <w:rPr>
          <w:lang w:val="en-US"/>
        </w:rPr>
        <w:t>SmtpClient</w:t>
      </w:r>
      <w:r w:rsidRPr="00ED3C86">
        <w:t xml:space="preserve"> </w:t>
      </w:r>
      <w:r>
        <w:t xml:space="preserve">и </w:t>
      </w:r>
      <w:r>
        <w:rPr>
          <w:lang w:val="en-US"/>
        </w:rPr>
        <w:t>MailNotify</w:t>
      </w:r>
    </w:p>
    <w:p w:rsidR="00446612" w:rsidRPr="00EF6B27" w:rsidRDefault="00233E40" w:rsidP="00D56570">
      <w:r>
        <w:t>П</w:t>
      </w:r>
      <w:r w:rsidR="00446612">
        <w:t xml:space="preserve">ри разработке сайта мы рано или поздно сталкиваемся с взаимодействием с электронной почтой, будь то </w:t>
      </w:r>
      <w:r>
        <w:t xml:space="preserve">активация </w:t>
      </w:r>
      <w:r w:rsidR="00446612">
        <w:t xml:space="preserve">пользователя, </w:t>
      </w:r>
      <w:r>
        <w:t>напоминание или сброс</w:t>
      </w:r>
      <w:r w:rsidR="00446612">
        <w:t xml:space="preserve"> пароль, или </w:t>
      </w:r>
      <w:r w:rsidR="00942853">
        <w:t>созда</w:t>
      </w:r>
      <w:r>
        <w:t xml:space="preserve">ние рассылки </w:t>
      </w:r>
      <w:r w:rsidR="00942853">
        <w:t xml:space="preserve"> </w:t>
      </w:r>
      <w:r w:rsidR="00446612">
        <w:t>.</w:t>
      </w:r>
    </w:p>
    <w:p w:rsidR="003025AA" w:rsidRDefault="00216572" w:rsidP="00D56570">
      <w:r>
        <w:t xml:space="preserve">Определимся, что нам </w:t>
      </w:r>
      <w:r w:rsidR="00233E40">
        <w:t xml:space="preserve">для этого </w:t>
      </w:r>
      <w:r w:rsidR="00942853">
        <w:t>нужно</w:t>
      </w:r>
      <w:r>
        <w:t>:</w:t>
      </w:r>
    </w:p>
    <w:p w:rsidR="00216572" w:rsidRDefault="00216572" w:rsidP="002037CD">
      <w:pPr>
        <w:pStyle w:val="a6"/>
        <w:numPr>
          <w:ilvl w:val="0"/>
          <w:numId w:val="43"/>
        </w:numPr>
      </w:pPr>
      <w:r>
        <w:t>Класс, который будет рассылать письма</w:t>
      </w:r>
    </w:p>
    <w:p w:rsidR="00216572" w:rsidRDefault="00216572" w:rsidP="002037CD">
      <w:pPr>
        <w:pStyle w:val="a6"/>
        <w:numPr>
          <w:ilvl w:val="0"/>
          <w:numId w:val="43"/>
        </w:numPr>
      </w:pPr>
      <w:r>
        <w:t xml:space="preserve">Конфигурация </w:t>
      </w:r>
      <w:r>
        <w:rPr>
          <w:lang w:val="en-US"/>
        </w:rPr>
        <w:t>smtp</w:t>
      </w:r>
      <w:r w:rsidRPr="00216572">
        <w:t xml:space="preserve"> </w:t>
      </w:r>
      <w:r>
        <w:t xml:space="preserve">берется из  </w:t>
      </w:r>
      <w:r>
        <w:rPr>
          <w:lang w:val="en-US"/>
        </w:rPr>
        <w:t>IConfig</w:t>
      </w:r>
    </w:p>
    <w:p w:rsidR="00216572" w:rsidRDefault="00216572" w:rsidP="002037CD">
      <w:pPr>
        <w:pStyle w:val="a6"/>
        <w:numPr>
          <w:ilvl w:val="0"/>
          <w:numId w:val="43"/>
        </w:numPr>
      </w:pPr>
      <w:r>
        <w:t>Ошибки отправки письма протоколируются</w:t>
      </w:r>
    </w:p>
    <w:p w:rsidR="00216572" w:rsidRDefault="00233E40" w:rsidP="002037CD">
      <w:pPr>
        <w:pStyle w:val="a6"/>
        <w:numPr>
          <w:ilvl w:val="0"/>
          <w:numId w:val="43"/>
        </w:numPr>
      </w:pPr>
      <w:r>
        <w:t xml:space="preserve">Наличие </w:t>
      </w:r>
      <w:r w:rsidR="00216572">
        <w:t>параметр</w:t>
      </w:r>
      <w:r>
        <w:t>а,</w:t>
      </w:r>
      <w:r w:rsidR="00216572">
        <w:t xml:space="preserve"> </w:t>
      </w:r>
      <w:r>
        <w:t xml:space="preserve">выключающего </w:t>
      </w:r>
      <w:r w:rsidR="00216572">
        <w:t>работу почты, дабы при работе с боевой базой клиентов не разослать какой-то треш.</w:t>
      </w:r>
    </w:p>
    <w:p w:rsidR="00216572" w:rsidRDefault="00216572" w:rsidP="00216572"/>
    <w:p w:rsidR="00446612" w:rsidRPr="000C5CCC" w:rsidRDefault="00446612" w:rsidP="00D56570">
      <w:r>
        <w:t>Создадим</w:t>
      </w:r>
      <w:r w:rsidR="00393CD8">
        <w:t xml:space="preserve"> статический </w:t>
      </w:r>
      <w:r w:rsidRPr="00DD21CE">
        <w:t xml:space="preserve"> </w:t>
      </w:r>
      <w:r>
        <w:t>класс</w:t>
      </w:r>
      <w:r w:rsidRPr="00DD21CE">
        <w:t xml:space="preserve">, </w:t>
      </w:r>
      <w:r>
        <w:t>назовем</w:t>
      </w:r>
      <w:r w:rsidRPr="00DD21CE">
        <w:t xml:space="preserve"> </w:t>
      </w:r>
      <w:r>
        <w:t>его</w:t>
      </w:r>
      <w:r w:rsidRPr="00DD21CE">
        <w:t xml:space="preserve"> </w:t>
      </w:r>
      <w:r>
        <w:rPr>
          <w:lang w:val="en-US"/>
        </w:rPr>
        <w:t>Mail</w:t>
      </w:r>
      <w:r w:rsidR="003025AA">
        <w:rPr>
          <w:lang w:val="en-US"/>
        </w:rPr>
        <w:t>Sender</w:t>
      </w:r>
      <w:r w:rsidR="003025AA" w:rsidRPr="000C5CCC">
        <w:t xml:space="preserve"> (/</w:t>
      </w:r>
      <w:r w:rsidR="003025AA">
        <w:rPr>
          <w:lang w:val="en-US"/>
        </w:rPr>
        <w:t>Tools</w:t>
      </w:r>
      <w:r w:rsidR="003025AA" w:rsidRPr="000C5CCC">
        <w:t>/</w:t>
      </w:r>
      <w:r w:rsidR="003025AA">
        <w:rPr>
          <w:lang w:val="en-US"/>
        </w:rPr>
        <w:t>Mail</w:t>
      </w:r>
      <w:r w:rsidR="003025AA" w:rsidRPr="000C5CCC">
        <w:t>/</w:t>
      </w:r>
      <w:r w:rsidR="003025AA">
        <w:rPr>
          <w:lang w:val="en-US"/>
        </w:rPr>
        <w:t>MailSender</w:t>
      </w:r>
      <w:r w:rsidR="003025AA" w:rsidRPr="000C5CCC">
        <w:t>.</w:t>
      </w:r>
      <w:r w:rsidR="003025AA">
        <w:rPr>
          <w:lang w:val="en-US"/>
        </w:rPr>
        <w:t>cs</w:t>
      </w:r>
      <w:r w:rsidR="003025AA" w:rsidRPr="000C5CCC">
        <w:t>):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MailSender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(_config ==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_config = (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SendMail(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subject,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body,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mailAddress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(Config.EnableMail)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(mailAddress ==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mailAddress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(Config.MailSetting.SmtpReply, Config.MailSetting.SmtpUser);</w:t>
      </w:r>
    </w:p>
    <w:p w:rsidR="0052781D" w:rsidRPr="00EF6B27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2781D" w:rsidRPr="00EF6B27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F6B2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MailMessage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message =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B2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MailMessage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mailAddress,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(email))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Subject = subject,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BodyEncoding =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                              Body = body,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IsBodyHtml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SubjectEncoding =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};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SmtpClient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client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SmtpClient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Host = Config.MailSetting.SmtpServer,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Port = Config.MailSetting.SmtpPort,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UseDefaultCredentials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EnableSsl = Config.MailSetting.EnableSsl,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Credentials =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NetworkCredential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(Config.MailSetting.SmtpUserName,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                      Config.MailSetting.SmtpPassword),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DeliveryMethod =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SmtpDeliveryMethod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.Network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};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client.Send(message);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logger.Debug(</w:t>
      </w:r>
      <w:r w:rsidRPr="0052781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 : {0} {1} \t Subject: {2} {3} Body: {4}"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email,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.NewLine, subject,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.NewLine, body);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52781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 send exception"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ex.Message);</w:t>
      </w:r>
    </w:p>
    <w:p w:rsid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2781D" w:rsidRDefault="0052781D" w:rsidP="0052781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52781D" w:rsidRDefault="0052781D" w:rsidP="0052781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Рассмотрим подробнее:</w:t>
      </w:r>
    </w:p>
    <w:p w:rsidR="0052781D" w:rsidRDefault="0052781D" w:rsidP="002037CD">
      <w:pPr>
        <w:pStyle w:val="a6"/>
        <w:numPr>
          <w:ilvl w:val="0"/>
          <w:numId w:val="44"/>
        </w:numPr>
      </w:pPr>
      <w:r>
        <w:t>По необходимости</w:t>
      </w:r>
      <w:r w:rsidR="00942853">
        <w:t>,</w:t>
      </w:r>
      <w:r>
        <w:t xml:space="preserve"> </w:t>
      </w:r>
      <w:r w:rsidR="00393CD8">
        <w:t xml:space="preserve">статически  </w:t>
      </w:r>
      <w:r>
        <w:t xml:space="preserve">инициализируется </w:t>
      </w:r>
      <w:r>
        <w:rPr>
          <w:lang w:val="en-US"/>
        </w:rPr>
        <w:t>IConfig</w:t>
      </w:r>
      <w:r w:rsidRPr="0052781D">
        <w:t xml:space="preserve"> </w:t>
      </w:r>
      <w:r>
        <w:t xml:space="preserve">из </w:t>
      </w:r>
      <w:r>
        <w:rPr>
          <w:lang w:val="en-US"/>
        </w:rPr>
        <w:t>DependencyResolver</w:t>
      </w:r>
    </w:p>
    <w:p w:rsidR="0052781D" w:rsidRPr="0052781D" w:rsidRDefault="0052781D" w:rsidP="002037CD">
      <w:pPr>
        <w:pStyle w:val="a6"/>
        <w:numPr>
          <w:ilvl w:val="0"/>
          <w:numId w:val="44"/>
        </w:numPr>
      </w:pPr>
      <w:r>
        <w:t xml:space="preserve">Если </w:t>
      </w:r>
      <w:r w:rsidR="00393CD8">
        <w:t xml:space="preserve">установлен флаг </w:t>
      </w:r>
      <w:r>
        <w:rPr>
          <w:lang w:val="en-US"/>
        </w:rPr>
        <w:t>EnableMain</w:t>
      </w:r>
      <w:r w:rsidR="00007900">
        <w:t>,</w:t>
      </w:r>
      <w:r w:rsidRPr="0052781D">
        <w:t xml:space="preserve"> </w:t>
      </w:r>
      <w:r>
        <w:t>то начинаем работу с почтой, иначе просто письмо запишем в лог</w:t>
      </w:r>
      <w:r w:rsidR="00393CD8">
        <w:t>-</w:t>
      </w:r>
      <w:r>
        <w:t>файл</w:t>
      </w:r>
    </w:p>
    <w:p w:rsidR="0052781D" w:rsidRDefault="0052781D" w:rsidP="002037CD">
      <w:pPr>
        <w:pStyle w:val="a6"/>
        <w:numPr>
          <w:ilvl w:val="0"/>
          <w:numId w:val="44"/>
        </w:numPr>
      </w:pPr>
      <w:r>
        <w:t xml:space="preserve">Если </w:t>
      </w:r>
      <w:r>
        <w:rPr>
          <w:lang w:val="en-US"/>
        </w:rPr>
        <w:t>MailAddress</w:t>
      </w:r>
      <w:r w:rsidRPr="0052781D">
        <w:t xml:space="preserve"> </w:t>
      </w:r>
      <w:r>
        <w:t xml:space="preserve">не указан, то </w:t>
      </w:r>
      <w:r w:rsidR="00393CD8">
        <w:t xml:space="preserve">он </w:t>
      </w:r>
      <w:r>
        <w:t>инициализируется по данным из конфига</w:t>
      </w:r>
    </w:p>
    <w:p w:rsidR="0052781D" w:rsidRDefault="0052781D" w:rsidP="002037CD">
      <w:pPr>
        <w:pStyle w:val="a6"/>
        <w:numPr>
          <w:ilvl w:val="0"/>
          <w:numId w:val="44"/>
        </w:numPr>
      </w:pPr>
      <w:r>
        <w:rPr>
          <w:lang w:val="en-US"/>
        </w:rPr>
        <w:t>SmtpClient</w:t>
      </w:r>
      <w:r w:rsidRPr="0052781D">
        <w:t xml:space="preserve"> </w:t>
      </w:r>
      <w:r>
        <w:t>инициализируется по данным из конфига</w:t>
      </w:r>
    </w:p>
    <w:p w:rsidR="008E5824" w:rsidRPr="008E5824" w:rsidRDefault="008E5824" w:rsidP="002037CD">
      <w:pPr>
        <w:pStyle w:val="a6"/>
        <w:numPr>
          <w:ilvl w:val="0"/>
          <w:numId w:val="44"/>
        </w:numPr>
      </w:pPr>
      <w:r>
        <w:t>Тело письма –</w:t>
      </w:r>
      <w:r w:rsidR="000C5CCC">
        <w:t xml:space="preserve"> </w:t>
      </w:r>
      <w:r>
        <w:rPr>
          <w:lang w:val="en-US"/>
        </w:rPr>
        <w:t>html</w:t>
      </w:r>
    </w:p>
    <w:p w:rsidR="008E5824" w:rsidRDefault="008E5824" w:rsidP="002037CD">
      <w:pPr>
        <w:pStyle w:val="a6"/>
        <w:numPr>
          <w:ilvl w:val="0"/>
          <w:numId w:val="44"/>
        </w:numPr>
      </w:pPr>
      <w:r>
        <w:t xml:space="preserve">Кодировка – </w:t>
      </w:r>
      <w:r>
        <w:rPr>
          <w:lang w:val="en-US"/>
        </w:rPr>
        <w:t>UTF8</w:t>
      </w:r>
    </w:p>
    <w:p w:rsidR="0052781D" w:rsidRDefault="0052781D" w:rsidP="002037CD">
      <w:pPr>
        <w:pStyle w:val="a6"/>
        <w:numPr>
          <w:ilvl w:val="0"/>
          <w:numId w:val="44"/>
        </w:numPr>
      </w:pPr>
      <w:r>
        <w:t>Если при отправке произошла ошибка</w:t>
      </w:r>
      <w:r w:rsidR="00007900">
        <w:t>,</w:t>
      </w:r>
      <w:r>
        <w:t xml:space="preserve"> то запишем </w:t>
      </w:r>
      <w:r>
        <w:rPr>
          <w:lang w:val="en-US"/>
        </w:rPr>
        <w:t>Exception</w:t>
      </w:r>
      <w:r w:rsidRPr="0052781D">
        <w:t>.</w:t>
      </w:r>
      <w:r>
        <w:rPr>
          <w:lang w:val="en-US"/>
        </w:rPr>
        <w:t>Message</w:t>
      </w:r>
      <w:r w:rsidRPr="0052781D">
        <w:t xml:space="preserve"> </w:t>
      </w:r>
      <w:r>
        <w:t>в лог (тут можно и  больше информации собирать, но пока нет необходимости).</w:t>
      </w:r>
    </w:p>
    <w:p w:rsidR="0052781D" w:rsidRPr="008E5824" w:rsidRDefault="00393CD8" w:rsidP="0052781D">
      <w:r>
        <w:t>Р</w:t>
      </w:r>
      <w:r w:rsidR="008E5824">
        <w:t xml:space="preserve">ассмотрим рассылку писем по шаблону. Создадим класс (тоже статический) </w:t>
      </w:r>
      <w:r w:rsidR="008E5824">
        <w:rPr>
          <w:lang w:val="en-US"/>
        </w:rPr>
        <w:t>NotifyMail</w:t>
      </w:r>
      <w:r w:rsidR="008E5824" w:rsidRPr="008E5824">
        <w:t xml:space="preserve"> (/</w:t>
      </w:r>
      <w:r w:rsidR="008E5824">
        <w:rPr>
          <w:lang w:val="en-US"/>
        </w:rPr>
        <w:t>Tools</w:t>
      </w:r>
      <w:r w:rsidR="008E5824" w:rsidRPr="008E5824">
        <w:t>/</w:t>
      </w:r>
      <w:r w:rsidR="008E5824">
        <w:rPr>
          <w:lang w:val="en-US"/>
        </w:rPr>
        <w:t>Mail</w:t>
      </w:r>
      <w:r w:rsidR="008E5824" w:rsidRPr="008E5824">
        <w:t>/</w:t>
      </w:r>
      <w:r w:rsidR="008E5824">
        <w:rPr>
          <w:lang w:val="en-US"/>
        </w:rPr>
        <w:t>NotifyMail</w:t>
      </w:r>
      <w:r w:rsidR="008E5824" w:rsidRPr="008E5824">
        <w:t>.</w:t>
      </w:r>
      <w:r w:rsidR="008E5824">
        <w:rPr>
          <w:lang w:val="en-US"/>
        </w:rPr>
        <w:t>cs</w:t>
      </w:r>
      <w:r w:rsidR="008E5824" w:rsidRPr="008E5824">
        <w:t>):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NotifyMail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(_config ==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_config = (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SendNotify(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templateName,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subject,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body)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 = Config.MailTemplates.FirstOrDefault(p =&gt;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.Compare(p.Name, templateName,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(template ==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8E58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"Can't find template ("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templateName + </w:t>
      </w:r>
      <w:r w:rsidRPr="008E58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")"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MailSender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.SendMail(email,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subject.Invoke(template.Subject),</w:t>
      </w:r>
    </w:p>
    <w:p w:rsidR="008E5824" w:rsidRPr="000C5CCC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body.Invoke(template.Template));</w:t>
      </w:r>
    </w:p>
    <w:p w:rsidR="008E5824" w:rsidRPr="000C5CCC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E5824" w:rsidRPr="000C5CCC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E5824" w:rsidRPr="000C5CCC" w:rsidRDefault="008E5824" w:rsidP="008E582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E5824" w:rsidRDefault="00393CD8" w:rsidP="008E5824">
      <w:r>
        <w:t>А</w:t>
      </w:r>
      <w:r w:rsidR="008E5824" w:rsidRPr="008E5824">
        <w:t>налогично</w:t>
      </w:r>
      <w:r w:rsidR="008E5824" w:rsidRPr="00765CD2">
        <w:rPr>
          <w:lang w:val="en-US"/>
        </w:rPr>
        <w:t xml:space="preserve"> </w:t>
      </w:r>
      <w:r w:rsidR="008E5824" w:rsidRPr="008E5824">
        <w:t>получаем</w:t>
      </w:r>
      <w:r w:rsidR="008E5824" w:rsidRPr="00765CD2">
        <w:rPr>
          <w:lang w:val="en-US"/>
        </w:rPr>
        <w:t xml:space="preserve"> </w:t>
      </w:r>
      <w:r w:rsidR="008E5824" w:rsidRPr="008E5824">
        <w:t>конфиг</w:t>
      </w:r>
      <w:r w:rsidR="008E5824" w:rsidRPr="00765CD2">
        <w:rPr>
          <w:lang w:val="en-US"/>
        </w:rPr>
        <w:t xml:space="preserve">. </w:t>
      </w:r>
      <w:r w:rsidR="008E5824" w:rsidRPr="008E5824">
        <w:t>При рассылке мы указываем</w:t>
      </w:r>
      <w:r>
        <w:t xml:space="preserve"> для неё </w:t>
      </w:r>
      <w:r w:rsidR="008E5824" w:rsidRPr="008E5824">
        <w:t xml:space="preserve"> </w:t>
      </w:r>
      <w:r>
        <w:t>,</w:t>
      </w:r>
      <w:r w:rsidR="008E5824" w:rsidRPr="008E5824">
        <w:t xml:space="preserve"> и дальше используем Func&lt;string,string&gt; для формирования темы и тела письма.</w:t>
      </w:r>
    </w:p>
    <w:p w:rsidR="008E5824" w:rsidRPr="008E5824" w:rsidRDefault="008E5824" w:rsidP="008E5824">
      <w:r>
        <w:t xml:space="preserve">Уведомим пользователя о регистрации, используя шаблон </w:t>
      </w:r>
      <w:r>
        <w:rPr>
          <w:lang w:val="en-US"/>
        </w:rPr>
        <w:t>Register</w:t>
      </w:r>
      <w:r w:rsidRPr="008E5824">
        <w:t xml:space="preserve"> </w:t>
      </w:r>
      <w:r>
        <w:t xml:space="preserve">из </w:t>
      </w:r>
      <w:r>
        <w:rPr>
          <w:lang w:val="en-US"/>
        </w:rPr>
        <w:t>Web</w:t>
      </w:r>
      <w:r w:rsidRPr="008E5824">
        <w:t>.</w:t>
      </w:r>
      <w:r>
        <w:rPr>
          <w:lang w:val="en-US"/>
        </w:rPr>
        <w:t>config</w:t>
      </w:r>
      <w:r w:rsidRPr="008E5824">
        <w:t>:</w:t>
      </w:r>
    </w:p>
    <w:p w:rsidR="008E5824" w:rsidRPr="00EF6B27" w:rsidRDefault="008E5824" w:rsidP="008E5824">
      <w:pPr>
        <w:rPr>
          <w:rFonts w:ascii="Consolas" w:hAnsi="Consolas" w:cs="Consolas"/>
          <w:color w:val="0000FF"/>
          <w:sz w:val="19"/>
          <w:szCs w:val="19"/>
        </w:rPr>
      </w:pPr>
      <w:r w:rsidRPr="00EF6B27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E58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Register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subject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Регистрация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на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{0}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template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Здравствуйте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Перейдите по ссылке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 href='http://{1}/User/Activate/{0}'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http://{1}/User/Activate/{0}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/a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, чтобы подтвертить свой почтовый ящик.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-----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С уважением, команда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 href='http://{1}'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{1}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/a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/&gt;</w:t>
      </w:r>
    </w:p>
    <w:p w:rsidR="008E5824" w:rsidRDefault="008E5824" w:rsidP="008E5824">
      <w:pPr>
        <w:rPr>
          <w:lang w:val="en-US"/>
        </w:rPr>
      </w:pPr>
      <w:r w:rsidRPr="008E5824">
        <w:t>Заметим</w:t>
      </w:r>
      <w:r>
        <w:t>,</w:t>
      </w:r>
      <w:r w:rsidRPr="008E5824">
        <w:t xml:space="preserve"> </w:t>
      </w:r>
      <w:r>
        <w:t xml:space="preserve">как необходимо экранировать </w:t>
      </w:r>
      <w:r>
        <w:rPr>
          <w:lang w:val="en-US"/>
        </w:rPr>
        <w:t>html</w:t>
      </w:r>
      <w:r w:rsidRPr="008E5824">
        <w:t>-</w:t>
      </w:r>
      <w:r>
        <w:t xml:space="preserve">теги, чтобы правильно сделать шаблон. </w:t>
      </w:r>
      <w:r w:rsidR="00393CD8">
        <w:t>Н</w:t>
      </w:r>
      <w:r>
        <w:t xml:space="preserve">ужно учитывать зависимость между шаблоном для </w:t>
      </w:r>
      <w:r>
        <w:rPr>
          <w:lang w:val="en-US"/>
        </w:rPr>
        <w:t>string</w:t>
      </w:r>
      <w:r w:rsidRPr="008E5824">
        <w:t>.</w:t>
      </w:r>
      <w:r>
        <w:rPr>
          <w:lang w:val="en-US"/>
        </w:rPr>
        <w:t>Format</w:t>
      </w:r>
      <w:r>
        <w:t>()</w:t>
      </w:r>
      <w:r w:rsidRPr="008E5824">
        <w:t xml:space="preserve"> </w:t>
      </w:r>
      <w:r>
        <w:t>и количеством параметров. В</w:t>
      </w:r>
      <w:r w:rsidRPr="008E5824">
        <w:rPr>
          <w:lang w:val="en-US"/>
        </w:rPr>
        <w:t xml:space="preserve"> </w:t>
      </w:r>
      <w:r>
        <w:rPr>
          <w:lang w:val="en-US"/>
        </w:rPr>
        <w:t xml:space="preserve">UserController.cs </w:t>
      </w:r>
      <w:r>
        <w:t>при</w:t>
      </w:r>
      <w:r w:rsidRPr="008E5824">
        <w:rPr>
          <w:lang w:val="en-US"/>
        </w:rPr>
        <w:t xml:space="preserve"> </w:t>
      </w:r>
      <w:r>
        <w:t>регистрации</w:t>
      </w:r>
      <w:r w:rsidRPr="008E5824">
        <w:rPr>
          <w:lang w:val="en-US"/>
        </w:rPr>
        <w:t xml:space="preserve"> </w:t>
      </w:r>
      <w:r>
        <w:t>добавим</w:t>
      </w:r>
      <w:r w:rsidRPr="008E5824">
        <w:rPr>
          <w:lang w:val="en-US"/>
        </w:rPr>
        <w:t xml:space="preserve"> (</w:t>
      </w:r>
      <w:r>
        <w:rPr>
          <w:lang w:val="en-US"/>
        </w:rPr>
        <w:t>/Areas/Default/Controllers/UserController.cs:Register</w:t>
      </w:r>
      <w:r w:rsidRPr="008E5824">
        <w:rPr>
          <w:lang w:val="en-US"/>
        </w:rPr>
        <w:t>)</w:t>
      </w:r>
      <w:r>
        <w:rPr>
          <w:lang w:val="en-US"/>
        </w:rPr>
        <w:t>: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Repository.CreateUser(user);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NotifyMail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.SendNotify(</w:t>
      </w:r>
      <w:r w:rsidRPr="008E582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"Register"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user.Email,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subject =&gt; </w:t>
      </w:r>
      <w:r w:rsidRPr="008E582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.Format(subject, HostName),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body =&gt; </w:t>
      </w:r>
      <w:r w:rsidRPr="008E582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.Format(body, </w:t>
      </w:r>
      <w:r w:rsidRPr="008E582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""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HostName));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Default="008E5824" w:rsidP="008E582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E5824" w:rsidRDefault="008E5824" w:rsidP="008E5824">
      <w:pPr>
        <w:rPr>
          <w:lang w:val="en-US"/>
        </w:rPr>
      </w:pPr>
      <w:r>
        <w:rPr>
          <w:lang w:val="en-US"/>
        </w:rPr>
        <w:t xml:space="preserve">HostName </w:t>
      </w:r>
      <w:r>
        <w:t>мы</w:t>
      </w:r>
      <w:r w:rsidRPr="008E5824">
        <w:rPr>
          <w:lang w:val="en-US"/>
        </w:rPr>
        <w:t xml:space="preserve"> </w:t>
      </w:r>
      <w:r>
        <w:t>добавили</w:t>
      </w:r>
      <w:r w:rsidRPr="008E5824">
        <w:rPr>
          <w:lang w:val="en-US"/>
        </w:rPr>
        <w:t xml:space="preserve"> </w:t>
      </w:r>
      <w:r>
        <w:t>в</w:t>
      </w:r>
      <w:r w:rsidRPr="008E5824">
        <w:rPr>
          <w:lang w:val="en-US"/>
        </w:rPr>
        <w:t xml:space="preserve"> </w:t>
      </w:r>
      <w:r>
        <w:t>инициализации</w:t>
      </w:r>
      <w:r w:rsidRPr="008E5824">
        <w:rPr>
          <w:lang w:val="en-US"/>
        </w:rPr>
        <w:t xml:space="preserve"> </w:t>
      </w:r>
      <w:r>
        <w:rPr>
          <w:lang w:val="en-US"/>
        </w:rPr>
        <w:t>BaseController (/Controllers/BaseController.cs):</w:t>
      </w:r>
    </w:p>
    <w:p w:rsidR="008E5824" w:rsidRPr="00EF6B27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Default="008E5824" w:rsidP="008E582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HostName 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(requestContext.HttpContext.Request.Url !=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HostName = requestContext.HttpContext.Request.Url.Authority;</w:t>
      </w:r>
    </w:p>
    <w:p w:rsidR="008E5824" w:rsidRDefault="008E5824" w:rsidP="008E5824">
      <w:pPr>
        <w:rPr>
          <w:rFonts w:ascii="Consolas" w:hAnsi="Consolas" w:cs="Consolas"/>
          <w:color w:val="000000"/>
          <w:sz w:val="19"/>
          <w:szCs w:val="19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8E5824">
        <w:rPr>
          <w:rFonts w:ascii="Consolas" w:hAnsi="Consolas" w:cs="Consolas"/>
          <w:color w:val="000000"/>
          <w:sz w:val="19"/>
          <w:szCs w:val="19"/>
        </w:rPr>
        <w:t xml:space="preserve"> …</w:t>
      </w:r>
    </w:p>
    <w:p w:rsidR="007D7935" w:rsidRPr="000C5CCC" w:rsidRDefault="007D7935" w:rsidP="008E5824">
      <w:r w:rsidRPr="000C5CCC">
        <w:lastRenderedPageBreak/>
        <w:t>Регистрируемся</w:t>
      </w:r>
      <w:r w:rsidR="00393CD8" w:rsidRPr="000C5CCC">
        <w:t>,</w:t>
      </w:r>
      <w:r w:rsidRPr="000C5CCC">
        <w:t xml:space="preserve"> и на нашу почту приходит письмо:</w:t>
      </w:r>
    </w:p>
    <w:p w:rsidR="007D7935" w:rsidRPr="008E5824" w:rsidRDefault="007D7935" w:rsidP="008E5824"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 wp14:anchorId="2D9F6EE6" wp14:editId="586E3124">
            <wp:extent cx="5633049" cy="2956947"/>
            <wp:effectExtent l="0" t="0" r="6350" b="0"/>
            <wp:docPr id="66" name="Рисунок 66" descr="D:\Projects\RepositoryMercurial\WebTemplate\Sources\lessons\PrintScreens\LessonA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A\Untitled-01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267" cy="295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C86" w:rsidRDefault="008E5824" w:rsidP="008E5824">
      <w:pPr>
        <w:pStyle w:val="3"/>
      </w:pPr>
      <w:r>
        <w:t>Более сложный случай</w:t>
      </w:r>
    </w:p>
    <w:p w:rsidR="008E5824" w:rsidRPr="007D7935" w:rsidRDefault="008E5824" w:rsidP="008E5824">
      <w:r>
        <w:t xml:space="preserve">Всё это хорошо, </w:t>
      </w:r>
      <w:r w:rsidR="007D7935">
        <w:t xml:space="preserve">но если нам необходимо </w:t>
      </w:r>
      <w:r w:rsidR="00393CD8">
        <w:t>рассылку</w:t>
      </w:r>
      <w:r w:rsidR="007D7935">
        <w:t xml:space="preserve"> с кучей акционных предложений, то данный формат нам не подойдет. Во-первых, сложно подобный шаблон задавать в </w:t>
      </w:r>
      <w:r w:rsidR="007D7935">
        <w:rPr>
          <w:lang w:val="en-US"/>
        </w:rPr>
        <w:t>Web</w:t>
      </w:r>
      <w:r w:rsidR="007D7935" w:rsidRPr="007D7935">
        <w:t>.</w:t>
      </w:r>
      <w:r w:rsidR="007D7935">
        <w:rPr>
          <w:lang w:val="en-US"/>
        </w:rPr>
        <w:t>config</w:t>
      </w:r>
      <w:r w:rsidR="007D7935">
        <w:t>, во-вторых</w:t>
      </w:r>
      <w:r w:rsidR="00393CD8">
        <w:t>,</w:t>
      </w:r>
      <w:r w:rsidR="007D7935">
        <w:t xml:space="preserve"> количество параметров не известно. Как и обычные </w:t>
      </w:r>
      <w:r w:rsidR="007D7935">
        <w:rPr>
          <w:lang w:val="en-US"/>
        </w:rPr>
        <w:t>html</w:t>
      </w:r>
      <w:r w:rsidR="007D7935" w:rsidRPr="007D7935">
        <w:t>-</w:t>
      </w:r>
      <w:r w:rsidR="007D7935">
        <w:t xml:space="preserve">шаблоны, шаблон письма было бы чудесно задать во </w:t>
      </w:r>
      <w:r w:rsidR="007D7935">
        <w:rPr>
          <w:lang w:val="en-US"/>
        </w:rPr>
        <w:t>View</w:t>
      </w:r>
      <w:r w:rsidR="007D7935" w:rsidRPr="007D7935">
        <w:t xml:space="preserve">. </w:t>
      </w:r>
      <w:r w:rsidR="007D7935">
        <w:t>Что</w:t>
      </w:r>
      <w:r w:rsidR="007D7935" w:rsidRPr="007D7935">
        <w:t xml:space="preserve"> </w:t>
      </w:r>
      <w:r w:rsidR="007D7935">
        <w:t>ж</w:t>
      </w:r>
      <w:r w:rsidR="007D7935" w:rsidRPr="007D7935">
        <w:t xml:space="preserve">, </w:t>
      </w:r>
      <w:r w:rsidR="007D7935">
        <w:t>рассмотрим</w:t>
      </w:r>
      <w:r w:rsidR="007D7935" w:rsidRPr="007D7935">
        <w:t xml:space="preserve"> </w:t>
      </w:r>
      <w:r w:rsidR="007D7935">
        <w:t>библиотеку</w:t>
      </w:r>
      <w:r w:rsidR="007D7935" w:rsidRPr="007D7935">
        <w:t xml:space="preserve"> </w:t>
      </w:r>
      <w:r w:rsidR="007D7935">
        <w:rPr>
          <w:lang w:val="en-US"/>
        </w:rPr>
        <w:t>ActionMailer</w:t>
      </w:r>
      <w:r w:rsidR="007D7935" w:rsidRPr="007D7935">
        <w:t xml:space="preserve"> (</w:t>
      </w:r>
      <w:hyperlink r:id="rId114" w:history="1">
        <w:r w:rsidR="007D7935" w:rsidRPr="009129AE">
          <w:rPr>
            <w:rStyle w:val="a7"/>
            <w:lang w:val="en-US"/>
          </w:rPr>
          <w:t>http</w:t>
        </w:r>
        <w:r w:rsidR="007D7935" w:rsidRPr="009129AE">
          <w:rPr>
            <w:rStyle w:val="a7"/>
          </w:rPr>
          <w:t>://</w:t>
        </w:r>
        <w:r w:rsidR="007D7935" w:rsidRPr="009129AE">
          <w:rPr>
            <w:rStyle w:val="a7"/>
            <w:lang w:val="en-US"/>
          </w:rPr>
          <w:t>nuget</w:t>
        </w:r>
        <w:r w:rsidR="007D7935" w:rsidRPr="009129AE">
          <w:rPr>
            <w:rStyle w:val="a7"/>
          </w:rPr>
          <w:t>.</w:t>
        </w:r>
        <w:r w:rsidR="007D7935" w:rsidRPr="009129AE">
          <w:rPr>
            <w:rStyle w:val="a7"/>
            <w:lang w:val="en-US"/>
          </w:rPr>
          <w:t>org</w:t>
        </w:r>
        <w:r w:rsidR="007D7935" w:rsidRPr="009129AE">
          <w:rPr>
            <w:rStyle w:val="a7"/>
          </w:rPr>
          <w:t>/</w:t>
        </w:r>
        <w:r w:rsidR="007D7935" w:rsidRPr="009129AE">
          <w:rPr>
            <w:rStyle w:val="a7"/>
            <w:lang w:val="en-US"/>
          </w:rPr>
          <w:t>packages</w:t>
        </w:r>
        <w:r w:rsidR="007D7935" w:rsidRPr="009129AE">
          <w:rPr>
            <w:rStyle w:val="a7"/>
          </w:rPr>
          <w:t>/</w:t>
        </w:r>
        <w:r w:rsidR="007D7935" w:rsidRPr="009129AE">
          <w:rPr>
            <w:rStyle w:val="a7"/>
            <w:lang w:val="en-US"/>
          </w:rPr>
          <w:t>ActionMailer</w:t>
        </w:r>
      </w:hyperlink>
      <w:r w:rsidR="007D7935" w:rsidRPr="007D7935">
        <w:t>):</w:t>
      </w:r>
    </w:p>
    <w:p w:rsidR="007D7935" w:rsidRPr="007D7935" w:rsidRDefault="007D7935" w:rsidP="007D79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7D793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Install-Package ActionMailer</w:t>
      </w:r>
    </w:p>
    <w:p w:rsidR="007D7935" w:rsidRPr="007D7935" w:rsidRDefault="007D7935" w:rsidP="007D79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7D793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installed 'ActionMailer 0.7.4'.</w:t>
      </w:r>
    </w:p>
    <w:p w:rsidR="007D7935" w:rsidRDefault="007D7935" w:rsidP="007D7935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7D793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added 'ActionMailer 0.7.4' to LessonProject.Model.</w:t>
      </w:r>
    </w:p>
    <w:p w:rsidR="007D7935" w:rsidRDefault="007D7935" w:rsidP="007D7935">
      <w:pPr>
        <w:rPr>
          <w:lang w:val="en-US"/>
        </w:rPr>
      </w:pPr>
      <w:r>
        <w:t>Отнаследуем</w:t>
      </w:r>
      <w:r w:rsidRPr="00547895">
        <w:rPr>
          <w:lang w:val="en-US"/>
        </w:rPr>
        <w:t xml:space="preserve"> </w:t>
      </w:r>
      <w:r>
        <w:rPr>
          <w:lang w:val="en-US"/>
        </w:rPr>
        <w:t xml:space="preserve">MailController </w:t>
      </w:r>
      <w:r>
        <w:t>от</w:t>
      </w:r>
      <w:r w:rsidRPr="00547895">
        <w:rPr>
          <w:lang w:val="en-US"/>
        </w:rPr>
        <w:t xml:space="preserve"> </w:t>
      </w:r>
      <w:r>
        <w:rPr>
          <w:lang w:val="en-US"/>
        </w:rPr>
        <w:t>MailerBase: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MailController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MailerBase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EmailResult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Subscription(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message,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email)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To.Add(email);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Subject = </w:t>
      </w:r>
      <w:r w:rsidRPr="0054789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Рассылка</w:t>
      </w:r>
      <w:r w:rsidRPr="0054789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MessageEncoding =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.UTF8;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Email(</w:t>
      </w:r>
      <w:r w:rsidRPr="0054789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"Subscription"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message);</w:t>
      </w:r>
    </w:p>
    <w:p w:rsidR="00547895" w:rsidRPr="00EF6B27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47895" w:rsidRPr="00EF6B27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D7935" w:rsidRDefault="00547895" w:rsidP="00547895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547895" w:rsidRDefault="00547895" w:rsidP="00547895">
      <w:pPr>
        <w:rPr>
          <w:lang w:val="en-US"/>
        </w:rPr>
      </w:pPr>
      <w:r w:rsidRPr="00547895">
        <w:t>Добавим</w:t>
      </w:r>
      <w:r w:rsidRPr="00547895">
        <w:rPr>
          <w:lang w:val="en-US"/>
        </w:rPr>
        <w:t xml:space="preserve"> Subscription.</w:t>
      </w:r>
      <w:r w:rsidRPr="00547895">
        <w:rPr>
          <w:b/>
          <w:lang w:val="en-US"/>
        </w:rPr>
        <w:t>html</w:t>
      </w:r>
      <w:r w:rsidRPr="00547895">
        <w:rPr>
          <w:lang w:val="en-US"/>
        </w:rPr>
        <w:t>.cshtml View</w:t>
      </w:r>
      <w:r>
        <w:rPr>
          <w:lang w:val="en-US"/>
        </w:rPr>
        <w:t xml:space="preserve"> (/Areas/Default/Views/Mail/</w:t>
      </w:r>
      <w:r w:rsidRPr="00547895">
        <w:rPr>
          <w:lang w:val="en-US"/>
        </w:rPr>
        <w:t>Subscription.</w:t>
      </w:r>
      <w:r w:rsidRPr="00547895">
        <w:rPr>
          <w:b/>
          <w:lang w:val="en-US"/>
        </w:rPr>
        <w:t>html</w:t>
      </w:r>
      <w:r w:rsidRPr="00547895">
        <w:rPr>
          <w:lang w:val="en-US"/>
        </w:rPr>
        <w:t>.cshtml</w:t>
      </w:r>
      <w:r>
        <w:rPr>
          <w:lang w:val="en-US"/>
        </w:rPr>
        <w:t>):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PUBLIC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"-//W3C//DTD XHTML 1.0 Transitional//EN"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"http://www.w3.org/TR/xhtml1/DTD/xhtml1-transitional.dtd"&gt;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http-equiv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="Content-Type"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="text/html; charset=UTF-8"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h1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h1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47895" w:rsidRPr="00EF6B27" w:rsidRDefault="00547895" w:rsidP="00547895"/>
    <w:p w:rsidR="002C0F65" w:rsidRPr="002C0F65" w:rsidRDefault="002C0F65" w:rsidP="00547895">
      <w:r>
        <w:t xml:space="preserve">Добавляем в </w:t>
      </w:r>
      <w:r>
        <w:rPr>
          <w:lang w:val="en-US"/>
        </w:rPr>
        <w:t>Web</w:t>
      </w:r>
      <w:r w:rsidRPr="002C0F65">
        <w:t>.</w:t>
      </w:r>
      <w:r>
        <w:rPr>
          <w:lang w:val="en-US"/>
        </w:rPr>
        <w:t>config</w:t>
      </w:r>
      <w:r w:rsidRPr="002C0F65">
        <w:t xml:space="preserve"> </w:t>
      </w:r>
      <w:r>
        <w:t xml:space="preserve">конфигурацию для работы с почтой </w:t>
      </w:r>
      <w:r w:rsidRPr="002C0F65">
        <w:t>(</w:t>
      </w:r>
      <w:r>
        <w:rPr>
          <w:lang w:val="en-US"/>
        </w:rPr>
        <w:t>Web</w:t>
      </w:r>
      <w:r w:rsidRPr="002C0F65">
        <w:t>.</w:t>
      </w:r>
      <w:r>
        <w:rPr>
          <w:lang w:val="en-US"/>
        </w:rPr>
        <w:t>config</w:t>
      </w:r>
      <w:r w:rsidRPr="002C0F65">
        <w:t>):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system.net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mailSettings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smtp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deliveryMethod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Network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from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lxndrpetrov@gmail.com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network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smtp.gmail.com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port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587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userName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lxndrpetrov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password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******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enableSsl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2C0F65" w:rsidRPr="00EF6B27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smtp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EF6B27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mailSettings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Default="002C0F65" w:rsidP="002C0F6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system.net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Default="002C0F65" w:rsidP="002C0F65">
      <w:pPr>
        <w:rPr>
          <w:lang w:val="en-US"/>
        </w:rPr>
      </w:pPr>
      <w:r>
        <w:t>И</w:t>
      </w:r>
      <w:r w:rsidRPr="002C0F65">
        <w:rPr>
          <w:lang w:val="en-US"/>
        </w:rPr>
        <w:t xml:space="preserve"> </w:t>
      </w:r>
      <w:r>
        <w:t>создаем</w:t>
      </w:r>
      <w:r w:rsidRPr="002C0F65">
        <w:rPr>
          <w:lang w:val="en-US"/>
        </w:rPr>
        <w:t xml:space="preserve"> </w:t>
      </w:r>
      <w:r>
        <w:t>в</w:t>
      </w:r>
      <w:r w:rsidRPr="002C0F65">
        <w:rPr>
          <w:lang w:val="en-US"/>
        </w:rPr>
        <w:t xml:space="preserve"> </w:t>
      </w:r>
      <w:r>
        <w:rPr>
          <w:lang w:val="en-US"/>
        </w:rPr>
        <w:t>UserController</w:t>
      </w:r>
      <w:r w:rsidRPr="002C0F65">
        <w:rPr>
          <w:lang w:val="en-US"/>
        </w:rPr>
        <w:t>.</w:t>
      </w:r>
      <w:r>
        <w:rPr>
          <w:lang w:val="en-US"/>
        </w:rPr>
        <w:t>cs</w:t>
      </w:r>
      <w:r w:rsidRPr="002C0F65">
        <w:rPr>
          <w:lang w:val="en-US"/>
        </w:rPr>
        <w:t xml:space="preserve"> </w:t>
      </w:r>
      <w:r>
        <w:t>тестовый</w:t>
      </w:r>
      <w:r w:rsidRPr="002C0F65">
        <w:rPr>
          <w:lang w:val="en-US"/>
        </w:rPr>
        <w:t xml:space="preserve"> </w:t>
      </w:r>
      <w:r>
        <w:t>метод</w:t>
      </w:r>
      <w:r w:rsidRPr="002C0F65">
        <w:rPr>
          <w:lang w:val="en-US"/>
        </w:rPr>
        <w:t xml:space="preserve"> (</w:t>
      </w:r>
      <w:r>
        <w:rPr>
          <w:lang w:val="en-US"/>
        </w:rPr>
        <w:t>/Areas/Default/Controllers/UserController.cs</w:t>
      </w:r>
      <w:r w:rsidRPr="002C0F65">
        <w:rPr>
          <w:lang w:val="en-US"/>
        </w:rPr>
        <w:t>)</w:t>
      </w:r>
      <w:r>
        <w:rPr>
          <w:lang w:val="en-US"/>
        </w:rPr>
        <w:t>: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2C0F6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Authorize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SubscriptionTest()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mailController =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MailController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= mailController.Subscription(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Привет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мир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CurrentUser.Email);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email.Deliver();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Content(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"OK"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C0F65" w:rsidRPr="00EF6B27" w:rsidRDefault="002C0F65" w:rsidP="002C0F65">
      <w:pPr>
        <w:rPr>
          <w:rFonts w:ascii="Consolas" w:hAnsi="Consolas" w:cs="Consolas"/>
          <w:color w:val="000000"/>
          <w:sz w:val="19"/>
          <w:szCs w:val="19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C0F65" w:rsidRPr="00EF6B27" w:rsidRDefault="002C0F65" w:rsidP="002C0F65">
      <w:r w:rsidRPr="00EF6B27">
        <w:t xml:space="preserve">Запускаем: </w:t>
      </w:r>
    </w:p>
    <w:p w:rsidR="002C0F65" w:rsidRPr="002C0F65" w:rsidRDefault="00376A6C" w:rsidP="002C0F65">
      <w:hyperlink r:id="rId115" w:history="1">
        <w:r w:rsidR="002C0F65" w:rsidRPr="009129AE">
          <w:rPr>
            <w:rStyle w:val="a7"/>
            <w:lang w:val="en-US"/>
          </w:rPr>
          <w:t>http</w:t>
        </w:r>
        <w:r w:rsidR="002C0F65" w:rsidRPr="002C0F65">
          <w:rPr>
            <w:rStyle w:val="a7"/>
          </w:rPr>
          <w:t>://</w:t>
        </w:r>
        <w:r w:rsidR="002C0F65" w:rsidRPr="009129AE">
          <w:rPr>
            <w:rStyle w:val="a7"/>
            <w:lang w:val="en-US"/>
          </w:rPr>
          <w:t>localhost</w:t>
        </w:r>
        <w:r w:rsidR="002C0F65" w:rsidRPr="002C0F65">
          <w:rPr>
            <w:rStyle w:val="a7"/>
          </w:rPr>
          <w:t>/</w:t>
        </w:r>
        <w:r w:rsidR="002C0F65" w:rsidRPr="009129AE">
          <w:rPr>
            <w:rStyle w:val="a7"/>
            <w:lang w:val="en-US"/>
          </w:rPr>
          <w:t>User</w:t>
        </w:r>
        <w:r w:rsidR="002C0F65" w:rsidRPr="002C0F65">
          <w:rPr>
            <w:rStyle w:val="a7"/>
          </w:rPr>
          <w:t>/</w:t>
        </w:r>
        <w:r w:rsidR="002C0F65" w:rsidRPr="009129AE">
          <w:rPr>
            <w:rStyle w:val="a7"/>
            <w:lang w:val="en-US"/>
          </w:rPr>
          <w:t>SubscriptionTest</w:t>
        </w:r>
      </w:hyperlink>
      <w:r w:rsidR="002C0F65" w:rsidRPr="002C0F65">
        <w:t xml:space="preserve"> - и получаем на почту письмо.</w:t>
      </w:r>
    </w:p>
    <w:p w:rsidR="00633D5E" w:rsidRPr="00647F30" w:rsidRDefault="00633D5E" w:rsidP="002C0F65">
      <w:pPr>
        <w:rPr>
          <w:lang w:val="en-US"/>
        </w:rPr>
      </w:pPr>
      <w:r w:rsidRPr="00647F30">
        <w:t>Рассмотрим пример</w:t>
      </w:r>
      <w:r w:rsidR="00376674" w:rsidRPr="00647F30">
        <w:t xml:space="preserve"> получения </w:t>
      </w:r>
      <w:r w:rsidRPr="00647F30">
        <w:t xml:space="preserve"> текст</w:t>
      </w:r>
      <w:r w:rsidR="00376674" w:rsidRPr="00647F30">
        <w:t>а</w:t>
      </w:r>
      <w:r w:rsidRPr="00647F30">
        <w:t xml:space="preserve"> письма в строку. Для</w:t>
      </w:r>
      <w:r w:rsidRPr="00647F30">
        <w:rPr>
          <w:lang w:val="en-US"/>
        </w:rPr>
        <w:t xml:space="preserve"> </w:t>
      </w:r>
      <w:r w:rsidRPr="00647F30">
        <w:t>этого</w:t>
      </w:r>
      <w:r w:rsidRPr="00647F30">
        <w:rPr>
          <w:lang w:val="en-US"/>
        </w:rPr>
        <w:t xml:space="preserve"> </w:t>
      </w:r>
      <w:r w:rsidRPr="00647F30">
        <w:t>понадобится</w:t>
      </w:r>
      <w:r w:rsidRPr="00647F30">
        <w:rPr>
          <w:lang w:val="en-US"/>
        </w:rPr>
        <w:t xml:space="preserve"> StreamReader (/Areas/Default/Controllers/UserController.cs):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Authorize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SubscriptionShow()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mailController =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MailController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= mailController.Subscription(</w:t>
      </w:r>
      <w:r w:rsidRPr="00633D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Привет</w:t>
      </w:r>
      <w:r w:rsidRPr="00633D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мир</w:t>
      </w:r>
      <w:r w:rsidRPr="00633D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CurrentUser.Email);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reader =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StreamReader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(email.Mail.AlternateViews[0].ContentStream))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 = reader.ReadToEnd();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Content(</w:t>
      </w:r>
      <w:r w:rsidRPr="00633D5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content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633D5E" w:rsidRPr="00633D5E" w:rsidRDefault="00633D5E" w:rsidP="00633D5E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33D5E" w:rsidRPr="00633D5E" w:rsidRDefault="00633D5E" w:rsidP="002C0F65">
      <w:r>
        <w:t xml:space="preserve">В </w:t>
      </w:r>
      <w:r>
        <w:rPr>
          <w:lang w:val="en-US"/>
        </w:rPr>
        <w:t>content</w:t>
      </w:r>
      <w:r w:rsidRPr="00633D5E">
        <w:t xml:space="preserve"> </w:t>
      </w:r>
      <w:r>
        <w:t xml:space="preserve">уже </w:t>
      </w:r>
      <w:r w:rsidR="00376674">
        <w:t xml:space="preserve">есть </w:t>
      </w:r>
      <w:r>
        <w:t>сформированная страница. Запускаем</w:t>
      </w:r>
      <w:r w:rsidRPr="00633D5E">
        <w:t>:</w:t>
      </w:r>
    </w:p>
    <w:p w:rsidR="00633D5E" w:rsidRDefault="00376A6C" w:rsidP="002C0F65">
      <w:hyperlink r:id="rId116" w:history="1">
        <w:r w:rsidR="00633D5E" w:rsidRPr="009129AE">
          <w:rPr>
            <w:rStyle w:val="a7"/>
            <w:lang w:val="en-US"/>
          </w:rPr>
          <w:t>http</w:t>
        </w:r>
        <w:r w:rsidR="00633D5E" w:rsidRPr="009129AE">
          <w:rPr>
            <w:rStyle w:val="a7"/>
          </w:rPr>
          <w:t>://</w:t>
        </w:r>
        <w:r w:rsidR="00633D5E" w:rsidRPr="009129AE">
          <w:rPr>
            <w:rStyle w:val="a7"/>
            <w:lang w:val="en-US"/>
          </w:rPr>
          <w:t>localhost</w:t>
        </w:r>
        <w:r w:rsidR="00633D5E" w:rsidRPr="009129AE">
          <w:rPr>
            <w:rStyle w:val="a7"/>
          </w:rPr>
          <w:t>/</w:t>
        </w:r>
        <w:r w:rsidR="00633D5E" w:rsidRPr="009129AE">
          <w:rPr>
            <w:rStyle w:val="a7"/>
            <w:lang w:val="en-US"/>
          </w:rPr>
          <w:t>User</w:t>
        </w:r>
        <w:r w:rsidR="00633D5E" w:rsidRPr="009129AE">
          <w:rPr>
            <w:rStyle w:val="a7"/>
          </w:rPr>
          <w:t>/</w:t>
        </w:r>
        <w:r w:rsidR="00633D5E" w:rsidRPr="009129AE">
          <w:rPr>
            <w:rStyle w:val="a7"/>
            <w:lang w:val="en-US"/>
          </w:rPr>
          <w:t>SubscriptionShow</w:t>
        </w:r>
      </w:hyperlink>
    </w:p>
    <w:p w:rsidR="00633D5E" w:rsidRPr="00EF6B27" w:rsidRDefault="00633D5E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 w:rsidRPr="00EF6B27">
        <w:br w:type="page"/>
      </w:r>
    </w:p>
    <w:p w:rsidR="00ED3C86" w:rsidRPr="00633D5E" w:rsidRDefault="00ED3C86" w:rsidP="00ED3C86">
      <w:pPr>
        <w:pStyle w:val="3"/>
      </w:pPr>
      <w:r>
        <w:rPr>
          <w:lang w:val="en-US"/>
        </w:rPr>
        <w:lastRenderedPageBreak/>
        <w:t>SmsNotify</w:t>
      </w:r>
    </w:p>
    <w:p w:rsidR="00ED3C86" w:rsidRDefault="00633D5E" w:rsidP="00ED3C86">
      <w:r w:rsidRPr="002062E7">
        <w:t xml:space="preserve">В этой главе рассмотрим взаимодействие с помощью смс, а не только </w:t>
      </w:r>
      <w:r w:rsidR="002062E7" w:rsidRPr="002062E7">
        <w:t>почты. Но есть ньюанс – доступ к рассылке предоставляется отдельными сервисами, и тут мы рассмотрим только основные принципы</w:t>
      </w:r>
      <w:r w:rsidR="00376674">
        <w:t xml:space="preserve">написания </w:t>
      </w:r>
      <w:r w:rsidR="002062E7" w:rsidRPr="002062E7">
        <w:t xml:space="preserve"> модул</w:t>
      </w:r>
      <w:r w:rsidR="00376674">
        <w:t>я</w:t>
      </w:r>
      <w:r w:rsidR="002062E7" w:rsidRPr="002062E7">
        <w:t xml:space="preserve"> для работы с </w:t>
      </w:r>
      <w:r w:rsidR="002062E7" w:rsidRPr="002062E7">
        <w:rPr>
          <w:lang w:val="en-US"/>
        </w:rPr>
        <w:t>SMS</w:t>
      </w:r>
      <w:r w:rsidR="002062E7">
        <w:t xml:space="preserve">-провайдерами на примере работы с </w:t>
      </w:r>
      <w:hyperlink r:id="rId117" w:history="1">
        <w:r w:rsidR="002062E7" w:rsidRPr="002062E7">
          <w:rPr>
            <w:rStyle w:val="a7"/>
            <w:lang w:val="en-US"/>
          </w:rPr>
          <w:t>unisender</w:t>
        </w:r>
        <w:r w:rsidR="002062E7" w:rsidRPr="002062E7">
          <w:rPr>
            <w:rStyle w:val="a7"/>
          </w:rPr>
          <w:t>.</w:t>
        </w:r>
        <w:r w:rsidR="002062E7" w:rsidRPr="002062E7">
          <w:rPr>
            <w:rStyle w:val="a7"/>
            <w:lang w:val="en-US"/>
          </w:rPr>
          <w:t>ru</w:t>
        </w:r>
      </w:hyperlink>
      <w:r w:rsidR="002062E7" w:rsidRPr="002062E7">
        <w:t>.</w:t>
      </w:r>
      <w:r w:rsidR="0008724F" w:rsidRPr="0008724F">
        <w:t xml:space="preserve"> </w:t>
      </w:r>
    </w:p>
    <w:p w:rsidR="0008724F" w:rsidRDefault="0008724F" w:rsidP="00ED3C86">
      <w:r>
        <w:t>Создадим класс</w:t>
      </w:r>
      <w:r w:rsidR="00A447E5">
        <w:t xml:space="preserve"> настроек по типу </w:t>
      </w:r>
      <w:r w:rsidR="00A447E5">
        <w:rPr>
          <w:lang w:val="en-US"/>
        </w:rPr>
        <w:t>MailSetting</w:t>
      </w:r>
      <w:r w:rsidR="00A447E5" w:rsidRPr="00A447E5">
        <w:t xml:space="preserve"> (/</w:t>
      </w:r>
      <w:r w:rsidR="00A447E5">
        <w:rPr>
          <w:lang w:val="en-US"/>
        </w:rPr>
        <w:t>Global</w:t>
      </w:r>
      <w:r w:rsidR="00A447E5" w:rsidRPr="00A447E5">
        <w:t>/</w:t>
      </w:r>
      <w:r w:rsidR="00A447E5">
        <w:rPr>
          <w:lang w:val="en-US"/>
        </w:rPr>
        <w:t>Config</w:t>
      </w:r>
      <w:r w:rsidR="00A447E5" w:rsidRPr="00A447E5">
        <w:t>/</w:t>
      </w:r>
      <w:r w:rsidR="00A447E5">
        <w:rPr>
          <w:lang w:val="en-US"/>
        </w:rPr>
        <w:t>SmsSetting</w:t>
      </w:r>
      <w:r w:rsidR="00A447E5" w:rsidRPr="00A447E5">
        <w:t>.</w:t>
      </w:r>
      <w:r w:rsidR="00A447E5">
        <w:rPr>
          <w:lang w:val="en-US"/>
        </w:rPr>
        <w:t>cs</w:t>
      </w:r>
      <w:r w:rsidR="00A447E5" w:rsidRPr="00A447E5">
        <w:t>)</w:t>
      </w:r>
      <w:r>
        <w:t>: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SmsSetting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"apiKey"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APIKey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"apiKey"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"apiKey"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"sender"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"sender"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"sender"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"templateUri"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TemplateUri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"templateUri"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"templateUri"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Default="00A447E5" w:rsidP="00A447E5">
      <w:pPr>
        <w:rPr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  <w:r w:rsidRPr="00EF6B27">
        <w:rPr>
          <w:lang w:val="en-US"/>
        </w:rPr>
        <w:t xml:space="preserve"> </w:t>
      </w:r>
    </w:p>
    <w:p w:rsidR="00A447E5" w:rsidRPr="00A447E5" w:rsidRDefault="00A447E5" w:rsidP="00A447E5">
      <w:pPr>
        <w:rPr>
          <w:lang w:val="en-US"/>
        </w:rPr>
      </w:pPr>
      <w:r w:rsidRPr="00A447E5">
        <w:t>Зададим</w:t>
      </w:r>
      <w:r w:rsidRPr="00A447E5">
        <w:rPr>
          <w:lang w:val="en-US"/>
        </w:rPr>
        <w:t xml:space="preserve"> </w:t>
      </w:r>
      <w:r w:rsidRPr="00A447E5">
        <w:t>в</w:t>
      </w:r>
      <w:r w:rsidRPr="00A447E5">
        <w:rPr>
          <w:lang w:val="en-US"/>
        </w:rPr>
        <w:t xml:space="preserve"> Web.Config (</w:t>
      </w:r>
      <w:r>
        <w:rPr>
          <w:lang w:val="en-US"/>
        </w:rPr>
        <w:t>Web</w:t>
      </w:r>
      <w:r w:rsidRPr="00A447E5">
        <w:rPr>
          <w:lang w:val="en-US"/>
        </w:rPr>
        <w:t>.</w:t>
      </w:r>
      <w:r>
        <w:rPr>
          <w:lang w:val="en-US"/>
        </w:rPr>
        <w:t>config</w:t>
      </w:r>
      <w:r w:rsidRPr="00A447E5">
        <w:rPr>
          <w:lang w:val="en-US"/>
        </w:rPr>
        <w:t>):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&lt;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smsConfig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LessonProject.Global.Config.SmsSetting, LessonProject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smsConfig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apiKey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*******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sender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Daddy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templateUri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http://api.unisender.com/ru/api/sendSms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/&gt;</w:t>
      </w:r>
    </w:p>
    <w:p w:rsidR="00A447E5" w:rsidRP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configuration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8724F" w:rsidRDefault="00A447E5" w:rsidP="00ED3C86">
      <w:pPr>
        <w:rPr>
          <w:lang w:val="en-US"/>
        </w:rPr>
      </w:pPr>
      <w:r>
        <w:t>Создадим</w:t>
      </w:r>
      <w:r w:rsidRPr="00A447E5">
        <w:rPr>
          <w:lang w:val="en-US"/>
        </w:rPr>
        <w:t xml:space="preserve"> </w:t>
      </w:r>
      <w:r>
        <w:t>класс</w:t>
      </w:r>
      <w:r w:rsidRPr="00A447E5">
        <w:rPr>
          <w:lang w:val="en-US"/>
        </w:rPr>
        <w:t xml:space="preserve"> </w:t>
      </w:r>
      <w:r>
        <w:rPr>
          <w:lang w:val="en-US"/>
        </w:rPr>
        <w:t>SmsSender (/Tools/Sms/SmsSender.cs):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SmsSender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(_config ==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_config = (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SendSms(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phone,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.IsNullOrWhiteSpace(Config.SmsSetting.APIKey))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GetRequest(phone, Config.SmsSetting.Sender, text);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logger.Debug(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"Sms \t Phone: {0} Body: {1}"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phone, text);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"Success"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GetRequest(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phone,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webRequest = (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WebRequest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.Create(Config.SmsSetting.TemplateUri);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A447E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important, otherwise the service can't desirialse your request properly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webRequest.ContentType =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"application/x-www-form-urlencoded"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webRequest.Method =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webRequest.KeepAlive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webRequest.PreAuthenticate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postData =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"format=json&amp;api_key="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Config.SmsSetting.APIKey +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"&amp;phone="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phone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+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"&amp;sender="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sender +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"&amp;text="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HttpUtility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.UrlEncode(text);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ascii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ASCIIEncoding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byte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byteArray = ascii.GetBytes(postData);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webRequest.ContentLength = byteArray.Length;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dataStream = webRequest.GetRequestStream();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dataStream.Write(byteArray, 0, byteArray.Length);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dataStream.Close();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WebResponse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webResponse = webRequest.GetResponse();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responceStream = webResponse.GetResponseStream();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enc = System.Text.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StreamReader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loResponseStream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StreamReader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(webResponse.GetResponseStream(), enc);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loResponseStream.ReadToEnd();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logger.ErrorException(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Ошибка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при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отправке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SMS"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ex);</w:t>
      </w:r>
    </w:p>
    <w:p w:rsid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"Ошибка при отправке SMS"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A447E5" w:rsidRPr="00EF6B27" w:rsidRDefault="00A447E5" w:rsidP="00A447E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447E5" w:rsidRPr="00EF6B27" w:rsidRDefault="00A447E5" w:rsidP="00A447E5">
      <w:pPr>
        <w:rPr>
          <w:rFonts w:ascii="Consolas" w:hAnsi="Consolas" w:cs="Consolas"/>
          <w:color w:val="000000"/>
          <w:sz w:val="19"/>
          <w:szCs w:val="19"/>
        </w:rPr>
      </w:pPr>
      <w:r w:rsidRPr="00EF6B27">
        <w:rPr>
          <w:rFonts w:ascii="Consolas" w:hAnsi="Consolas" w:cs="Consolas"/>
          <w:color w:val="000000"/>
          <w:sz w:val="19"/>
          <w:szCs w:val="19"/>
        </w:rPr>
        <w:t>}</w:t>
      </w:r>
    </w:p>
    <w:p w:rsidR="00A447E5" w:rsidRPr="00A447E5" w:rsidRDefault="00A447E5" w:rsidP="00A447E5">
      <w:r w:rsidRPr="00A447E5">
        <w:t>Результат приходит типа:</w:t>
      </w:r>
    </w:p>
    <w:p w:rsidR="00A447E5" w:rsidRDefault="00A447E5" w:rsidP="00A447E5">
      <w:r w:rsidRPr="00EF6B27">
        <w:t>{"</w:t>
      </w:r>
      <w:r w:rsidRPr="00A447E5">
        <w:rPr>
          <w:lang w:val="en-US"/>
        </w:rPr>
        <w:t>result</w:t>
      </w:r>
      <w:r w:rsidRPr="00EF6B27">
        <w:t>":{"</w:t>
      </w:r>
      <w:r w:rsidRPr="00A447E5">
        <w:rPr>
          <w:lang w:val="en-US"/>
        </w:rPr>
        <w:t>currency</w:t>
      </w:r>
      <w:r w:rsidRPr="00EF6B27">
        <w:t>":"</w:t>
      </w:r>
      <w:r w:rsidRPr="00A447E5">
        <w:rPr>
          <w:lang w:val="en-US"/>
        </w:rPr>
        <w:t>RUB</w:t>
      </w:r>
      <w:r w:rsidRPr="00EF6B27">
        <w:t>","</w:t>
      </w:r>
      <w:r w:rsidRPr="00A447E5">
        <w:rPr>
          <w:lang w:val="en-US"/>
        </w:rPr>
        <w:t>price</w:t>
      </w:r>
      <w:r w:rsidRPr="00EF6B27">
        <w:t>":"0.49","</w:t>
      </w:r>
      <w:r w:rsidRPr="00A447E5">
        <w:rPr>
          <w:lang w:val="en-US"/>
        </w:rPr>
        <w:t>sms</w:t>
      </w:r>
      <w:r w:rsidRPr="00EF6B27">
        <w:t>_</w:t>
      </w:r>
      <w:r w:rsidRPr="00A447E5">
        <w:rPr>
          <w:lang w:val="en-US"/>
        </w:rPr>
        <w:t>id</w:t>
      </w:r>
      <w:r w:rsidRPr="00EF6B27">
        <w:t>":"1316886153.2_79859667475"}}</w:t>
      </w:r>
    </w:p>
    <w:p w:rsidR="00647F30" w:rsidRDefault="00A447E5" w:rsidP="00A447E5">
      <w:r>
        <w:t xml:space="preserve">Его можно </w:t>
      </w:r>
      <w:r w:rsidR="00EA4F04">
        <w:t xml:space="preserve">разобрать и проанализировать. </w:t>
      </w:r>
    </w:p>
    <w:p w:rsidR="00A447E5" w:rsidRPr="00EA4F04" w:rsidRDefault="00EA4F04" w:rsidP="00A447E5">
      <w:r>
        <w:t xml:space="preserve">В следующем уроке мы рассмотрим, как работать с </w:t>
      </w:r>
      <w:r>
        <w:rPr>
          <w:lang w:val="en-US"/>
        </w:rPr>
        <w:t>json</w:t>
      </w:r>
      <w:r w:rsidRPr="00EA4F04">
        <w:t>.</w:t>
      </w:r>
    </w:p>
    <w:p w:rsidR="00ED3C86" w:rsidRDefault="00ED3C86" w:rsidP="00ED3C86">
      <w:pPr>
        <w:pStyle w:val="3"/>
      </w:pPr>
      <w:r>
        <w:t>Отдельный поток</w:t>
      </w:r>
    </w:p>
    <w:p w:rsidR="00EA4F04" w:rsidRDefault="00EA4F04" w:rsidP="00EA4F04">
      <w:r>
        <w:t>Если мы рассылаем электронную почту большому кол</w:t>
      </w:r>
      <w:r w:rsidR="00647F30">
        <w:t>ичеству</w:t>
      </w:r>
      <w:r>
        <w:t xml:space="preserve"> людей, то обработка может занять много времени. Для этого я пользуюсь следующим принципом:</w:t>
      </w:r>
    </w:p>
    <w:p w:rsidR="00EA4F04" w:rsidRDefault="00EA4F04" w:rsidP="002037CD">
      <w:pPr>
        <w:pStyle w:val="a6"/>
        <w:numPr>
          <w:ilvl w:val="0"/>
          <w:numId w:val="45"/>
        </w:numPr>
      </w:pPr>
      <w:r>
        <w:t>Создаем отдельный поток, который проверяет, если ли исходящие письма готовые к отправке</w:t>
      </w:r>
    </w:p>
    <w:p w:rsidR="00EA4F04" w:rsidRDefault="00EA4F04" w:rsidP="002037CD">
      <w:pPr>
        <w:pStyle w:val="a6"/>
        <w:numPr>
          <w:ilvl w:val="0"/>
          <w:numId w:val="45"/>
        </w:numPr>
      </w:pPr>
      <w:r>
        <w:t>При создании рассылки создаются письма и записываются в БД</w:t>
      </w:r>
    </w:p>
    <w:p w:rsidR="00EA4F04" w:rsidRDefault="00EA4F04" w:rsidP="002037CD">
      <w:pPr>
        <w:pStyle w:val="a6"/>
        <w:numPr>
          <w:ilvl w:val="0"/>
          <w:numId w:val="45"/>
        </w:numPr>
      </w:pPr>
      <w:r>
        <w:t>Поток проверяет состояние БД на наличие писем</w:t>
      </w:r>
    </w:p>
    <w:p w:rsidR="00EA4F04" w:rsidRDefault="00B27F96" w:rsidP="002037CD">
      <w:pPr>
        <w:pStyle w:val="a6"/>
        <w:numPr>
          <w:ilvl w:val="0"/>
          <w:numId w:val="45"/>
        </w:numPr>
      </w:pPr>
      <w:r>
        <w:t xml:space="preserve"> Письма извлекаются из БД последовательно</w:t>
      </w:r>
      <w:r w:rsidR="00EA4F04">
        <w:t xml:space="preserve"> (</w:t>
      </w:r>
      <w:r>
        <w:t xml:space="preserve">письмо </w:t>
      </w:r>
      <w:r w:rsidR="00EA4F04">
        <w:t xml:space="preserve">может </w:t>
      </w:r>
      <w:r>
        <w:t>удалиться</w:t>
      </w:r>
      <w:r w:rsidR="00EA4F04">
        <w:t xml:space="preserve">, может только </w:t>
      </w:r>
      <w:r>
        <w:t xml:space="preserve">обнулить </w:t>
      </w:r>
      <w:r w:rsidR="00EA4F04">
        <w:t xml:space="preserve">содержимое письма (чтоб </w:t>
      </w:r>
      <w:r>
        <w:t>с</w:t>
      </w:r>
      <w:r w:rsidR="00EA4F04">
        <w:t>экономить размер БД).</w:t>
      </w:r>
    </w:p>
    <w:p w:rsidR="00EA4F04" w:rsidRDefault="00EA4F04" w:rsidP="002037CD">
      <w:pPr>
        <w:pStyle w:val="a6"/>
        <w:numPr>
          <w:ilvl w:val="0"/>
          <w:numId w:val="45"/>
        </w:numPr>
      </w:pPr>
      <w:r>
        <w:t>Письмо отправляется.</w:t>
      </w:r>
    </w:p>
    <w:p w:rsidR="00EA4F04" w:rsidRPr="00EA4F04" w:rsidRDefault="00EA4F04" w:rsidP="002037CD">
      <w:pPr>
        <w:pStyle w:val="a6"/>
        <w:numPr>
          <w:ilvl w:val="0"/>
          <w:numId w:val="45"/>
        </w:numPr>
        <w:rPr>
          <w:rFonts w:ascii="Consolas" w:hAnsi="Consolas" w:cs="Consolas"/>
          <w:color w:val="000000"/>
          <w:sz w:val="19"/>
          <w:szCs w:val="19"/>
        </w:rPr>
      </w:pPr>
      <w:r>
        <w:t>Возвращается к проверке.</w:t>
      </w:r>
    </w:p>
    <w:p w:rsidR="00EA4F04" w:rsidRDefault="00EA4F04" w:rsidP="00EA4F04">
      <w:r>
        <w:t xml:space="preserve">Отдельный поток запускается в </w:t>
      </w:r>
      <w:r w:rsidRPr="00EA4F04">
        <w:t>Application_Start. Таймер устанавливает</w:t>
      </w:r>
      <w:r>
        <w:t>ся на повторение через 1 минуту: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MvcApplication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System.Web.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NLog.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Logger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LogManager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.GetCurrentClassLogger();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mailThread {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AdminAreaRegistration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adminAreaContext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(adminArea.AreaName,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adminArea.RegisterArea(adminAreaContext);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defaultAreaContext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(defaultArea.AreaName,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defaultArea.RegisterArea(defaultAreaContext);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mailThread =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ThreadStart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(ThreadFunc));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mailThread.Start();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ThreadFunc()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while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true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try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mailThread =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ThreadStart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(MailThread));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mailThread.Start();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logger.Info(</w:t>
      </w:r>
      <w:r w:rsidRPr="00EA4F0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"Wait for end mail thread"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mailThread.Join();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logger.Info(</w:t>
      </w:r>
      <w:r w:rsidRPr="00EA4F0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"Sleep 60 seconds"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catch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Exception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ex)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logger.ErrorException(</w:t>
      </w:r>
      <w:r w:rsidRPr="00EA4F0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"Thread period error"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ex);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.Sleep(60000);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MailThread()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repository =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DependencyResolver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.Current.GetService&lt;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IRepository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while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(MailProcessor.SendNextMail(repository)) {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F6B27" w:rsidRDefault="00EA4F04" w:rsidP="00EA4F0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A4F04" w:rsidRPr="00EF6B27" w:rsidRDefault="00EA4F04" w:rsidP="00EA4F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A4F04" w:rsidRPr="00EF6B27" w:rsidRDefault="00EA4F04" w:rsidP="00EA4F04">
      <w:pPr>
        <w:rPr>
          <w:lang w:val="en-US"/>
        </w:rPr>
      </w:pPr>
      <w:r w:rsidRPr="009D277D">
        <w:t>Рассмотрим</w:t>
      </w:r>
      <w:r w:rsidRPr="00EF6B27">
        <w:rPr>
          <w:lang w:val="en-US"/>
        </w:rPr>
        <w:t xml:space="preserve"> </w:t>
      </w:r>
      <w:r w:rsidRPr="009D277D">
        <w:t>класс</w:t>
      </w:r>
      <w:r w:rsidRPr="00EF6B27">
        <w:rPr>
          <w:lang w:val="en-US"/>
        </w:rPr>
        <w:t xml:space="preserve"> MailProcessor (</w:t>
      </w:r>
      <w:r w:rsidRPr="009D277D">
        <w:t>но</w:t>
      </w:r>
      <w:r w:rsidRPr="00EF6B27">
        <w:rPr>
          <w:lang w:val="en-US"/>
        </w:rPr>
        <w:t xml:space="preserve"> </w:t>
      </w:r>
      <w:r w:rsidRPr="009D277D">
        <w:t>не</w:t>
      </w:r>
      <w:r w:rsidRPr="00EF6B27">
        <w:rPr>
          <w:lang w:val="en-US"/>
        </w:rPr>
        <w:t xml:space="preserve"> </w:t>
      </w:r>
      <w:r w:rsidRPr="009D277D">
        <w:t>будем</w:t>
      </w:r>
      <w:r w:rsidRPr="00EF6B27">
        <w:rPr>
          <w:lang w:val="en-US"/>
        </w:rPr>
        <w:t xml:space="preserve"> </w:t>
      </w:r>
      <w:r w:rsidRPr="009D277D">
        <w:t>его</w:t>
      </w:r>
      <w:r w:rsidRPr="00EF6B27">
        <w:rPr>
          <w:lang w:val="en-US"/>
        </w:rPr>
        <w:t xml:space="preserve"> </w:t>
      </w:r>
      <w:r w:rsidRPr="009D277D">
        <w:t>создавать</w:t>
      </w:r>
      <w:r w:rsidRPr="00EF6B27">
        <w:rPr>
          <w:lang w:val="en-US"/>
        </w:rPr>
        <w:t>):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MailProcessor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SendNextMail(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D277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9D277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 = repository.PopMailQueue();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(mail !=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MailSender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.SendMail(mail.Email, mail.Subject, mail.Body);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A4F04" w:rsidRPr="009D277D" w:rsidRDefault="00EA4F04" w:rsidP="00EA4F0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F6B27" w:rsidRDefault="00EA4F04" w:rsidP="00EA4F04">
      <w:p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EA4F04" w:rsidRDefault="00EA4F04" w:rsidP="00EA4F04">
      <w:pPr>
        <w:rPr>
          <w:lang w:val="en-US"/>
        </w:rPr>
      </w:pPr>
      <w:r w:rsidRPr="00EF6B27">
        <w:rPr>
          <w:lang w:val="en-US"/>
        </w:rPr>
        <w:t xml:space="preserve">MailProcessor.SendNextMail(repository) – </w:t>
      </w:r>
      <w:r w:rsidRPr="009D277D">
        <w:t>посылает</w:t>
      </w:r>
      <w:r w:rsidRPr="00EF6B27">
        <w:rPr>
          <w:lang w:val="en-US"/>
        </w:rPr>
        <w:t xml:space="preserve"> </w:t>
      </w:r>
      <w:r w:rsidRPr="009D277D">
        <w:t>следующее</w:t>
      </w:r>
      <w:r w:rsidRPr="00EF6B27">
        <w:rPr>
          <w:lang w:val="en-US"/>
        </w:rPr>
        <w:t xml:space="preserve"> </w:t>
      </w:r>
      <w:r w:rsidRPr="009D277D">
        <w:t>письмо</w:t>
      </w:r>
      <w:r w:rsidRPr="00EF6B27">
        <w:rPr>
          <w:lang w:val="en-US"/>
        </w:rPr>
        <w:t xml:space="preserve">, </w:t>
      </w:r>
      <w:r w:rsidRPr="009D277D">
        <w:t>если</w:t>
      </w:r>
      <w:r w:rsidRPr="00EF6B27">
        <w:rPr>
          <w:lang w:val="en-US"/>
        </w:rPr>
        <w:t xml:space="preserve"> </w:t>
      </w:r>
      <w:r w:rsidRPr="009D277D">
        <w:t>писем</w:t>
      </w:r>
      <w:r w:rsidRPr="00EF6B27">
        <w:rPr>
          <w:lang w:val="en-US"/>
        </w:rPr>
        <w:t xml:space="preserve"> </w:t>
      </w:r>
      <w:r w:rsidRPr="009D277D">
        <w:t>нет</w:t>
      </w:r>
      <w:r w:rsidRPr="00EF6B27">
        <w:rPr>
          <w:lang w:val="en-US"/>
        </w:rPr>
        <w:t xml:space="preserve"> – </w:t>
      </w:r>
      <w:r w:rsidRPr="009D277D">
        <w:t>возвращает</w:t>
      </w:r>
      <w:r w:rsidRPr="00EF6B27">
        <w:rPr>
          <w:lang w:val="en-US"/>
        </w:rPr>
        <w:t xml:space="preserve"> false</w:t>
      </w:r>
    </w:p>
    <w:p w:rsidR="00ED3C86" w:rsidRDefault="009D277D" w:rsidP="009D277D">
      <w:pPr>
        <w:rPr>
          <w:i/>
        </w:rPr>
      </w:pPr>
      <w:r>
        <w:t xml:space="preserve">Поток </w:t>
      </w:r>
      <w:r>
        <w:rPr>
          <w:lang w:val="en-US"/>
        </w:rPr>
        <w:t>MainThread</w:t>
      </w:r>
      <w:r w:rsidRPr="009D277D">
        <w:t xml:space="preserve"> </w:t>
      </w:r>
      <w:r>
        <w:t xml:space="preserve">дожидается выполнение </w:t>
      </w:r>
      <w:r>
        <w:rPr>
          <w:lang w:val="en-US"/>
        </w:rPr>
        <w:t>MailThread</w:t>
      </w:r>
      <w:r w:rsidRPr="009D277D">
        <w:t xml:space="preserve"> </w:t>
      </w:r>
      <w:r>
        <w:t>и делает перекур на одну минуту. И далее. Если в БД новых писем нет – дальше курим одну минуту.</w:t>
      </w:r>
    </w:p>
    <w:p w:rsidR="00ED3C86" w:rsidRPr="005863CC" w:rsidRDefault="00ED3C86" w:rsidP="005863CC">
      <w:pPr>
        <w:pStyle w:val="2"/>
      </w:pPr>
      <w:r>
        <w:br w:type="page"/>
      </w:r>
      <w:r w:rsidR="005863CC">
        <w:lastRenderedPageBreak/>
        <w:t xml:space="preserve">Урок </w:t>
      </w:r>
      <w:r w:rsidR="00FE2791">
        <w:rPr>
          <w:lang w:val="en-US"/>
        </w:rPr>
        <w:t>B</w:t>
      </w:r>
      <w:r w:rsidR="005863CC">
        <w:t xml:space="preserve">. </w:t>
      </w:r>
      <w:r w:rsidR="005863CC">
        <w:rPr>
          <w:lang w:val="en-US"/>
        </w:rPr>
        <w:t>Json</w:t>
      </w:r>
    </w:p>
    <w:p w:rsidR="005863CC" w:rsidRDefault="005863CC" w:rsidP="005863CC">
      <w:r>
        <w:t>Цель</w:t>
      </w:r>
      <w:r w:rsidR="00153DE8" w:rsidRPr="00153DE8">
        <w:t xml:space="preserve"> </w:t>
      </w:r>
      <w:r w:rsidR="00153DE8">
        <w:t>урока</w:t>
      </w:r>
      <w:r>
        <w:t xml:space="preserve">: Научиться работать с форматом </w:t>
      </w:r>
      <w:r>
        <w:rPr>
          <w:lang w:val="en-US"/>
        </w:rPr>
        <w:t>json</w:t>
      </w:r>
      <w:r>
        <w:t xml:space="preserve">. Инструменты по работе с </w:t>
      </w:r>
      <w:r>
        <w:rPr>
          <w:lang w:val="en-US"/>
        </w:rPr>
        <w:t>json</w:t>
      </w:r>
      <w:r w:rsidRPr="005863CC">
        <w:t xml:space="preserve">. </w:t>
      </w:r>
      <w:r>
        <w:t xml:space="preserve">Написание сторонних запросов, авторизация через получение данных от </w:t>
      </w:r>
      <w:r>
        <w:rPr>
          <w:lang w:val="en-US"/>
        </w:rPr>
        <w:t>facebook</w:t>
      </w:r>
      <w:r w:rsidRPr="005863CC">
        <w:t xml:space="preserve"> </w:t>
      </w:r>
      <w:r>
        <w:t xml:space="preserve">и </w:t>
      </w:r>
      <w:r>
        <w:rPr>
          <w:lang w:val="en-US"/>
        </w:rPr>
        <w:t>vkontakte</w:t>
      </w:r>
      <w:r w:rsidRPr="005863CC">
        <w:t xml:space="preserve">. </w:t>
      </w:r>
      <w:r>
        <w:rPr>
          <w:lang w:val="en-US"/>
        </w:rPr>
        <w:t>Ajax</w:t>
      </w:r>
      <w:r w:rsidRPr="005863CC">
        <w:t xml:space="preserve"> </w:t>
      </w:r>
      <w:r>
        <w:t xml:space="preserve">в работе с </w:t>
      </w:r>
      <w:r>
        <w:rPr>
          <w:lang w:val="en-US"/>
        </w:rPr>
        <w:t>json</w:t>
      </w:r>
      <w:r w:rsidRPr="005863CC">
        <w:t xml:space="preserve"> (</w:t>
      </w:r>
      <w:r>
        <w:t>авторизацию переписать</w:t>
      </w:r>
      <w:r w:rsidRPr="005863CC">
        <w:t>)</w:t>
      </w:r>
      <w:r>
        <w:t xml:space="preserve">. </w:t>
      </w:r>
      <w:r>
        <w:rPr>
          <w:lang w:val="en-US"/>
        </w:rPr>
        <w:t>API</w:t>
      </w:r>
      <w:r w:rsidRPr="009A13BE">
        <w:t xml:space="preserve"> </w:t>
      </w:r>
      <w:r>
        <w:t>сайта.</w:t>
      </w:r>
    </w:p>
    <w:p w:rsidR="005863CC" w:rsidRPr="00024379" w:rsidRDefault="005863CC" w:rsidP="005863CC">
      <w:pPr>
        <w:pStyle w:val="3"/>
      </w:pPr>
      <w:r>
        <w:rPr>
          <w:lang w:val="en-US"/>
        </w:rPr>
        <w:t>Json</w:t>
      </w:r>
      <w:r>
        <w:t xml:space="preserve"> и </w:t>
      </w:r>
      <w:r>
        <w:rPr>
          <w:lang w:val="en-US"/>
        </w:rPr>
        <w:t>Json</w:t>
      </w:r>
      <w:r w:rsidRPr="005863CC">
        <w:t>.</w:t>
      </w:r>
      <w:r>
        <w:rPr>
          <w:lang w:val="en-US"/>
        </w:rPr>
        <w:t>net</w:t>
      </w:r>
    </w:p>
    <w:p w:rsidR="00EF6B27" w:rsidRDefault="00EF6B27" w:rsidP="00EF6B27">
      <w:r>
        <w:rPr>
          <w:lang w:val="en-US"/>
        </w:rPr>
        <w:t>Json</w:t>
      </w:r>
      <w:r w:rsidRPr="00EF6B27">
        <w:t xml:space="preserve"> – </w:t>
      </w:r>
      <w:r>
        <w:t xml:space="preserve">это текстовый формат данных, основанный на </w:t>
      </w:r>
      <w:r>
        <w:rPr>
          <w:lang w:val="en-US"/>
        </w:rPr>
        <w:t>Javascript</w:t>
      </w:r>
      <w:r>
        <w:t xml:space="preserve">. </w:t>
      </w:r>
    </w:p>
    <w:p w:rsidR="00EF6B27" w:rsidRPr="00EF6B27" w:rsidRDefault="00EF6B27" w:rsidP="00EF6B27">
      <w:r>
        <w:t xml:space="preserve">Пример данных в </w:t>
      </w:r>
      <w:r>
        <w:rPr>
          <w:lang w:val="en-US"/>
        </w:rPr>
        <w:t>Json</w:t>
      </w:r>
      <w:r w:rsidRPr="00EF6B27">
        <w:t>:</w:t>
      </w:r>
    </w:p>
    <w:p w:rsidR="00EF6B27" w:rsidRPr="00024379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F6B27" w:rsidRPr="00024379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firstName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Иван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EF6B27" w:rsidRP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"lastName"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Иванов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6B27" w:rsidRP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"address"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{</w:t>
      </w:r>
    </w:p>
    <w:p w:rsidR="00EF6B27" w:rsidRPr="00024379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"streetAddress"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Московское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ш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., 101,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кв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.101"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6B27" w:rsidRPr="000C5CCC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C5CC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"city"</w:t>
      </w: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0C5CC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Ленинград</w:t>
      </w:r>
      <w:r w:rsidRPr="000C5CC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6B27" w:rsidRPr="000C5CCC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C5CC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"postalCode"</w:t>
      </w: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101101</w:t>
      </w:r>
    </w:p>
    <w:p w:rsidR="00EF6B27" w:rsidRPr="000C5CCC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},</w:t>
      </w:r>
    </w:p>
    <w:p w:rsidR="00EF6B27" w:rsidRPr="000C5CCC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0C5CC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"phoneNumbers"</w:t>
      </w: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[</w:t>
      </w:r>
    </w:p>
    <w:p w:rsidR="00EF6B27" w:rsidRPr="000C5CCC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0C5CC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"812 123-1234"</w:t>
      </w: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6B27" w:rsidRPr="000C5CCC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0C5CC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"916 123-4567"</w:t>
      </w:r>
    </w:p>
    <w:p w:rsidR="00EF6B27" w:rsidRPr="000C5CCC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]</w:t>
      </w:r>
    </w:p>
    <w:p w:rsidR="00EF6B27" w:rsidRPr="000C5CCC" w:rsidRDefault="00EF6B27" w:rsidP="00EF6B2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}</w:t>
      </w:r>
    </w:p>
    <w:p w:rsidR="000A7DAB" w:rsidRPr="000A7DAB" w:rsidRDefault="000A7DAB" w:rsidP="005863CC">
      <w:pPr>
        <w:rPr>
          <w:i/>
        </w:rPr>
      </w:pPr>
      <w:r w:rsidRPr="000A7DAB">
        <w:t>В</w:t>
      </w:r>
      <w:r w:rsidRPr="00765CD2">
        <w:rPr>
          <w:lang w:val="en-US"/>
        </w:rPr>
        <w:t xml:space="preserve"> </w:t>
      </w:r>
      <w:r w:rsidRPr="000A7DAB">
        <w:t>своей</w:t>
      </w:r>
      <w:r w:rsidRPr="00765CD2">
        <w:rPr>
          <w:lang w:val="en-US"/>
        </w:rPr>
        <w:t xml:space="preserve"> </w:t>
      </w:r>
      <w:r w:rsidRPr="000A7DAB">
        <w:t>практике</w:t>
      </w:r>
      <w:r w:rsidRPr="00765CD2">
        <w:rPr>
          <w:lang w:val="en-US"/>
        </w:rPr>
        <w:t xml:space="preserve"> </w:t>
      </w:r>
      <w:r w:rsidRPr="000A7DAB">
        <w:t>я</w:t>
      </w:r>
      <w:r w:rsidRPr="00765CD2">
        <w:rPr>
          <w:lang w:val="en-US"/>
        </w:rPr>
        <w:t xml:space="preserve"> </w:t>
      </w:r>
      <w:r w:rsidRPr="000A7DAB">
        <w:t>работал</w:t>
      </w:r>
      <w:r w:rsidRPr="00765CD2">
        <w:rPr>
          <w:lang w:val="en-US"/>
        </w:rPr>
        <w:t xml:space="preserve"> </w:t>
      </w:r>
      <w:r w:rsidRPr="000A7DAB">
        <w:t>с</w:t>
      </w:r>
      <w:r w:rsidRPr="00765CD2">
        <w:rPr>
          <w:lang w:val="en-US"/>
        </w:rPr>
        <w:t xml:space="preserve"> </w:t>
      </w:r>
      <w:r w:rsidRPr="000A7DAB">
        <w:rPr>
          <w:lang w:val="en-US"/>
        </w:rPr>
        <w:t>json</w:t>
      </w:r>
      <w:r w:rsidRPr="00765CD2">
        <w:rPr>
          <w:lang w:val="en-US"/>
        </w:rPr>
        <w:t xml:space="preserve"> </w:t>
      </w:r>
      <w:r w:rsidRPr="000A7DAB">
        <w:t>с</w:t>
      </w:r>
      <w:r w:rsidRPr="00765CD2">
        <w:rPr>
          <w:lang w:val="en-US"/>
        </w:rPr>
        <w:t xml:space="preserve"> </w:t>
      </w:r>
      <w:r w:rsidRPr="000A7DAB">
        <w:t>такими</w:t>
      </w:r>
      <w:r w:rsidRPr="00765CD2">
        <w:rPr>
          <w:lang w:val="en-US"/>
        </w:rPr>
        <w:t xml:space="preserve"> </w:t>
      </w:r>
      <w:r w:rsidRPr="000A7DAB">
        <w:t>приложениями</w:t>
      </w:r>
      <w:r w:rsidRPr="00765CD2">
        <w:rPr>
          <w:lang w:val="en-US"/>
        </w:rPr>
        <w:t xml:space="preserve"> </w:t>
      </w:r>
      <w:r w:rsidRPr="000A7DAB">
        <w:t>как</w:t>
      </w:r>
      <w:r w:rsidRPr="00765CD2">
        <w:rPr>
          <w:lang w:val="en-US"/>
        </w:rPr>
        <w:t xml:space="preserve"> </w:t>
      </w:r>
      <w:r w:rsidRPr="000A7DAB">
        <w:rPr>
          <w:lang w:val="en-US"/>
        </w:rPr>
        <w:t>yandex</w:t>
      </w:r>
      <w:r w:rsidRPr="00765CD2">
        <w:rPr>
          <w:lang w:val="en-US"/>
        </w:rPr>
        <w:t>.</w:t>
      </w:r>
      <w:r w:rsidRPr="000A7DAB">
        <w:rPr>
          <w:lang w:val="en-US"/>
        </w:rPr>
        <w:t>maps</w:t>
      </w:r>
      <w:r w:rsidRPr="00765CD2">
        <w:rPr>
          <w:lang w:val="en-US"/>
        </w:rPr>
        <w:t xml:space="preserve"> </w:t>
      </w:r>
      <w:r w:rsidRPr="000A7DAB">
        <w:rPr>
          <w:lang w:val="en-US"/>
        </w:rPr>
        <w:t>api</w:t>
      </w:r>
      <w:r w:rsidRPr="00765CD2">
        <w:rPr>
          <w:lang w:val="en-US"/>
        </w:rPr>
        <w:t xml:space="preserve">, </w:t>
      </w:r>
      <w:r w:rsidRPr="000A7DAB">
        <w:rPr>
          <w:lang w:val="en-US"/>
        </w:rPr>
        <w:t>facebook</w:t>
      </w:r>
      <w:r w:rsidRPr="00765CD2">
        <w:rPr>
          <w:lang w:val="en-US"/>
        </w:rPr>
        <w:t xml:space="preserve"> </w:t>
      </w:r>
      <w:r w:rsidRPr="000A7DAB">
        <w:rPr>
          <w:lang w:val="en-US"/>
        </w:rPr>
        <w:t>api</w:t>
      </w:r>
      <w:r w:rsidRPr="00765CD2">
        <w:rPr>
          <w:lang w:val="en-US"/>
        </w:rPr>
        <w:t xml:space="preserve">, </w:t>
      </w:r>
      <w:r w:rsidRPr="000A7DAB">
        <w:rPr>
          <w:lang w:val="en-US"/>
        </w:rPr>
        <w:t>vk</w:t>
      </w:r>
      <w:r w:rsidRPr="00765CD2">
        <w:rPr>
          <w:lang w:val="en-US"/>
        </w:rPr>
        <w:t xml:space="preserve"> </w:t>
      </w:r>
      <w:r w:rsidRPr="000A7DAB">
        <w:rPr>
          <w:lang w:val="en-US"/>
        </w:rPr>
        <w:t>api</w:t>
      </w:r>
      <w:r w:rsidRPr="00765CD2">
        <w:rPr>
          <w:lang w:val="en-US"/>
        </w:rPr>
        <w:t xml:space="preserve">, </w:t>
      </w:r>
      <w:r w:rsidRPr="000A7DAB">
        <w:rPr>
          <w:lang w:val="en-US"/>
        </w:rPr>
        <w:t>bronni</w:t>
      </w:r>
      <w:r w:rsidRPr="00765CD2">
        <w:rPr>
          <w:lang w:val="en-US"/>
        </w:rPr>
        <w:t xml:space="preserve"> </w:t>
      </w:r>
      <w:r w:rsidRPr="000A7DAB">
        <w:rPr>
          <w:lang w:val="en-US"/>
        </w:rPr>
        <w:t>api</w:t>
      </w:r>
      <w:r w:rsidRPr="00765CD2">
        <w:rPr>
          <w:lang w:val="en-US"/>
        </w:rPr>
        <w:t xml:space="preserve"> (</w:t>
      </w:r>
      <w:r w:rsidRPr="000A7DAB">
        <w:t>это</w:t>
      </w:r>
      <w:r w:rsidRPr="00765CD2">
        <w:rPr>
          <w:lang w:val="en-US"/>
        </w:rPr>
        <w:t xml:space="preserve"> </w:t>
      </w:r>
      <w:r w:rsidRPr="000A7DAB">
        <w:t>такой</w:t>
      </w:r>
      <w:r w:rsidRPr="00765CD2">
        <w:rPr>
          <w:lang w:val="en-US"/>
        </w:rPr>
        <w:t xml:space="preserve"> </w:t>
      </w:r>
      <w:r w:rsidRPr="000A7DAB">
        <w:t>туристический</w:t>
      </w:r>
      <w:r w:rsidRPr="00765CD2">
        <w:rPr>
          <w:lang w:val="en-US"/>
        </w:rPr>
        <w:t xml:space="preserve"> </w:t>
      </w:r>
      <w:r w:rsidRPr="000A7DAB">
        <w:t>портал</w:t>
      </w:r>
      <w:r w:rsidRPr="00765CD2">
        <w:rPr>
          <w:lang w:val="en-US"/>
        </w:rPr>
        <w:t xml:space="preserve">), </w:t>
      </w:r>
      <w:r>
        <w:t>и</w:t>
      </w:r>
      <w:r w:rsidRPr="00765CD2">
        <w:rPr>
          <w:lang w:val="en-US"/>
        </w:rPr>
        <w:t xml:space="preserve"> </w:t>
      </w:r>
      <w:r>
        <w:t>даже</w:t>
      </w:r>
      <w:r w:rsidRPr="00765CD2">
        <w:rPr>
          <w:lang w:val="en-US"/>
        </w:rPr>
        <w:t xml:space="preserve"> </w:t>
      </w:r>
      <w:r>
        <w:t>при</w:t>
      </w:r>
      <w:r w:rsidRPr="00765CD2">
        <w:rPr>
          <w:lang w:val="en-US"/>
        </w:rPr>
        <w:t xml:space="preserve"> </w:t>
      </w:r>
      <w:r>
        <w:t>работе</w:t>
      </w:r>
      <w:r w:rsidRPr="00765CD2">
        <w:rPr>
          <w:lang w:val="en-US"/>
        </w:rPr>
        <w:t xml:space="preserve"> </w:t>
      </w:r>
      <w:r>
        <w:t>с</w:t>
      </w:r>
      <w:r w:rsidRPr="00765CD2">
        <w:rPr>
          <w:lang w:val="en-US"/>
        </w:rPr>
        <w:t xml:space="preserve"> </w:t>
      </w:r>
      <w:r>
        <w:t>биткоин</w:t>
      </w:r>
      <w:r w:rsidRPr="00765CD2">
        <w:rPr>
          <w:lang w:val="en-US"/>
        </w:rPr>
        <w:t>-</w:t>
      </w:r>
      <w:r>
        <w:t>кошельком</w:t>
      </w:r>
      <w:r w:rsidRPr="00765CD2">
        <w:rPr>
          <w:lang w:val="en-US"/>
        </w:rPr>
        <w:t xml:space="preserve">. </w:t>
      </w:r>
      <w:r>
        <w:t xml:space="preserve">Для этого используется </w:t>
      </w:r>
      <w:r>
        <w:rPr>
          <w:lang w:val="en-US"/>
        </w:rPr>
        <w:t>JSON</w:t>
      </w:r>
      <w:r w:rsidRPr="000A7DAB">
        <w:t>.</w:t>
      </w:r>
      <w:r>
        <w:rPr>
          <w:lang w:val="en-US"/>
        </w:rPr>
        <w:t>net</w:t>
      </w:r>
      <w:r w:rsidRPr="000A7DAB">
        <w:t xml:space="preserve"> </w:t>
      </w:r>
      <w:r>
        <w:t xml:space="preserve">библиотека от </w:t>
      </w:r>
      <w:r w:rsidRPr="000A7DAB">
        <w:t xml:space="preserve"> </w:t>
      </w:r>
      <w:hyperlink r:id="rId118" w:history="1">
        <w:r w:rsidRPr="000A7DAB">
          <w:rPr>
            <w:rStyle w:val="a7"/>
            <w:lang w:val="en-US"/>
          </w:rPr>
          <w:t>http</w:t>
        </w:r>
        <w:r w:rsidRPr="000A7DAB">
          <w:rPr>
            <w:rStyle w:val="a7"/>
          </w:rPr>
          <w:t>://</w:t>
        </w:r>
        <w:r w:rsidRPr="000A7DAB">
          <w:rPr>
            <w:rStyle w:val="a7"/>
            <w:lang w:val="en-US"/>
          </w:rPr>
          <w:t>james</w:t>
        </w:r>
        <w:r w:rsidRPr="000A7DAB">
          <w:rPr>
            <w:rStyle w:val="a7"/>
          </w:rPr>
          <w:t>.</w:t>
        </w:r>
        <w:r w:rsidRPr="000A7DAB">
          <w:rPr>
            <w:rStyle w:val="a7"/>
            <w:lang w:val="en-US"/>
          </w:rPr>
          <w:t>newtonking</w:t>
        </w:r>
        <w:r w:rsidRPr="000A7DAB">
          <w:rPr>
            <w:rStyle w:val="a7"/>
          </w:rPr>
          <w:t>.</w:t>
        </w:r>
        <w:r w:rsidRPr="000A7DAB">
          <w:rPr>
            <w:rStyle w:val="a7"/>
            <w:lang w:val="en-US"/>
          </w:rPr>
          <w:t>com</w:t>
        </w:r>
        <w:r w:rsidRPr="000A7DAB">
          <w:rPr>
            <w:rStyle w:val="a7"/>
          </w:rPr>
          <w:t>/</w:t>
        </w:r>
        <w:r w:rsidRPr="000A7DAB">
          <w:rPr>
            <w:rStyle w:val="a7"/>
            <w:lang w:val="en-US"/>
          </w:rPr>
          <w:t>pages</w:t>
        </w:r>
        <w:r w:rsidRPr="000A7DAB">
          <w:rPr>
            <w:rStyle w:val="a7"/>
          </w:rPr>
          <w:t>/</w:t>
        </w:r>
        <w:r w:rsidRPr="000A7DAB">
          <w:rPr>
            <w:rStyle w:val="a7"/>
            <w:lang w:val="en-US"/>
          </w:rPr>
          <w:t>json</w:t>
        </w:r>
        <w:r w:rsidRPr="000A7DAB">
          <w:rPr>
            <w:rStyle w:val="a7"/>
          </w:rPr>
          <w:t>-</w:t>
        </w:r>
        <w:r w:rsidRPr="000A7DAB">
          <w:rPr>
            <w:rStyle w:val="a7"/>
            <w:lang w:val="en-US"/>
          </w:rPr>
          <w:t>net</w:t>
        </w:r>
        <w:r w:rsidRPr="000A7DAB">
          <w:rPr>
            <w:rStyle w:val="a7"/>
          </w:rPr>
          <w:t>.</w:t>
        </w:r>
        <w:r w:rsidRPr="000A7DAB">
          <w:rPr>
            <w:rStyle w:val="a7"/>
            <w:lang w:val="en-US"/>
          </w:rPr>
          <w:t>aspx</w:t>
        </w:r>
      </w:hyperlink>
      <w:r>
        <w:t xml:space="preserve">. </w:t>
      </w:r>
    </w:p>
    <w:p w:rsidR="000A7DAB" w:rsidRDefault="000A7DAB" w:rsidP="005863CC">
      <w:r>
        <w:t>Изучим ее подробнее:</w:t>
      </w:r>
    </w:p>
    <w:p w:rsidR="000A7DAB" w:rsidRDefault="000A7DAB" w:rsidP="002037CD">
      <w:pPr>
        <w:pStyle w:val="a6"/>
        <w:numPr>
          <w:ilvl w:val="0"/>
          <w:numId w:val="46"/>
        </w:numPr>
      </w:pPr>
      <w:r>
        <w:t>Установим</w:t>
      </w:r>
    </w:p>
    <w:p w:rsidR="000A7DAB" w:rsidRDefault="000A7DAB" w:rsidP="002037CD">
      <w:pPr>
        <w:pStyle w:val="a6"/>
        <w:numPr>
          <w:ilvl w:val="0"/>
          <w:numId w:val="46"/>
        </w:numPr>
      </w:pPr>
      <w:r>
        <w:t xml:space="preserve">Изучим преобразования из </w:t>
      </w:r>
      <w:r>
        <w:rPr>
          <w:lang w:val="en-US"/>
        </w:rPr>
        <w:t>json</w:t>
      </w:r>
      <w:r w:rsidRPr="000A7DAB">
        <w:t xml:space="preserve"> </w:t>
      </w:r>
      <w:r>
        <w:t>в объекты и назад</w:t>
      </w:r>
    </w:p>
    <w:p w:rsidR="000A7DAB" w:rsidRDefault="000A7DAB" w:rsidP="002037CD">
      <w:pPr>
        <w:pStyle w:val="a6"/>
        <w:numPr>
          <w:ilvl w:val="0"/>
          <w:numId w:val="46"/>
        </w:numPr>
      </w:pPr>
      <w:r>
        <w:t>Десериализация из сложных форматов</w:t>
      </w:r>
    </w:p>
    <w:p w:rsidR="000A7DAB" w:rsidRDefault="000A7DAB" w:rsidP="002037CD">
      <w:pPr>
        <w:pStyle w:val="a6"/>
        <w:numPr>
          <w:ilvl w:val="0"/>
          <w:numId w:val="46"/>
        </w:numPr>
      </w:pPr>
      <w:r>
        <w:t xml:space="preserve">Работа с </w:t>
      </w:r>
      <w:r>
        <w:rPr>
          <w:lang w:val="en-US"/>
        </w:rPr>
        <w:t>facebook</w:t>
      </w:r>
      <w:r w:rsidRPr="000A7DAB">
        <w:t xml:space="preserve"> </w:t>
      </w:r>
      <w:r>
        <w:rPr>
          <w:lang w:val="en-US"/>
        </w:rPr>
        <w:t>API</w:t>
      </w:r>
      <w:r w:rsidRPr="000A7DAB">
        <w:t xml:space="preserve"> (</w:t>
      </w:r>
      <w:r>
        <w:t>пример) - авторизация</w:t>
      </w:r>
    </w:p>
    <w:p w:rsidR="000A7DAB" w:rsidRPr="000A7DAB" w:rsidRDefault="000A7DAB" w:rsidP="000A7DAB">
      <w:pPr>
        <w:rPr>
          <w:lang w:val="en-US"/>
        </w:rPr>
      </w:pPr>
      <w:r>
        <w:t>Устрановим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Get-Package Json.net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Id                             Version              Description/Release Notes                        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--                             -------              -------------------------                        </w:t>
      </w:r>
    </w:p>
    <w:p w:rsidR="000A7DAB" w:rsidRPr="00C02871" w:rsidRDefault="000A7DAB" w:rsidP="000A7DA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Newtonsoft.Json                4.5.1                Json.NET is a popular high-performance</w:t>
      </w:r>
      <w:r w:rsidR="00C0287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..</w:t>
      </w: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.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Install-Package Newtonsoft.Json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installed 'Newtonsoft.Json 4.5.11'.</w:t>
      </w:r>
    </w:p>
    <w:p w:rsidR="000A7DAB" w:rsidRPr="00024379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added 'Newtonsoft.Json 4.5.11' to LessonProject.</w:t>
      </w:r>
    </w:p>
    <w:p w:rsidR="00C02871" w:rsidRPr="00024379" w:rsidRDefault="00C02871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24379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br w:type="page"/>
      </w:r>
    </w:p>
    <w:p w:rsidR="00C02871" w:rsidRPr="00024379" w:rsidRDefault="00C02871" w:rsidP="00C02871">
      <w:pPr>
        <w:pStyle w:val="3"/>
        <w:rPr>
          <w:highlight w:val="white"/>
        </w:rPr>
      </w:pPr>
      <w:r>
        <w:rPr>
          <w:highlight w:val="white"/>
        </w:rPr>
        <w:lastRenderedPageBreak/>
        <w:t>Документация</w:t>
      </w:r>
    </w:p>
    <w:p w:rsidR="00C02871" w:rsidRPr="00024379" w:rsidRDefault="00C02871" w:rsidP="00C02871">
      <w:r>
        <w:t xml:space="preserve">По этой </w:t>
      </w:r>
      <w:hyperlink r:id="rId119" w:history="1">
        <w:r w:rsidRPr="00C02871">
          <w:rPr>
            <w:rStyle w:val="a7"/>
          </w:rPr>
          <w:t>ссыл</w:t>
        </w:r>
        <w:r w:rsidRPr="00C02871">
          <w:rPr>
            <w:rStyle w:val="a7"/>
          </w:rPr>
          <w:t>к</w:t>
        </w:r>
        <w:r w:rsidRPr="00C02871">
          <w:rPr>
            <w:rStyle w:val="a7"/>
          </w:rPr>
          <w:t>е</w:t>
        </w:r>
      </w:hyperlink>
      <w:r>
        <w:t xml:space="preserve"> находится документация. </w:t>
      </w:r>
      <w:r w:rsidR="00AD7602">
        <w:t xml:space="preserve">Мы </w:t>
      </w:r>
      <w:r>
        <w:t xml:space="preserve">начнем с простого преобразования объекта в </w:t>
      </w:r>
      <w:r>
        <w:rPr>
          <w:lang w:val="en-US"/>
        </w:rPr>
        <w:t>json</w:t>
      </w:r>
      <w:r w:rsidRPr="00C02871">
        <w:t>-</w:t>
      </w:r>
      <w:r>
        <w:t xml:space="preserve">формат и обратно. Создадим </w:t>
      </w:r>
      <w:r>
        <w:rPr>
          <w:lang w:val="en-US"/>
        </w:rPr>
        <w:t>LessonProject</w:t>
      </w:r>
      <w:r w:rsidRPr="00C02871">
        <w:t>.</w:t>
      </w:r>
      <w:r>
        <w:rPr>
          <w:lang w:val="en-US"/>
        </w:rPr>
        <w:t>Console</w:t>
      </w:r>
      <w:r w:rsidRPr="00C02871">
        <w:t xml:space="preserve"> </w:t>
      </w:r>
      <w:r>
        <w:t>и сделаем его проектом по-умолчанию. Добавим</w:t>
      </w:r>
      <w:r w:rsidRPr="00024379">
        <w:t xml:space="preserve"> </w:t>
      </w:r>
      <w:r>
        <w:t>тип</w:t>
      </w:r>
      <w:r w:rsidRPr="00024379">
        <w:t xml:space="preserve"> </w:t>
      </w:r>
      <w:r>
        <w:rPr>
          <w:lang w:val="en-US"/>
        </w:rPr>
        <w:t>User</w:t>
      </w:r>
      <w:r w:rsidRPr="00024379">
        <w:t>: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MiddleName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Default="00C02871" w:rsidP="00C02871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02871" w:rsidRPr="00024379" w:rsidRDefault="00C02871" w:rsidP="00C02871">
      <w:r w:rsidRPr="00024379">
        <w:t xml:space="preserve">Создадим объект и преобразуем в </w:t>
      </w:r>
      <w:r w:rsidRPr="00C02871">
        <w:rPr>
          <w:lang w:val="en-US"/>
        </w:rPr>
        <w:t>json</w:t>
      </w:r>
      <w:r w:rsidRPr="00024379">
        <w:t>: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"404"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"chernikov@gmail.com"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"rollinx"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FirstName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MiddleName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"Alexandrovich"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Gender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"M"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jsonUser = 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.SerializeObject(user);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System.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.Write(jsonUser);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Default="00C02871" w:rsidP="00C02871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System.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.ReadLine();</w:t>
      </w:r>
    </w:p>
    <w:p w:rsidR="00C02871" w:rsidRPr="00C02871" w:rsidRDefault="00C02871" w:rsidP="00C02871">
      <w:pPr>
        <w:rPr>
          <w:lang w:val="en-US"/>
        </w:rPr>
      </w:pPr>
      <w:r w:rsidRPr="00C02871">
        <w:rPr>
          <w:lang w:val="en-US"/>
        </w:rPr>
        <w:t>Результат:</w:t>
      </w:r>
    </w:p>
    <w:p w:rsidR="00C02871" w:rsidRPr="00024379" w:rsidRDefault="00C02871" w:rsidP="00C02871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{"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":"404","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Andrey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Andrey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MiddleName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Alexandrovich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Chernikov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UserName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rollinx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Gender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M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Email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chernikov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@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gmail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com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"}</w:t>
      </w:r>
    </w:p>
    <w:p w:rsidR="0010499B" w:rsidRPr="00024379" w:rsidRDefault="0010499B" w:rsidP="00C02871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0499B" w:rsidRPr="00024379" w:rsidRDefault="0010499B" w:rsidP="00C02871">
      <w:r w:rsidRPr="00024379">
        <w:t>Попробуем обратное:</w:t>
      </w:r>
    </w:p>
    <w:p w:rsid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jsonUserSource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"{\"Id\":\"405\",\"Name\":\"Andrey\",\"FirstName\":\"Andrey\",\"MiddleName\":\"Alexandrovich\",\"LastName\":\"Chernikov\",\"UserName\":\"rollinx\",\"Gender\":\"M\",\"Email\":\"chernikov@gmail.com\"}"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0499B" w:rsidRPr="00024379" w:rsidRDefault="0010499B" w:rsidP="0010499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user2 =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.DeserializeObject&lt;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&gt;(jsonUserSource);</w:t>
      </w:r>
    </w:p>
    <w:p w:rsidR="0010499B" w:rsidRPr="0010499B" w:rsidRDefault="0010499B" w:rsidP="0010499B">
      <w:pPr>
        <w:rPr>
          <w:lang w:val="en-US"/>
        </w:rPr>
      </w:pPr>
      <w:r w:rsidRPr="0010499B">
        <w:rPr>
          <w:lang w:val="en-US"/>
        </w:rPr>
        <w:t>И получаем результат:</w:t>
      </w:r>
    </w:p>
    <w:p w:rsidR="0010499B" w:rsidRDefault="0010499B" w:rsidP="0010499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 wp14:anchorId="166005C7" wp14:editId="7CCA52A5">
            <wp:extent cx="4226943" cy="2276046"/>
            <wp:effectExtent l="0" t="0" r="2540" b="0"/>
            <wp:docPr id="69" name="Рисунок 69" descr="D:\Projects\RepositoryMercurial\WebTemplate\Sources\lessons\PrintScreens\LessonB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B\Untitled-01.jp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453" cy="2275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99B" w:rsidRPr="0010499B" w:rsidRDefault="0010499B" w:rsidP="0010499B">
      <w:pPr>
        <w:rPr>
          <w:rFonts w:ascii="Consolas" w:hAnsi="Consolas" w:cs="Consolas"/>
          <w:color w:val="000000"/>
          <w:sz w:val="19"/>
          <w:szCs w:val="19"/>
        </w:rPr>
      </w:pPr>
    </w:p>
    <w:p w:rsidR="0010499B" w:rsidRPr="00024379" w:rsidRDefault="0010499B" w:rsidP="00C02871">
      <w:pPr>
        <w:rPr>
          <w:lang w:val="en-US"/>
        </w:rPr>
      </w:pPr>
      <w:r w:rsidRPr="00024379">
        <w:t xml:space="preserve">Т.е. работает в </w:t>
      </w:r>
      <w:r w:rsidR="00AD7602" w:rsidRPr="00024379">
        <w:t>об</w:t>
      </w:r>
      <w:r w:rsidR="00AD7602">
        <w:t>о</w:t>
      </w:r>
      <w:r w:rsidR="00AD7602" w:rsidRPr="00024379">
        <w:t xml:space="preserve">их </w:t>
      </w:r>
      <w:r w:rsidRPr="00024379">
        <w:t xml:space="preserve">направлениях. Но немного усложним. </w:t>
      </w:r>
      <w:r w:rsidRPr="0010499B">
        <w:t>Например</w:t>
      </w:r>
      <w:r w:rsidR="00AD7602">
        <w:t>,</w:t>
      </w:r>
      <w:r w:rsidRPr="0010499B">
        <w:t xml:space="preserve"> зададим </w:t>
      </w:r>
      <w:r w:rsidRPr="0010499B">
        <w:rPr>
          <w:lang w:val="en-US"/>
        </w:rPr>
        <w:t>Gender</w:t>
      </w:r>
      <w:r w:rsidRPr="0010499B">
        <w:t xml:space="preserve"> через перечисляемый тип </w:t>
      </w:r>
      <w:r w:rsidRPr="0010499B">
        <w:rPr>
          <w:lang w:val="en-US"/>
        </w:rPr>
        <w:t>Male</w:t>
      </w:r>
      <w:r w:rsidRPr="0010499B">
        <w:t xml:space="preserve"> и </w:t>
      </w:r>
      <w:r w:rsidRPr="0010499B">
        <w:rPr>
          <w:lang w:val="en-US"/>
        </w:rPr>
        <w:t>Female</w:t>
      </w:r>
      <w:r w:rsidRPr="0010499B">
        <w:t xml:space="preserve">, </w:t>
      </w:r>
      <w:r w:rsidR="0070789A">
        <w:t>и</w:t>
      </w:r>
      <w:r w:rsidRPr="0010499B">
        <w:t xml:space="preserve"> в </w:t>
      </w:r>
      <w:r w:rsidRPr="0010499B">
        <w:rPr>
          <w:lang w:val="en-US"/>
        </w:rPr>
        <w:t>json</w:t>
      </w:r>
      <w:r w:rsidRPr="0010499B">
        <w:t xml:space="preserve"> должно передаваться именно </w:t>
      </w:r>
      <w:r w:rsidRPr="0010499B">
        <w:rPr>
          <w:lang w:val="en-US"/>
        </w:rPr>
        <w:t>M</w:t>
      </w:r>
      <w:r w:rsidR="0070789A">
        <w:rPr>
          <w:lang w:val="en-US"/>
        </w:rPr>
        <w:t>ale</w:t>
      </w:r>
      <w:r w:rsidRPr="0010499B">
        <w:t xml:space="preserve"> и </w:t>
      </w:r>
      <w:r w:rsidRPr="0010499B">
        <w:rPr>
          <w:lang w:val="en-US"/>
        </w:rPr>
        <w:t>F</w:t>
      </w:r>
      <w:r w:rsidR="0070789A">
        <w:rPr>
          <w:lang w:val="en-US"/>
        </w:rPr>
        <w:t>emale</w:t>
      </w:r>
      <w:r w:rsidRPr="0010499B">
        <w:t xml:space="preserve">. </w:t>
      </w:r>
      <w:r>
        <w:t>А</w:t>
      </w:r>
      <w:r w:rsidRPr="00024379">
        <w:rPr>
          <w:lang w:val="en-US"/>
        </w:rPr>
        <w:t xml:space="preserve"> </w:t>
      </w:r>
      <w:r>
        <w:rPr>
          <w:lang w:val="en-US"/>
        </w:rPr>
        <w:t>Id</w:t>
      </w:r>
      <w:r w:rsidRPr="00024379">
        <w:rPr>
          <w:lang w:val="en-US"/>
        </w:rPr>
        <w:t xml:space="preserve"> – </w:t>
      </w:r>
      <w:r>
        <w:t>это</w:t>
      </w:r>
      <w:r w:rsidRPr="00024379">
        <w:rPr>
          <w:lang w:val="en-US"/>
        </w:rPr>
        <w:t xml:space="preserve"> </w:t>
      </w:r>
      <w:r>
        <w:t>числовое</w:t>
      </w:r>
      <w:r w:rsidRPr="00024379">
        <w:rPr>
          <w:lang w:val="en-US"/>
        </w:rPr>
        <w:t xml:space="preserve"> </w:t>
      </w:r>
      <w:r>
        <w:t>значение</w:t>
      </w:r>
      <w:r w:rsidRPr="00024379">
        <w:rPr>
          <w:lang w:val="en-US"/>
        </w:rPr>
        <w:t>: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enum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Male,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Female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MiddleName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024379" w:rsidRDefault="0010499B" w:rsidP="0010499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0499B" w:rsidRPr="00024379" w:rsidRDefault="0010499B" w:rsidP="0010499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Пробуем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первую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часть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404,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"chernikov@gmail.com"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"rollinx"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FirstName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MiddleName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"Alexandrovich"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Gender =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.Male</w:t>
      </w:r>
    </w:p>
    <w:p w:rsidR="0010499B" w:rsidRPr="00024379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};</w:t>
      </w:r>
    </w:p>
    <w:p w:rsidR="0010499B" w:rsidRPr="00024379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024379" w:rsidRDefault="0010499B" w:rsidP="0010499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jsonUser =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.SerializeObject(user);</w:t>
      </w:r>
    </w:p>
    <w:p w:rsidR="0010499B" w:rsidRPr="00024379" w:rsidRDefault="0010499B" w:rsidP="0010499B">
      <w:pPr>
        <w:rPr>
          <w:lang w:val="en-US"/>
        </w:rPr>
      </w:pPr>
      <w:r>
        <w:lastRenderedPageBreak/>
        <w:t>Результат</w:t>
      </w:r>
      <w:r w:rsidRPr="00024379">
        <w:rPr>
          <w:lang w:val="en-US"/>
        </w:rPr>
        <w:t>:</w:t>
      </w:r>
    </w:p>
    <w:p w:rsidR="0010499B" w:rsidRPr="00024379" w:rsidRDefault="0010499B" w:rsidP="0010499B">
      <w:pPr>
        <w:rPr>
          <w:lang w:val="en-US"/>
        </w:rPr>
      </w:pPr>
      <w:r w:rsidRPr="00024379">
        <w:rPr>
          <w:lang w:val="en-US"/>
        </w:rPr>
        <w:t>{</w:t>
      </w:r>
      <w:r w:rsidRPr="00024379">
        <w:rPr>
          <w:b/>
          <w:lang w:val="en-US"/>
        </w:rPr>
        <w:t>"Id":404</w:t>
      </w:r>
      <w:r w:rsidRPr="00024379">
        <w:rPr>
          <w:lang w:val="en-US"/>
        </w:rPr>
        <w:t>,"Name":"Andrey","FirstName":"Andrey","MiddleName":"Alexandrovich","LastName":"Chernikov","UserName":"rollinx",</w:t>
      </w:r>
      <w:r w:rsidRPr="00024379">
        <w:rPr>
          <w:b/>
          <w:lang w:val="en-US"/>
        </w:rPr>
        <w:t>"Gender":0</w:t>
      </w:r>
      <w:r w:rsidRPr="00024379">
        <w:rPr>
          <w:lang w:val="en-US"/>
        </w:rPr>
        <w:t>,"Email":"chernikov@gmail.com"}</w:t>
      </w:r>
    </w:p>
    <w:p w:rsidR="0070789A" w:rsidRPr="00024379" w:rsidRDefault="0070789A" w:rsidP="0010499B">
      <w:pPr>
        <w:rPr>
          <w:lang w:val="en-US"/>
        </w:rPr>
      </w:pPr>
      <w:r>
        <w:t>Добавим</w:t>
      </w:r>
      <w:r w:rsidRPr="00024379">
        <w:rPr>
          <w:lang w:val="en-US"/>
        </w:rPr>
        <w:t>: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</w:t>
      </w:r>
      <w:r w:rsidRPr="0070789A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JsonConverter</w:t>
      </w:r>
      <w:r w:rsidRPr="0070789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70789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StringEnumConverter</w:t>
      </w:r>
      <w:r w:rsidRPr="0070789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Male,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Female</w:t>
      </w:r>
    </w:p>
    <w:p w:rsidR="0070789A" w:rsidRPr="00024379" w:rsidRDefault="0070789A" w:rsidP="0070789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0789A" w:rsidRPr="00024379" w:rsidRDefault="0070789A" w:rsidP="0070789A">
      <w:pPr>
        <w:rPr>
          <w:lang w:val="en-US"/>
        </w:rPr>
      </w:pPr>
      <w:r w:rsidRPr="0070789A">
        <w:t>Результат</w:t>
      </w:r>
      <w:r w:rsidRPr="00024379">
        <w:rPr>
          <w:lang w:val="en-US"/>
        </w:rPr>
        <w:t>:</w:t>
      </w:r>
    </w:p>
    <w:p w:rsidR="0070789A" w:rsidRPr="00024379" w:rsidRDefault="0070789A" w:rsidP="0070789A">
      <w:pPr>
        <w:rPr>
          <w:lang w:val="en-US"/>
        </w:rPr>
      </w:pPr>
      <w:r w:rsidRPr="00024379">
        <w:rPr>
          <w:lang w:val="en-US"/>
        </w:rPr>
        <w:t>{"Id":404,"Name":"Andrey","FirstName":"Andrey","MiddleName":"Alexandrovich","LastName":"Chernikov","UserName":"rollinx",</w:t>
      </w:r>
      <w:r w:rsidRPr="00024379">
        <w:rPr>
          <w:b/>
          <w:lang w:val="en-US"/>
        </w:rPr>
        <w:t>"Gender":"Male"</w:t>
      </w:r>
      <w:r w:rsidRPr="00024379">
        <w:rPr>
          <w:lang w:val="en-US"/>
        </w:rPr>
        <w:t>,"Email":"chernikov@gmail.com"}</w:t>
      </w:r>
    </w:p>
    <w:p w:rsidR="0070789A" w:rsidRPr="0070789A" w:rsidRDefault="0070789A" w:rsidP="0070789A">
      <w:r>
        <w:t>Уже лучше. Обратно проверяем – всё ок. Изучим другие атрибуты, задающие тонкие правила настройки</w:t>
      </w:r>
      <w:r w:rsidR="00AD7602">
        <w:t>. Н</w:t>
      </w:r>
      <w:r>
        <w:t>апример</w:t>
      </w:r>
      <w:r w:rsidR="00AD7602">
        <w:t>,</w:t>
      </w:r>
      <w:r>
        <w:t xml:space="preserve"> в </w:t>
      </w:r>
      <w:r>
        <w:rPr>
          <w:lang w:val="en-US"/>
        </w:rPr>
        <w:t>json</w:t>
      </w:r>
      <w:r>
        <w:t xml:space="preserve">-формате будут имена в венгерской записи типа </w:t>
      </w:r>
      <w:r>
        <w:rPr>
          <w:lang w:val="en-US"/>
        </w:rPr>
        <w:t>first</w:t>
      </w:r>
      <w:r w:rsidRPr="0070789A">
        <w:t>_</w:t>
      </w:r>
      <w:r>
        <w:rPr>
          <w:lang w:val="en-US"/>
        </w:rPr>
        <w:t>name</w:t>
      </w:r>
      <w:r w:rsidRPr="0070789A">
        <w:t>: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JsonObject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JsonConverter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StringEnumConverter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Male,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Female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"first_name"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"middle_name"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MiddleName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"last_name"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"user_name"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"gender"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Default="0070789A" w:rsidP="0070789A">
      <w:pPr>
        <w:rPr>
          <w:rFonts w:ascii="Consolas" w:hAnsi="Consolas" w:cs="Consolas"/>
          <w:color w:val="000000"/>
          <w:sz w:val="19"/>
          <w:szCs w:val="19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0789A" w:rsidRDefault="0070789A" w:rsidP="0070789A">
      <w:pPr>
        <w:rPr>
          <w:rFonts w:ascii="Consolas" w:hAnsi="Consolas" w:cs="Consolas"/>
          <w:color w:val="000000"/>
          <w:sz w:val="19"/>
          <w:szCs w:val="19"/>
        </w:rPr>
      </w:pPr>
    </w:p>
    <w:p w:rsidR="0070789A" w:rsidRPr="00024379" w:rsidRDefault="0070789A" w:rsidP="0070789A">
      <w:pPr>
        <w:rPr>
          <w:rFonts w:ascii="Consolas" w:hAnsi="Consolas" w:cs="Consolas"/>
          <w:color w:val="000000"/>
          <w:sz w:val="19"/>
          <w:szCs w:val="19"/>
        </w:rPr>
      </w:pPr>
    </w:p>
    <w:p w:rsidR="0070789A" w:rsidRPr="000E0DBA" w:rsidRDefault="0070789A" w:rsidP="0070789A">
      <w:r w:rsidRPr="000E0DBA">
        <w:t xml:space="preserve">Результат: </w:t>
      </w:r>
    </w:p>
    <w:p w:rsidR="0070789A" w:rsidRPr="0070789A" w:rsidRDefault="0070789A" w:rsidP="0070789A">
      <w:r w:rsidRPr="0070789A">
        <w:lastRenderedPageBreak/>
        <w:t>{"id":404,"name":"Andrey","first_name":"Andrey","middle_name":"Alexandrovich","last_name":"Chernikov","user_name":"rollinx","gender":"Male","email":"chernikov@gmail.com"}</w:t>
      </w:r>
    </w:p>
    <w:p w:rsidR="0070789A" w:rsidRPr="000E0DBA" w:rsidRDefault="000E0DBA" w:rsidP="0070789A">
      <w:r>
        <w:t xml:space="preserve">Для описания списка добавим класс </w:t>
      </w:r>
      <w:r w:rsidRPr="000E0DBA">
        <w:t>Photo</w:t>
      </w:r>
      <w:r>
        <w:t>: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JsonObject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Photo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E0DB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E0DB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E0DBA" w:rsidRDefault="000E0DBA" w:rsidP="000E0DB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E0DBA" w:rsidRPr="00024379" w:rsidRDefault="000E0DBA" w:rsidP="000E0DBA">
      <w:pPr>
        <w:rPr>
          <w:lang w:val="en-US"/>
        </w:rPr>
      </w:pPr>
      <w:r w:rsidRPr="000E0DBA">
        <w:t>И</w:t>
      </w:r>
      <w:r w:rsidRPr="00024379">
        <w:rPr>
          <w:lang w:val="en-US"/>
        </w:rPr>
        <w:t xml:space="preserve"> </w:t>
      </w:r>
      <w:r w:rsidRPr="000E0DBA">
        <w:t>в</w:t>
      </w:r>
      <w:r w:rsidRPr="00024379">
        <w:rPr>
          <w:lang w:val="en-US"/>
        </w:rPr>
        <w:t xml:space="preserve"> User </w:t>
      </w:r>
      <w:r w:rsidRPr="000E0DBA">
        <w:t>добавим</w:t>
      </w:r>
      <w:r w:rsidRPr="00024379">
        <w:rPr>
          <w:lang w:val="en-US"/>
        </w:rPr>
        <w:t>: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E0DB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"photo_album"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E0DBA" w:rsidRPr="000E0DBA" w:rsidRDefault="000E0DBA" w:rsidP="000E0DBA">
      <w:pPr>
        <w:rPr>
          <w:lang w:val="en-US"/>
        </w:rPr>
      </w:pP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Photo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PhotoAlbum {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E0DBA" w:rsidRDefault="000E0DBA" w:rsidP="0070789A">
      <w:r>
        <w:t xml:space="preserve">Результат: </w:t>
      </w:r>
    </w:p>
    <w:p w:rsidR="000E0DBA" w:rsidRDefault="000E0DBA" w:rsidP="0070789A">
      <w:r w:rsidRPr="000E0DBA">
        <w:t>{"id":404,"name":"Andrey","first_name":"Andrey","middle_name":"Alexandrovich","last_name":"Chernikov","user_name":"rollinx","gender":"Male","email":"chernikov@gmail.com","photo_album":[{"id":1,"name":"Я с инстаграммом"},{"id":2,"name":"Я на фоне заниженного таза"}]}</w:t>
      </w:r>
    </w:p>
    <w:p w:rsidR="00687D1F" w:rsidRDefault="00AD7602" w:rsidP="0070789A">
      <w:r>
        <w:t>В</w:t>
      </w:r>
      <w:r w:rsidR="00687D1F">
        <w:t>сё просто и предсказуемо.</w:t>
      </w:r>
    </w:p>
    <w:p w:rsidR="00AE156B" w:rsidRPr="00EE644D" w:rsidRDefault="00687D1F" w:rsidP="0070789A">
      <w:r>
        <w:t>Разберем</w:t>
      </w:r>
      <w:r w:rsidR="00AE156B">
        <w:t xml:space="preserve"> сложный случай, </w:t>
      </w:r>
      <w:r w:rsidR="00AD7602">
        <w:t xml:space="preserve">например, </w:t>
      </w:r>
      <w:r w:rsidR="00AE156B">
        <w:t xml:space="preserve">когда для </w:t>
      </w:r>
      <w:r w:rsidR="00AE156B">
        <w:rPr>
          <w:lang w:val="en-US"/>
        </w:rPr>
        <w:t>Gender</w:t>
      </w:r>
      <w:r w:rsidR="00AE156B" w:rsidRPr="00AE156B">
        <w:t xml:space="preserve"> </w:t>
      </w:r>
      <w:r w:rsidR="00AE156B">
        <w:t xml:space="preserve">нам надо описывать не </w:t>
      </w:r>
      <w:r w:rsidR="00AE156B">
        <w:rPr>
          <w:lang w:val="en-US"/>
        </w:rPr>
        <w:t>Male</w:t>
      </w:r>
      <w:r w:rsidR="00AE156B" w:rsidRPr="00AE156B">
        <w:t>\</w:t>
      </w:r>
      <w:r w:rsidR="00AE156B">
        <w:rPr>
          <w:lang w:val="en-US"/>
        </w:rPr>
        <w:t>Female</w:t>
      </w:r>
      <w:r w:rsidR="00AE156B">
        <w:t xml:space="preserve">, а </w:t>
      </w:r>
      <w:r w:rsidR="00AE156B">
        <w:rPr>
          <w:lang w:val="en-US"/>
        </w:rPr>
        <w:t>M</w:t>
      </w:r>
      <w:r w:rsidR="00AE156B" w:rsidRPr="00AE156B">
        <w:t>\</w:t>
      </w:r>
      <w:r w:rsidR="00AE156B">
        <w:rPr>
          <w:lang w:val="en-US"/>
        </w:rPr>
        <w:t>F</w:t>
      </w:r>
      <w:r w:rsidR="00AE156B" w:rsidRPr="00AE156B">
        <w:t xml:space="preserve">. </w:t>
      </w:r>
      <w:r w:rsidR="00AE156B">
        <w:t xml:space="preserve">Для этого создаем класс по разбору </w:t>
      </w:r>
      <w:r w:rsidR="00EE644D">
        <w:rPr>
          <w:lang w:val="en-US"/>
        </w:rPr>
        <w:t>GenderEnumConverter</w:t>
      </w:r>
      <w:r w:rsidR="00EE644D" w:rsidRPr="00EE644D">
        <w:t>: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GenderEnumConverter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JsonConverter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ReadJson(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JsonReader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reader, 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objectType,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existingValue, 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JsonSerializer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serializer)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 = reader.Value.ToString();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.Compare(value, </w:t>
      </w:r>
      <w:r w:rsidRPr="00EE644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"M"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.Male;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.Compare(value, </w:t>
      </w:r>
      <w:r w:rsidRPr="00EE644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"F"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.Female;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.Male;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WriteJson(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JsonWriter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writer,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JsonSerializer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serializer)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 = 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)value;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Write associative array field name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writer.WriteValue(value.ToString().Substring(0,1));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CanConvert(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objectType)</w:t>
      </w:r>
    </w:p>
    <w:p w:rsid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E644D" w:rsidRPr="00024379" w:rsidRDefault="00EE644D" w:rsidP="00EE644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EE644D" w:rsidRDefault="00EE644D" w:rsidP="00EE644D">
      <w:r>
        <w:t xml:space="preserve">И устанавливаем этот </w:t>
      </w:r>
      <w:r w:rsidR="00AD7602">
        <w:t xml:space="preserve">конвертер </w:t>
      </w:r>
      <w:r>
        <w:t>для обработки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GenderEnumConverter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))]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EE644D" w:rsidRPr="00024379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E644D" w:rsidRPr="00024379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Male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EE644D" w:rsidRPr="00024379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Female</w:t>
      </w:r>
    </w:p>
    <w:p w:rsidR="00EE644D" w:rsidRDefault="00EE644D" w:rsidP="00EE644D">
      <w:pPr>
        <w:rPr>
          <w:rFonts w:ascii="Consolas" w:hAnsi="Consolas" w:cs="Consolas"/>
          <w:color w:val="000000"/>
          <w:sz w:val="19"/>
          <w:szCs w:val="19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E644D" w:rsidRDefault="00EE644D" w:rsidP="00EE644D">
      <w:r w:rsidRPr="00EE644D">
        <w:t>Вообще</w:t>
      </w:r>
      <w:r w:rsidR="00AD7602">
        <w:t>,</w:t>
      </w:r>
      <w:r w:rsidRPr="00EE644D">
        <w:t xml:space="preserve"> </w:t>
      </w:r>
      <w:r w:rsidR="00AD7602" w:rsidRPr="00EE644D">
        <w:t>конверт</w:t>
      </w:r>
      <w:r w:rsidR="00AD7602">
        <w:t>е</w:t>
      </w:r>
      <w:r w:rsidR="00AD7602" w:rsidRPr="00EE644D">
        <w:t xml:space="preserve">ры </w:t>
      </w:r>
      <w:r w:rsidRPr="00EE644D">
        <w:t xml:space="preserve">могут быть бесконечно </w:t>
      </w:r>
      <w:r w:rsidR="00AD7602" w:rsidRPr="00EE644D">
        <w:t>сложн</w:t>
      </w:r>
      <w:r w:rsidR="00AD7602">
        <w:t xml:space="preserve">ыми </w:t>
      </w:r>
      <w:r>
        <w:t xml:space="preserve">для разбора </w:t>
      </w:r>
      <w:r>
        <w:rPr>
          <w:lang w:val="en-US"/>
        </w:rPr>
        <w:t>json</w:t>
      </w:r>
      <w:r w:rsidRPr="00EE644D">
        <w:t>-</w:t>
      </w:r>
      <w:r>
        <w:t>данных</w:t>
      </w:r>
      <w:r w:rsidR="00AD7602">
        <w:t>. М</w:t>
      </w:r>
      <w:r>
        <w:t>ожно обрабатывать нетипичные записи дат, сложные структуры данных, формировать сериализацию своих классов.</w:t>
      </w:r>
    </w:p>
    <w:p w:rsidR="005863CC" w:rsidRDefault="005863CC" w:rsidP="005863CC">
      <w:pPr>
        <w:pStyle w:val="3"/>
      </w:pPr>
      <w:r>
        <w:t>Работа</w:t>
      </w:r>
      <w:r w:rsidRPr="00024379">
        <w:t xml:space="preserve"> </w:t>
      </w:r>
      <w:r>
        <w:t>с</w:t>
      </w:r>
      <w:r w:rsidRPr="00024379">
        <w:t xml:space="preserve"> </w:t>
      </w:r>
      <w:r>
        <w:rPr>
          <w:lang w:val="en-US"/>
        </w:rPr>
        <w:t>facebook</w:t>
      </w:r>
    </w:p>
    <w:p w:rsidR="00EE644D" w:rsidRDefault="00EE644D" w:rsidP="00EE644D">
      <w:r>
        <w:t xml:space="preserve">Всё это понятно и скучно, так что метнемся работать с </w:t>
      </w:r>
      <w:r>
        <w:rPr>
          <w:lang w:val="en-US"/>
        </w:rPr>
        <w:t>facebook</w:t>
      </w:r>
      <w:r w:rsidRPr="00EE644D">
        <w:t xml:space="preserve"> </w:t>
      </w:r>
      <w:r>
        <w:rPr>
          <w:lang w:val="en-US"/>
        </w:rPr>
        <w:t>API</w:t>
      </w:r>
      <w:r w:rsidRPr="00EE644D">
        <w:t xml:space="preserve">. </w:t>
      </w:r>
      <w:r>
        <w:t xml:space="preserve">Развлечений всем! Для начала заведем проект </w:t>
      </w:r>
      <w:r>
        <w:rPr>
          <w:lang w:val="en-US"/>
        </w:rPr>
        <w:t>LessonProject</w:t>
      </w:r>
      <w:r w:rsidRPr="00DF01BB">
        <w:t>.</w:t>
      </w:r>
      <w:r>
        <w:rPr>
          <w:lang w:val="en-US"/>
        </w:rPr>
        <w:t>FacebookAPI</w:t>
      </w:r>
      <w:r w:rsidRPr="00DF01BB">
        <w:t>.</w:t>
      </w:r>
      <w:r w:rsidR="00DF01BB" w:rsidRPr="00DF01BB">
        <w:t xml:space="preserve"> </w:t>
      </w:r>
      <w:r w:rsidR="00DF01BB">
        <w:t xml:space="preserve">Добавим туда </w:t>
      </w:r>
      <w:r w:rsidR="00DF01BB">
        <w:rPr>
          <w:lang w:val="en-US"/>
        </w:rPr>
        <w:t>Json</w:t>
      </w:r>
      <w:r w:rsidR="00DF01BB" w:rsidRPr="00DF01BB">
        <w:t>.</w:t>
      </w:r>
      <w:r w:rsidR="00DF01BB">
        <w:rPr>
          <w:lang w:val="en-US"/>
        </w:rPr>
        <w:t>NET</w:t>
      </w:r>
      <w:r w:rsidR="00DF01BB" w:rsidRPr="00DF01BB">
        <w:t xml:space="preserve"> </w:t>
      </w:r>
      <w:r w:rsidR="00DF01BB">
        <w:t xml:space="preserve">и свяжем с основным проектом. </w:t>
      </w:r>
    </w:p>
    <w:p w:rsidR="00DF01BB" w:rsidRDefault="00DF01BB" w:rsidP="00EE644D">
      <w:r>
        <w:t xml:space="preserve">На </w:t>
      </w:r>
      <w:r>
        <w:rPr>
          <w:lang w:val="en-US"/>
        </w:rPr>
        <w:t>facebook</w:t>
      </w:r>
      <w:r w:rsidRPr="00DF01BB">
        <w:t xml:space="preserve"> </w:t>
      </w:r>
      <w:r>
        <w:t xml:space="preserve">надо завести </w:t>
      </w:r>
      <w:r>
        <w:rPr>
          <w:lang w:val="en-US"/>
        </w:rPr>
        <w:t>ApplicationID</w:t>
      </w:r>
      <w:r w:rsidRPr="00DF01BB">
        <w:t xml:space="preserve"> </w:t>
      </w:r>
      <w:r>
        <w:t>по адресу:</w:t>
      </w:r>
    </w:p>
    <w:p w:rsidR="00DF01BB" w:rsidRDefault="00376A6C" w:rsidP="00EE644D">
      <w:hyperlink r:id="rId121" w:history="1">
        <w:r w:rsidR="00DF01BB" w:rsidRPr="004A0138">
          <w:rPr>
            <w:rStyle w:val="a7"/>
          </w:rPr>
          <w:t>https://developers.facebook.com/apps</w:t>
        </w:r>
      </w:hyperlink>
    </w:p>
    <w:p w:rsidR="00DF01BB" w:rsidRDefault="00DF01BB" w:rsidP="00EE644D">
      <w:r>
        <w:rPr>
          <w:noProof/>
          <w:lang w:eastAsia="ru-RU"/>
        </w:rPr>
        <w:drawing>
          <wp:inline distT="0" distB="0" distL="0" distR="0" wp14:anchorId="78D17C59" wp14:editId="179C5EA4">
            <wp:extent cx="5763371" cy="2363638"/>
            <wp:effectExtent l="0" t="0" r="8890" b="0"/>
            <wp:docPr id="70" name="Рисунок 70" descr="D:\Projects\RepositoryMercurial\WebTemplate\Sources\lessons\PrintScreens\LessonB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B\Untitled-02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687" cy="237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BB" w:rsidRDefault="00DF01BB">
      <w:r>
        <w:br w:type="page"/>
      </w:r>
    </w:p>
    <w:p w:rsidR="00DF01BB" w:rsidRDefault="00DF01BB" w:rsidP="00EE644D"/>
    <w:p w:rsidR="00DF01BB" w:rsidRDefault="00DF01BB" w:rsidP="00DF01BB">
      <w:r>
        <w:t>Создаем, получаем:</w:t>
      </w:r>
      <w:r w:rsidRPr="00DF01BB">
        <w:t xml:space="preserve"> </w:t>
      </w:r>
    </w:p>
    <w:p w:rsidR="00DF01BB" w:rsidRDefault="00DF01BB" w:rsidP="00DF01BB">
      <w:r>
        <w:rPr>
          <w:noProof/>
          <w:lang w:eastAsia="ru-RU"/>
        </w:rPr>
        <w:drawing>
          <wp:inline distT="0" distB="0" distL="0" distR="0" wp14:anchorId="64E77A3D" wp14:editId="1F496D00">
            <wp:extent cx="4684143" cy="4010128"/>
            <wp:effectExtent l="0" t="0" r="2540" b="0"/>
            <wp:docPr id="71" name="Рисунок 71" descr="D:\Projects\RepositoryMercurial\WebTemplate\Sources\lessons\PrintScreens\LessonB\Untitled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B\Untitled-03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855" cy="4009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BB" w:rsidRDefault="00DF01BB" w:rsidP="00DF01BB">
      <w:r>
        <w:t xml:space="preserve">Нам интересно будет </w:t>
      </w:r>
      <w:r>
        <w:rPr>
          <w:lang w:val="en-US"/>
        </w:rPr>
        <w:t>AppID</w:t>
      </w:r>
      <w:r w:rsidRPr="00DF01BB">
        <w:t xml:space="preserve"> </w:t>
      </w:r>
      <w:r>
        <w:t xml:space="preserve">и </w:t>
      </w:r>
      <w:r>
        <w:rPr>
          <w:lang w:val="en-US"/>
        </w:rPr>
        <w:t>AppSecret</w:t>
      </w:r>
      <w:r w:rsidRPr="00DF01BB">
        <w:t xml:space="preserve"> (</w:t>
      </w:r>
      <w:r>
        <w:t>я его потом сброшу, так что оно будет другим</w:t>
      </w:r>
      <w:r w:rsidRPr="00DF01BB">
        <w:t>)</w:t>
      </w:r>
      <w:r>
        <w:t>.</w:t>
      </w:r>
    </w:p>
    <w:p w:rsidR="00DF01BB" w:rsidRDefault="00AD7602" w:rsidP="00DF01BB">
      <w:r>
        <w:t>Д</w:t>
      </w:r>
      <w:r w:rsidR="00DF01BB">
        <w:t xml:space="preserve">обавляем эти данные в </w:t>
      </w:r>
      <w:r w:rsidR="00DF01BB">
        <w:rPr>
          <w:lang w:val="en-US"/>
        </w:rPr>
        <w:t>Config</w:t>
      </w:r>
      <w:r w:rsidR="00DF01BB" w:rsidRPr="00DF01BB">
        <w:t>/</w:t>
      </w:r>
      <w:r w:rsidR="00DF01BB">
        <w:rPr>
          <w:lang w:val="en-US"/>
        </w:rPr>
        <w:t>FacebookSetting</w:t>
      </w:r>
      <w:r w:rsidR="00DF01BB" w:rsidRPr="00DF01BB">
        <w:t>.</w:t>
      </w:r>
      <w:r w:rsidR="00DF01BB">
        <w:rPr>
          <w:lang w:val="en-US"/>
        </w:rPr>
        <w:t>cs</w:t>
      </w:r>
      <w:r w:rsidR="00DF01BB" w:rsidRPr="00DF01BB">
        <w:t xml:space="preserve"> (</w:t>
      </w:r>
      <w:r w:rsidR="00DF01BB">
        <w:t>уже знаем</w:t>
      </w:r>
      <w:r>
        <w:t>,</w:t>
      </w:r>
      <w:r w:rsidR="00DF01BB">
        <w:t xml:space="preserve"> как это делается):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FacebookSetting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DF01B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DF01B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"AppID"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AppID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"AppID"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"AppID"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DF01B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"AppSecret"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AppSecret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"AppSecret"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01BB" w:rsidRPr="000C5CCC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F01BB" w:rsidRPr="000C5CCC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F4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DF01BB" w:rsidRPr="000C5CCC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01BB" w:rsidRPr="000C5CCC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F4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C5CC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F4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AppSecret</w:t>
      </w:r>
      <w:r w:rsidRPr="000C5CC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6F4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01BB" w:rsidRPr="000C5CCC" w:rsidRDefault="00DF01BB" w:rsidP="00DF01BB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        }     }</w:t>
      </w:r>
    </w:p>
    <w:p w:rsidR="00DF01BB" w:rsidRPr="00765CD2" w:rsidRDefault="00AD7602" w:rsidP="005863CC">
      <w:pPr>
        <w:rPr>
          <w:lang w:val="en-US"/>
        </w:rPr>
      </w:pPr>
      <w:r>
        <w:lastRenderedPageBreak/>
        <w:t>О</w:t>
      </w:r>
      <w:r w:rsidR="006F47D4">
        <w:t>бщение</w:t>
      </w:r>
      <w:r w:rsidR="006F47D4" w:rsidRPr="00765CD2">
        <w:rPr>
          <w:lang w:val="en-US"/>
        </w:rPr>
        <w:t xml:space="preserve"> </w:t>
      </w:r>
      <w:r w:rsidR="0016063F">
        <w:t>с</w:t>
      </w:r>
      <w:r w:rsidR="0016063F" w:rsidRPr="00765CD2">
        <w:rPr>
          <w:lang w:val="en-US"/>
        </w:rPr>
        <w:t xml:space="preserve"> </w:t>
      </w:r>
      <w:r w:rsidR="0016063F">
        <w:t>фейсбуком</w:t>
      </w:r>
      <w:r w:rsidR="0016063F" w:rsidRPr="00765CD2">
        <w:rPr>
          <w:lang w:val="en-US"/>
        </w:rPr>
        <w:t xml:space="preserve"> </w:t>
      </w:r>
      <w:r w:rsidR="0016063F">
        <w:t>происходит</w:t>
      </w:r>
      <w:r w:rsidR="0016063F" w:rsidRPr="00765CD2">
        <w:rPr>
          <w:lang w:val="en-US"/>
        </w:rPr>
        <w:t xml:space="preserve"> </w:t>
      </w:r>
      <w:r w:rsidR="0016063F">
        <w:t>так</w:t>
      </w:r>
      <w:r w:rsidR="0016063F" w:rsidRPr="00765CD2">
        <w:rPr>
          <w:lang w:val="en-US"/>
        </w:rPr>
        <w:t>:</w:t>
      </w:r>
    </w:p>
    <w:p w:rsidR="0016063F" w:rsidRDefault="00AD7602" w:rsidP="002037CD">
      <w:pPr>
        <w:pStyle w:val="a6"/>
        <w:numPr>
          <w:ilvl w:val="0"/>
          <w:numId w:val="47"/>
        </w:numPr>
      </w:pPr>
      <w:r>
        <w:t xml:space="preserve">Попросим </w:t>
      </w:r>
      <w:r w:rsidR="0016063F">
        <w:t>пользователя авторизоваться, так мы узнаем, какие права у нас есть</w:t>
      </w:r>
    </w:p>
    <w:p w:rsidR="00D24317" w:rsidRDefault="0016063F" w:rsidP="002037CD">
      <w:pPr>
        <w:pStyle w:val="a6"/>
        <w:numPr>
          <w:ilvl w:val="0"/>
          <w:numId w:val="47"/>
        </w:numPr>
      </w:pPr>
      <w:r>
        <w:t>Ответом этого будет токен доступа, по нему мы будем получать информацию</w:t>
      </w:r>
    </w:p>
    <w:p w:rsidR="00D24317" w:rsidRDefault="00D24317" w:rsidP="00D24317">
      <w:pPr>
        <w:pStyle w:val="a6"/>
        <w:numPr>
          <w:ilvl w:val="0"/>
          <w:numId w:val="47"/>
        </w:numPr>
      </w:pPr>
      <w:r>
        <w:t>Получаем информацию про самого пользователя</w:t>
      </w:r>
    </w:p>
    <w:p w:rsidR="0016063F" w:rsidRDefault="0016063F" w:rsidP="00D24317">
      <w:r>
        <w:t xml:space="preserve">Создадим интерфейс, который будет реализовывать наш </w:t>
      </w:r>
      <w:r w:rsidR="006824C3" w:rsidRPr="00D24317">
        <w:rPr>
          <w:lang w:val="en-US"/>
        </w:rPr>
        <w:t>FacebookSetting</w:t>
      </w:r>
      <w:r w:rsidR="006824C3" w:rsidRPr="006824C3">
        <w:t xml:space="preserve"> (</w:t>
      </w:r>
      <w:r w:rsidR="006824C3">
        <w:t>чтобы была обратная совместимость</w:t>
      </w:r>
      <w:r w:rsidR="006824C3" w:rsidRPr="006824C3">
        <w:t>) (</w:t>
      </w:r>
      <w:r w:rsidR="006824C3" w:rsidRPr="00D24317">
        <w:rPr>
          <w:lang w:val="en-US"/>
        </w:rPr>
        <w:t>LessonProject</w:t>
      </w:r>
      <w:r w:rsidR="006824C3" w:rsidRPr="006824C3">
        <w:t>.</w:t>
      </w:r>
      <w:r w:rsidR="006824C3" w:rsidRPr="00D24317">
        <w:rPr>
          <w:lang w:val="en-US"/>
        </w:rPr>
        <w:t>FacebookAPI</w:t>
      </w:r>
      <w:r w:rsidR="006824C3" w:rsidRPr="006824C3">
        <w:t>/</w:t>
      </w:r>
      <w:r w:rsidR="006824C3" w:rsidRPr="00D24317">
        <w:rPr>
          <w:lang w:val="en-US"/>
        </w:rPr>
        <w:t>IFbAppConfig</w:t>
      </w:r>
      <w:r w:rsidR="006824C3" w:rsidRPr="006824C3">
        <w:t>.</w:t>
      </w:r>
      <w:r w:rsidR="006824C3" w:rsidRPr="00D24317">
        <w:rPr>
          <w:lang w:val="en-US"/>
        </w:rPr>
        <w:t>cs</w:t>
      </w:r>
      <w:r w:rsidR="006824C3" w:rsidRPr="006824C3">
        <w:t>)</w:t>
      </w:r>
      <w:r w:rsidR="006824C3">
        <w:t>:</w:t>
      </w:r>
    </w:p>
    <w:p w:rsidR="006824C3" w:rsidRP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24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24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24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IFbAppConfig</w:t>
      </w:r>
    </w:p>
    <w:p w:rsidR="006824C3" w:rsidRP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24C3" w:rsidRP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24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AppID { </w:t>
      </w:r>
      <w:r w:rsidRPr="006824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24C3" w:rsidRP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24C3" w:rsidRPr="00024379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AppSecret { </w:t>
      </w: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24C3" w:rsidRPr="00024379" w:rsidRDefault="006824C3" w:rsidP="006824C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6824C3" w:rsidRPr="00024379" w:rsidRDefault="006824C3" w:rsidP="006824C3">
      <w:pPr>
        <w:rPr>
          <w:lang w:val="en-US"/>
        </w:rPr>
      </w:pPr>
      <w:r w:rsidRPr="00E506F4">
        <w:t>Добавляем</w:t>
      </w:r>
      <w:r w:rsidRPr="00024379">
        <w:rPr>
          <w:lang w:val="en-US"/>
        </w:rPr>
        <w:t xml:space="preserve"> </w:t>
      </w:r>
      <w:r w:rsidRPr="00E506F4">
        <w:t>в</w:t>
      </w:r>
      <w:r w:rsidRPr="00024379">
        <w:rPr>
          <w:lang w:val="en-US"/>
        </w:rPr>
        <w:t xml:space="preserve"> FacebookSetting (/Global/Config/FacebookSetting.cs):</w:t>
      </w:r>
    </w:p>
    <w:p w:rsidR="006824C3" w:rsidRPr="00024379" w:rsidRDefault="006824C3" w:rsidP="006824C3">
      <w:pPr>
        <w:rPr>
          <w:rFonts w:ascii="Consolas" w:hAnsi="Consolas" w:cs="Consolas"/>
          <w:b/>
          <w:color w:val="2B91AF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437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FacebookSetting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2437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437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IFbAppConfig</w:t>
      </w:r>
    </w:p>
    <w:p w:rsidR="00E506F4" w:rsidRPr="00765CD2" w:rsidRDefault="00E506F4" w:rsidP="006824C3">
      <w:pPr>
        <w:rPr>
          <w:lang w:val="en-US"/>
        </w:rPr>
      </w:pPr>
      <w:r w:rsidRPr="00E506F4">
        <w:t>Используя</w:t>
      </w:r>
      <w:r w:rsidRPr="00765CD2">
        <w:rPr>
          <w:lang w:val="en-US"/>
        </w:rPr>
        <w:t xml:space="preserve"> </w:t>
      </w:r>
      <w:r>
        <w:t>наш</w:t>
      </w:r>
      <w:r w:rsidRPr="00765CD2">
        <w:rPr>
          <w:lang w:val="en-US"/>
        </w:rPr>
        <w:t xml:space="preserve"> </w:t>
      </w:r>
      <w:r>
        <w:rPr>
          <w:lang w:val="en-US"/>
        </w:rPr>
        <w:t>AppID</w:t>
      </w:r>
      <w:r w:rsidR="00AD7602" w:rsidRPr="00765CD2">
        <w:rPr>
          <w:lang w:val="en-US"/>
        </w:rPr>
        <w:t>,</w:t>
      </w:r>
      <w:r w:rsidRPr="00765CD2">
        <w:rPr>
          <w:lang w:val="en-US"/>
        </w:rPr>
        <w:t xml:space="preserve"> </w:t>
      </w:r>
      <w:r>
        <w:t>мы</w:t>
      </w:r>
      <w:r w:rsidRPr="00765CD2">
        <w:rPr>
          <w:lang w:val="en-US"/>
        </w:rPr>
        <w:t xml:space="preserve"> </w:t>
      </w:r>
      <w:r>
        <w:t>идем</w:t>
      </w:r>
      <w:r w:rsidRPr="00765CD2">
        <w:rPr>
          <w:lang w:val="en-US"/>
        </w:rPr>
        <w:t xml:space="preserve"> </w:t>
      </w:r>
      <w:r>
        <w:t>по</w:t>
      </w:r>
      <w:r w:rsidRPr="00765CD2">
        <w:rPr>
          <w:lang w:val="en-US"/>
        </w:rPr>
        <w:t xml:space="preserve"> </w:t>
      </w:r>
      <w:r>
        <w:t>строке</w:t>
      </w:r>
      <w:r w:rsidRPr="00765CD2">
        <w:rPr>
          <w:lang w:val="en-US"/>
        </w:rPr>
        <w:t xml:space="preserve"> </w:t>
      </w:r>
      <w:r>
        <w:t>типа</w:t>
      </w:r>
      <w:r w:rsidRPr="00765CD2">
        <w:rPr>
          <w:lang w:val="en-US"/>
        </w:rPr>
        <w:t>:</w:t>
      </w:r>
    </w:p>
    <w:p w:rsidR="00D24317" w:rsidRPr="00765CD2" w:rsidRDefault="00376A6C" w:rsidP="00D24317">
      <w:pPr>
        <w:rPr>
          <w:lang w:val="en-US"/>
        </w:rPr>
      </w:pPr>
      <w:hyperlink r:id="rId124" w:history="1">
        <w:r w:rsidR="00D24317" w:rsidRPr="00C665C4">
          <w:rPr>
            <w:rStyle w:val="a7"/>
            <w:lang w:val="en-US"/>
          </w:rPr>
          <w:t>https</w:t>
        </w:r>
        <w:r w:rsidR="00D24317" w:rsidRPr="00765CD2">
          <w:rPr>
            <w:rStyle w:val="a7"/>
            <w:lang w:val="en-US"/>
          </w:rPr>
          <w:t>://</w:t>
        </w:r>
        <w:r w:rsidR="00D24317" w:rsidRPr="00C665C4">
          <w:rPr>
            <w:rStyle w:val="a7"/>
            <w:lang w:val="en-US"/>
          </w:rPr>
          <w:t>www</w:t>
        </w:r>
        <w:r w:rsidR="00D24317" w:rsidRPr="00765CD2">
          <w:rPr>
            <w:rStyle w:val="a7"/>
            <w:lang w:val="en-US"/>
          </w:rPr>
          <w:t>.</w:t>
        </w:r>
        <w:r w:rsidR="00D24317" w:rsidRPr="00C665C4">
          <w:rPr>
            <w:rStyle w:val="a7"/>
            <w:lang w:val="en-US"/>
          </w:rPr>
          <w:t>facebook</w:t>
        </w:r>
        <w:r w:rsidR="00D24317" w:rsidRPr="00765CD2">
          <w:rPr>
            <w:rStyle w:val="a7"/>
            <w:lang w:val="en-US"/>
          </w:rPr>
          <w:t>.</w:t>
        </w:r>
        <w:r w:rsidR="00D24317" w:rsidRPr="00C665C4">
          <w:rPr>
            <w:rStyle w:val="a7"/>
            <w:lang w:val="en-US"/>
          </w:rPr>
          <w:t>com</w:t>
        </w:r>
        <w:r w:rsidR="00D24317" w:rsidRPr="00765CD2">
          <w:rPr>
            <w:rStyle w:val="a7"/>
            <w:lang w:val="en-US"/>
          </w:rPr>
          <w:t>/</w:t>
        </w:r>
        <w:r w:rsidR="00D24317" w:rsidRPr="00C665C4">
          <w:rPr>
            <w:rStyle w:val="a7"/>
            <w:lang w:val="en-US"/>
          </w:rPr>
          <w:t>dialog</w:t>
        </w:r>
        <w:r w:rsidR="00D24317" w:rsidRPr="00765CD2">
          <w:rPr>
            <w:rStyle w:val="a7"/>
            <w:lang w:val="en-US"/>
          </w:rPr>
          <w:t>/</w:t>
        </w:r>
        <w:r w:rsidR="00D24317" w:rsidRPr="00C665C4">
          <w:rPr>
            <w:rStyle w:val="a7"/>
            <w:lang w:val="en-US"/>
          </w:rPr>
          <w:t>oauth</w:t>
        </w:r>
        <w:r w:rsidR="00D24317" w:rsidRPr="00765CD2">
          <w:rPr>
            <w:rStyle w:val="a7"/>
            <w:lang w:val="en-US"/>
          </w:rPr>
          <w:t>?</w:t>
        </w:r>
        <w:r w:rsidR="00D24317" w:rsidRPr="00C665C4">
          <w:rPr>
            <w:rStyle w:val="a7"/>
            <w:lang w:val="en-US"/>
          </w:rPr>
          <w:t>client</w:t>
        </w:r>
        <w:r w:rsidR="00D24317" w:rsidRPr="00765CD2">
          <w:rPr>
            <w:rStyle w:val="a7"/>
            <w:lang w:val="en-US"/>
          </w:rPr>
          <w:t>_</w:t>
        </w:r>
        <w:r w:rsidR="00D24317" w:rsidRPr="00C665C4">
          <w:rPr>
            <w:rStyle w:val="a7"/>
            <w:lang w:val="en-US"/>
          </w:rPr>
          <w:t>id</w:t>
        </w:r>
        <w:r w:rsidR="00D24317" w:rsidRPr="00765CD2">
          <w:rPr>
            <w:rStyle w:val="a7"/>
            <w:lang w:val="en-US"/>
          </w:rPr>
          <w:t>=136398216534301&amp;</w:t>
        </w:r>
        <w:r w:rsidR="00D24317" w:rsidRPr="00C665C4">
          <w:rPr>
            <w:rStyle w:val="a7"/>
            <w:lang w:val="en-US"/>
          </w:rPr>
          <w:t>redirect</w:t>
        </w:r>
        <w:r w:rsidR="00D24317" w:rsidRPr="00765CD2">
          <w:rPr>
            <w:rStyle w:val="a7"/>
            <w:lang w:val="en-US"/>
          </w:rPr>
          <w:t>_</w:t>
        </w:r>
        <w:r w:rsidR="00D24317" w:rsidRPr="00C665C4">
          <w:rPr>
            <w:rStyle w:val="a7"/>
            <w:lang w:val="en-US"/>
          </w:rPr>
          <w:t>uri</w:t>
        </w:r>
        <w:r w:rsidR="00D24317" w:rsidRPr="00765CD2">
          <w:rPr>
            <w:rStyle w:val="a7"/>
            <w:lang w:val="en-US"/>
          </w:rPr>
          <w:t>=</w:t>
        </w:r>
        <w:r w:rsidR="00D24317" w:rsidRPr="00C665C4">
          <w:rPr>
            <w:rStyle w:val="a7"/>
            <w:lang w:val="en-US"/>
          </w:rPr>
          <w:t>http</w:t>
        </w:r>
        <w:r w:rsidR="00D24317" w:rsidRPr="00765CD2">
          <w:rPr>
            <w:rStyle w:val="a7"/>
            <w:lang w:val="en-US"/>
          </w:rPr>
          <w:t>%3</w:t>
        </w:r>
        <w:r w:rsidR="00D24317" w:rsidRPr="00C665C4">
          <w:rPr>
            <w:rStyle w:val="a7"/>
            <w:lang w:val="en-US"/>
          </w:rPr>
          <w:t>A</w:t>
        </w:r>
        <w:r w:rsidR="00D24317" w:rsidRPr="00765CD2">
          <w:rPr>
            <w:rStyle w:val="a7"/>
            <w:lang w:val="en-US"/>
          </w:rPr>
          <w:t>%2</w:t>
        </w:r>
        <w:r w:rsidR="00D24317" w:rsidRPr="00C665C4">
          <w:rPr>
            <w:rStyle w:val="a7"/>
            <w:lang w:val="en-US"/>
          </w:rPr>
          <w:t>F</w:t>
        </w:r>
        <w:r w:rsidR="00D24317" w:rsidRPr="00765CD2">
          <w:rPr>
            <w:rStyle w:val="a7"/>
            <w:lang w:val="en-US"/>
          </w:rPr>
          <w:t>%2</w:t>
        </w:r>
        <w:r w:rsidR="00D24317" w:rsidRPr="00C665C4">
          <w:rPr>
            <w:rStyle w:val="a7"/>
            <w:lang w:val="en-US"/>
          </w:rPr>
          <w:t>Flocalhost</w:t>
        </w:r>
        <w:r w:rsidR="00D24317" w:rsidRPr="00765CD2">
          <w:rPr>
            <w:rStyle w:val="a7"/>
            <w:lang w:val="en-US"/>
          </w:rPr>
          <w:t>%3</w:t>
        </w:r>
        <w:r w:rsidR="00D24317" w:rsidRPr="00C665C4">
          <w:rPr>
            <w:rStyle w:val="a7"/>
            <w:lang w:val="en-US"/>
          </w:rPr>
          <w:t>A</w:t>
        </w:r>
        <w:r w:rsidR="00D24317" w:rsidRPr="00765CD2">
          <w:rPr>
            <w:rStyle w:val="a7"/>
            <w:lang w:val="en-US"/>
          </w:rPr>
          <w:t>54484%2</w:t>
        </w:r>
        <w:r w:rsidR="00D24317" w:rsidRPr="00C665C4">
          <w:rPr>
            <w:rStyle w:val="a7"/>
            <w:lang w:val="en-US"/>
          </w:rPr>
          <w:t>FFacebook</w:t>
        </w:r>
        <w:r w:rsidR="00D24317" w:rsidRPr="00765CD2">
          <w:rPr>
            <w:rStyle w:val="a7"/>
            <w:lang w:val="en-US"/>
          </w:rPr>
          <w:t>%2</w:t>
        </w:r>
        <w:r w:rsidR="00D24317" w:rsidRPr="00C665C4">
          <w:rPr>
            <w:rStyle w:val="a7"/>
            <w:lang w:val="en-US"/>
          </w:rPr>
          <w:t>FToken</w:t>
        </w:r>
        <w:r w:rsidR="00D24317" w:rsidRPr="00765CD2">
          <w:rPr>
            <w:rStyle w:val="a7"/>
            <w:lang w:val="en-US"/>
          </w:rPr>
          <w:t>&amp;</w:t>
        </w:r>
        <w:r w:rsidR="00D24317" w:rsidRPr="00C665C4">
          <w:rPr>
            <w:rStyle w:val="a7"/>
            <w:lang w:val="en-US"/>
          </w:rPr>
          <w:t>scope</w:t>
        </w:r>
        <w:r w:rsidR="00D24317" w:rsidRPr="00765CD2">
          <w:rPr>
            <w:rStyle w:val="a7"/>
            <w:lang w:val="en-US"/>
          </w:rPr>
          <w:t>=</w:t>
        </w:r>
        <w:r w:rsidR="00D24317" w:rsidRPr="00C665C4">
          <w:rPr>
            <w:rStyle w:val="a7"/>
            <w:lang w:val="en-US"/>
          </w:rPr>
          <w:t>email</w:t>
        </w:r>
      </w:hyperlink>
      <w:r w:rsidR="00D24317" w:rsidRPr="00765CD2">
        <w:rPr>
          <w:lang w:val="en-US"/>
        </w:rPr>
        <w:t xml:space="preserve"> </w:t>
      </w:r>
    </w:p>
    <w:p w:rsidR="00E506F4" w:rsidRDefault="00E506F4" w:rsidP="006824C3">
      <w:r>
        <w:t>И это выглядит так:</w:t>
      </w:r>
    </w:p>
    <w:p w:rsidR="00E506F4" w:rsidRDefault="00E506F4" w:rsidP="006824C3">
      <w:r>
        <w:rPr>
          <w:noProof/>
          <w:lang w:eastAsia="ru-RU"/>
        </w:rPr>
        <w:drawing>
          <wp:inline distT="0" distB="0" distL="0" distR="0" wp14:anchorId="5EE74F9F" wp14:editId="6AE6708F">
            <wp:extent cx="5339751" cy="2603426"/>
            <wp:effectExtent l="0" t="0" r="0" b="6985"/>
            <wp:docPr id="72" name="Рисунок 72" descr="D:\Projects\RepositoryMercurial\WebTemplate\Sources\lessons\PrintScreens\LessonB\Untitled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B\Untitled-04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371" cy="2603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6F4" w:rsidRDefault="00E506F4" w:rsidP="006824C3">
      <w:r>
        <w:t>Если мы нажимаем «Перейти к приложению» - то нас перепра</w:t>
      </w:r>
      <w:r w:rsidR="003B5D68">
        <w:t>в</w:t>
      </w:r>
      <w:r>
        <w:t xml:space="preserve">ляют на страницу </w:t>
      </w:r>
      <w:r>
        <w:br/>
      </w:r>
      <w:hyperlink r:id="rId126" w:history="1">
        <w:r w:rsidRPr="004A0138">
          <w:rPr>
            <w:rStyle w:val="a7"/>
          </w:rPr>
          <w:t>http://localhost</w:t>
        </w:r>
        <w:r w:rsidRPr="00E506F4">
          <w:rPr>
            <w:rStyle w:val="a7"/>
          </w:rPr>
          <w:t>:</w:t>
        </w:r>
        <w:r w:rsidRPr="004A0138">
          <w:rPr>
            <w:rStyle w:val="a7"/>
          </w:rPr>
          <w:t>54484</w:t>
        </w:r>
        <w:r w:rsidRPr="00E506F4">
          <w:rPr>
            <w:rStyle w:val="a7"/>
          </w:rPr>
          <w:t>/</w:t>
        </w:r>
        <w:r w:rsidRPr="004A0138">
          <w:rPr>
            <w:rStyle w:val="a7"/>
          </w:rPr>
          <w:t>Facebook</w:t>
        </w:r>
        <w:r w:rsidRPr="00E506F4">
          <w:rPr>
            <w:rStyle w:val="a7"/>
          </w:rPr>
          <w:t>/</w:t>
        </w:r>
        <w:r w:rsidRPr="004A0138">
          <w:rPr>
            <w:rStyle w:val="a7"/>
          </w:rPr>
          <w:t>Token</w:t>
        </w:r>
      </w:hyperlink>
      <w:r w:rsidRPr="00E506F4">
        <w:t xml:space="preserve"> </w:t>
      </w:r>
      <w:r>
        <w:t xml:space="preserve">с параметром </w:t>
      </w:r>
      <w:r>
        <w:rPr>
          <w:lang w:val="en-US"/>
        </w:rPr>
        <w:t>code</w:t>
      </w:r>
      <w:r>
        <w:t xml:space="preserve">, по которому мы можем получить токен (который действует </w:t>
      </w:r>
      <w:r w:rsidR="003B5D68">
        <w:t>некоторое</w:t>
      </w:r>
      <w:r>
        <w:t xml:space="preserve"> время). Выполняем </w:t>
      </w:r>
      <w:r w:rsidR="003B5D68">
        <w:t xml:space="preserve">такой </w:t>
      </w:r>
      <w:r>
        <w:t>запрос:</w:t>
      </w:r>
    </w:p>
    <w:p w:rsidR="00E506F4" w:rsidRDefault="00376A6C" w:rsidP="006824C3">
      <w:hyperlink r:id="rId127" w:history="1">
        <w:r w:rsidR="00E506F4" w:rsidRPr="004A0138">
          <w:rPr>
            <w:rStyle w:val="a7"/>
          </w:rPr>
          <w:t>https://graph.facebook.com/oauth/access_token?client_id=136398216534301&amp;redirect_uri=http://localhost:54484/Facebook/Token&amp;client_secret=e6de78fd40596f00e225dce861b34a1a&amp;code=AQAScKUYKGpzwijzT3Y3SHjNOd4Q5nsyrYPdJaPhX-88r-wBOuMrdimL8h82bGv3HAh7TL6oJyZ0gNgiB8BcCeH8G_Zj7h6hlft_BFbOfIJIZJB9nKW6Q4iR3a0VVImxM0QYJas3eVg4qtYNkqUcWbgXDSK2JENcuomUX38haxFUFdKXrVjL1acNZSocESsx6nfx_FyF_QlbwnUO5cwogrLp</w:t>
        </w:r>
      </w:hyperlink>
    </w:p>
    <w:p w:rsidR="00E506F4" w:rsidRDefault="00E506F4" w:rsidP="006824C3">
      <w:r>
        <w:lastRenderedPageBreak/>
        <w:t>На что получаем ответ:</w:t>
      </w:r>
    </w:p>
    <w:p w:rsidR="00E506F4" w:rsidRDefault="00E506F4" w:rsidP="006824C3">
      <w:r w:rsidRPr="00E506F4">
        <w:t>access_token=AAAB8Da8ZBmR0BAMCOx5293ZArYvFu5oRkmZCrwZAbvpWZB3ZCLBeiooslyYPZBVwHjxSpe3KzJ4VLFPIxwwf0D6TIEiM5ApzU8EMoDpOxE4uAZDZD&amp;expires=5183977</w:t>
      </w:r>
    </w:p>
    <w:p w:rsidR="00E506F4" w:rsidRDefault="00E506F4" w:rsidP="006824C3">
      <w:r>
        <w:t xml:space="preserve">Нам нужен этот </w:t>
      </w:r>
      <w:r>
        <w:rPr>
          <w:lang w:val="en-US"/>
        </w:rPr>
        <w:t>access</w:t>
      </w:r>
      <w:r w:rsidRPr="00E506F4">
        <w:t>_</w:t>
      </w:r>
      <w:r>
        <w:rPr>
          <w:lang w:val="en-US"/>
        </w:rPr>
        <w:t>token</w:t>
      </w:r>
      <w:r w:rsidRPr="00E506F4">
        <w:t xml:space="preserve">, </w:t>
      </w:r>
      <w:r>
        <w:t>сохраняем его, и с помощью него мы запрашиваем данные по ссылке:</w:t>
      </w:r>
    </w:p>
    <w:p w:rsidR="00E506F4" w:rsidRDefault="00376A6C" w:rsidP="006824C3">
      <w:hyperlink r:id="rId128" w:history="1">
        <w:r w:rsidR="00E506F4" w:rsidRPr="004A0138">
          <w:rPr>
            <w:rStyle w:val="a7"/>
          </w:rPr>
          <w:t>https://graph.facebook.com/me?access_token=AAAB8Da8ZBmR0BAImiTO9QwuUXbgHPLZBQWmAyZBUkjR2A37aVNs4vaqaFmt6h1ZBvurUpvN95EXddy5d6J1ldZA2jWTxSd3eZBHlYMzKwdxgZDZD</w:t>
        </w:r>
      </w:hyperlink>
    </w:p>
    <w:p w:rsidR="00E506F4" w:rsidRDefault="00E506F4" w:rsidP="006824C3">
      <w:r>
        <w:t>На что он нам отвечает:</w:t>
      </w:r>
    </w:p>
    <w:p w:rsidR="00E506F4" w:rsidRPr="00024379" w:rsidRDefault="00E506F4" w:rsidP="006824C3">
      <w:pPr>
        <w:rPr>
          <w:lang w:val="en-US"/>
        </w:rPr>
      </w:pPr>
      <w:r w:rsidRPr="00E506F4">
        <w:rPr>
          <w:lang w:val="en-US"/>
        </w:rPr>
        <w:t>{"id":"708770020","name":"Andrey Chernikov","first_name":"Andrey","last_name":"Chernikov","link":"http:\/\/www.facebook.com\/chernikov1","username":"chernikov1","gender":"male","email":"chernikov\u0040gmail.com","timezone":2,"locale":"ru_RU","verified":true,"updated_time":"2013-03-06T15:01:28+0000"}</w:t>
      </w:r>
    </w:p>
    <w:p w:rsidR="00E506F4" w:rsidRPr="00024379" w:rsidRDefault="00E506F4" w:rsidP="006824C3">
      <w:pPr>
        <w:rPr>
          <w:lang w:val="en-US"/>
        </w:rPr>
      </w:pPr>
      <w:r>
        <w:t>И</w:t>
      </w:r>
      <w:r w:rsidRPr="00024379">
        <w:rPr>
          <w:lang w:val="en-US"/>
        </w:rPr>
        <w:t xml:space="preserve"> </w:t>
      </w:r>
      <w:r>
        <w:t>вот</w:t>
      </w:r>
      <w:r w:rsidRPr="00024379">
        <w:rPr>
          <w:lang w:val="en-US"/>
        </w:rPr>
        <w:t xml:space="preserve"> </w:t>
      </w:r>
      <w:r>
        <w:t>это</w:t>
      </w:r>
      <w:r w:rsidRPr="00024379">
        <w:rPr>
          <w:lang w:val="en-US"/>
        </w:rPr>
        <w:t xml:space="preserve"> </w:t>
      </w:r>
      <w:r>
        <w:t>мы</w:t>
      </w:r>
      <w:r w:rsidRPr="00024379">
        <w:rPr>
          <w:lang w:val="en-US"/>
        </w:rPr>
        <w:t xml:space="preserve"> </w:t>
      </w:r>
      <w:r>
        <w:t>приведем</w:t>
      </w:r>
      <w:r w:rsidRPr="00024379">
        <w:rPr>
          <w:lang w:val="en-US"/>
        </w:rPr>
        <w:t xml:space="preserve"> </w:t>
      </w:r>
      <w:r>
        <w:t>к</w:t>
      </w:r>
      <w:r w:rsidRPr="00024379">
        <w:rPr>
          <w:lang w:val="en-US"/>
        </w:rPr>
        <w:t xml:space="preserve"> </w:t>
      </w:r>
      <w:r>
        <w:t>классу</w:t>
      </w:r>
      <w:r w:rsidRPr="00024379">
        <w:rPr>
          <w:lang w:val="en-US"/>
        </w:rPr>
        <w:t xml:space="preserve"> </w:t>
      </w:r>
      <w:r>
        <w:rPr>
          <w:lang w:val="en-US"/>
        </w:rPr>
        <w:t>FbUserInfo</w:t>
      </w:r>
      <w:r w:rsidRPr="00024379">
        <w:rPr>
          <w:lang w:val="en-US"/>
        </w:rPr>
        <w:t xml:space="preserve"> (</w:t>
      </w:r>
      <w:r>
        <w:rPr>
          <w:lang w:val="en-US"/>
        </w:rPr>
        <w:t>LessonProject</w:t>
      </w:r>
      <w:r w:rsidRPr="00024379">
        <w:rPr>
          <w:lang w:val="en-US"/>
        </w:rPr>
        <w:t>.</w:t>
      </w:r>
      <w:r>
        <w:rPr>
          <w:lang w:val="en-US"/>
        </w:rPr>
        <w:t>FacebookAPI</w:t>
      </w:r>
      <w:r w:rsidRPr="00024379">
        <w:rPr>
          <w:lang w:val="en-US"/>
        </w:rPr>
        <w:t>/</w:t>
      </w:r>
      <w:r>
        <w:rPr>
          <w:lang w:val="en-US"/>
        </w:rPr>
        <w:t>FbUserInfo</w:t>
      </w:r>
      <w:r w:rsidRPr="00024379">
        <w:rPr>
          <w:lang w:val="en-US"/>
        </w:rPr>
        <w:t>.</w:t>
      </w:r>
      <w:r>
        <w:rPr>
          <w:lang w:val="en-US"/>
        </w:rPr>
        <w:t>cs</w:t>
      </w:r>
      <w:r w:rsidRPr="00024379">
        <w:rPr>
          <w:lang w:val="en-US"/>
        </w:rPr>
        <w:t>)</w:t>
      </w:r>
      <w:r w:rsidR="001F4C14" w:rsidRPr="00024379">
        <w:rPr>
          <w:lang w:val="en-US"/>
        </w:rPr>
        <w:t>: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JsonObject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FbUserInfo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"first_name"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FirstName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"last_name"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LastName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"link"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Link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"username"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"gender"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"locale"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Locale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"timezone"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? Timezone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"verified"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? Verified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"updated_time"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? updatedTime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024379" w:rsidRDefault="001F4C14" w:rsidP="001F4C14">
      <w:pPr>
        <w:rPr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F4C14" w:rsidRPr="00024379" w:rsidRDefault="001F4C14" w:rsidP="0016063F">
      <w:pPr>
        <w:rPr>
          <w:lang w:val="en-US"/>
        </w:rPr>
      </w:pPr>
      <w:r>
        <w:lastRenderedPageBreak/>
        <w:t>Всю</w:t>
      </w:r>
      <w:r w:rsidRPr="00024379">
        <w:rPr>
          <w:lang w:val="en-US"/>
        </w:rPr>
        <w:t xml:space="preserve"> </w:t>
      </w:r>
      <w:r>
        <w:t>описанную</w:t>
      </w:r>
      <w:r w:rsidRPr="00024379">
        <w:rPr>
          <w:lang w:val="en-US"/>
        </w:rPr>
        <w:t xml:space="preserve"> </w:t>
      </w:r>
      <w:r>
        <w:t>выше</w:t>
      </w:r>
      <w:r w:rsidRPr="00024379">
        <w:rPr>
          <w:lang w:val="en-US"/>
        </w:rPr>
        <w:t xml:space="preserve"> </w:t>
      </w:r>
      <w:r>
        <w:t>работу</w:t>
      </w:r>
      <w:r w:rsidRPr="00024379">
        <w:rPr>
          <w:lang w:val="en-US"/>
        </w:rPr>
        <w:t xml:space="preserve"> </w:t>
      </w:r>
      <w:r>
        <w:t>заключаем</w:t>
      </w:r>
      <w:r w:rsidRPr="00024379">
        <w:rPr>
          <w:lang w:val="en-US"/>
        </w:rPr>
        <w:t xml:space="preserve"> </w:t>
      </w:r>
      <w:r>
        <w:t>в</w:t>
      </w:r>
      <w:r w:rsidRPr="00024379">
        <w:rPr>
          <w:lang w:val="en-US"/>
        </w:rPr>
        <w:t xml:space="preserve"> </w:t>
      </w:r>
      <w:r>
        <w:rPr>
          <w:lang w:val="en-US"/>
        </w:rPr>
        <w:t>FbProvider</w:t>
      </w:r>
      <w:r w:rsidRPr="00024379">
        <w:rPr>
          <w:lang w:val="en-US"/>
        </w:rPr>
        <w:t>.</w:t>
      </w:r>
      <w:r>
        <w:rPr>
          <w:lang w:val="en-US"/>
        </w:rPr>
        <w:t>cs</w:t>
      </w:r>
      <w:r w:rsidRPr="00024379">
        <w:rPr>
          <w:lang w:val="en-US"/>
        </w:rPr>
        <w:t xml:space="preserve"> (</w:t>
      </w:r>
      <w:r>
        <w:rPr>
          <w:lang w:val="en-US"/>
        </w:rPr>
        <w:t>LessonProject</w:t>
      </w:r>
      <w:r w:rsidRPr="00024379">
        <w:rPr>
          <w:lang w:val="en-US"/>
        </w:rPr>
        <w:t>.</w:t>
      </w:r>
      <w:r>
        <w:rPr>
          <w:lang w:val="en-US"/>
        </w:rPr>
        <w:t>FacebookAPI</w:t>
      </w:r>
      <w:r w:rsidRPr="00024379">
        <w:rPr>
          <w:lang w:val="en-US"/>
        </w:rPr>
        <w:t>/</w:t>
      </w:r>
      <w:r>
        <w:rPr>
          <w:lang w:val="en-US"/>
        </w:rPr>
        <w:t>Provider</w:t>
      </w:r>
      <w:r w:rsidRPr="00024379">
        <w:rPr>
          <w:lang w:val="en-US"/>
        </w:rPr>
        <w:t>.</w:t>
      </w:r>
      <w:r>
        <w:rPr>
          <w:lang w:val="en-US"/>
        </w:rPr>
        <w:t>cs</w:t>
      </w:r>
      <w:r w:rsidRPr="00024379">
        <w:rPr>
          <w:lang w:val="en-US"/>
        </w:rPr>
        <w:t>):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FbProvider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AuthorizeUri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"https://graph.facebook.com/oauth/authorize?client_id={0}&amp;redirect_uri={1}&amp;scope=email"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GetAccessTokenUri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"https://graph.facebook.com/oauth/access_token?client_id={0}&amp;redirect_uri={1}&amp;client_secret={2}&amp;code={3}"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GetUserInfoUri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"https://graph.facebook.com/me?access_token={0}"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GraphUri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"https://graph.facebook.com/{0}"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IFbAppConfig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AccessToken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Authorize(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.Format(AuthorizeUri, Config.AppID, redirectTo);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GetAccessToken(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code,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.Format(GetAccessTokenUri, Config.AppID, redirectTo, Config.AppSecret, code);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webClient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webClient.DownloadString(request);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pairResponse = response.Split(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'&amp;'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1F4C1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AccessToken = pairResponse[0].Split(</w:t>
      </w:r>
      <w:r w:rsidRPr="001F4C1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'='</w:t>
      </w:r>
      <w:r w:rsidRPr="001F4C1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)[1];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JObject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GetUserInfo()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.Format(GetUserInfoUri, AccessToken);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webClient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webClient.DownloadString(request);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JObject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.Parse(response);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rPr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F4C14" w:rsidRDefault="001F4C14" w:rsidP="0016063F">
      <w:r>
        <w:t>Где</w:t>
      </w:r>
    </w:p>
    <w:p w:rsidR="001F4C14" w:rsidRDefault="001F4C14" w:rsidP="002037CD">
      <w:pPr>
        <w:pStyle w:val="a6"/>
        <w:numPr>
          <w:ilvl w:val="0"/>
          <w:numId w:val="48"/>
        </w:numPr>
      </w:pPr>
      <w:r w:rsidRPr="001F4C14">
        <w:rPr>
          <w:b/>
          <w:lang w:val="en-US"/>
        </w:rPr>
        <w:t>Authorize</w:t>
      </w:r>
      <w:r w:rsidRPr="001F4C14">
        <w:t xml:space="preserve"> – </w:t>
      </w:r>
      <w:r>
        <w:t xml:space="preserve">это формирование ссылки для запроса прав. </w:t>
      </w:r>
    </w:p>
    <w:p w:rsidR="001F4C14" w:rsidRDefault="001F4C14" w:rsidP="002037CD">
      <w:pPr>
        <w:pStyle w:val="a6"/>
        <w:numPr>
          <w:ilvl w:val="0"/>
          <w:numId w:val="48"/>
        </w:numPr>
      </w:pPr>
      <w:r w:rsidRPr="001F4C14">
        <w:rPr>
          <w:b/>
          <w:lang w:val="en-US"/>
        </w:rPr>
        <w:t>GetAccessToken</w:t>
      </w:r>
      <w:r w:rsidRPr="001F4C14">
        <w:t xml:space="preserve"> </w:t>
      </w:r>
      <w:r>
        <w:t>–</w:t>
      </w:r>
      <w:r w:rsidRPr="001F4C14">
        <w:t xml:space="preserve"> </w:t>
      </w:r>
      <w:r>
        <w:t>это запрос по получению временного токена.</w:t>
      </w:r>
    </w:p>
    <w:p w:rsidR="001F4C14" w:rsidRPr="001F4C14" w:rsidRDefault="001F4C14" w:rsidP="002037CD">
      <w:pPr>
        <w:pStyle w:val="a6"/>
        <w:numPr>
          <w:ilvl w:val="0"/>
          <w:numId w:val="48"/>
        </w:numPr>
        <w:rPr>
          <w:b/>
        </w:rPr>
      </w:pPr>
      <w:r w:rsidRPr="001F4C14">
        <w:rPr>
          <w:b/>
          <w:lang w:val="en-US"/>
        </w:rPr>
        <w:t>GetUserInfo</w:t>
      </w:r>
      <w:r>
        <w:t xml:space="preserve"> –</w:t>
      </w:r>
      <w:r w:rsidRPr="001F4C14">
        <w:t xml:space="preserve"> </w:t>
      </w:r>
      <w:r>
        <w:t>это запрос по получению данных пользователя.</w:t>
      </w:r>
    </w:p>
    <w:p w:rsidR="001F4C14" w:rsidRDefault="001F4C14" w:rsidP="001F4C14">
      <w:r w:rsidRPr="001F4C14">
        <w:t>Обратите внимание</w:t>
      </w:r>
      <w:r>
        <w:t>,</w:t>
      </w:r>
      <w:r w:rsidRPr="001F4C14">
        <w:t xml:space="preserve"> как </w:t>
      </w:r>
      <w:r>
        <w:t xml:space="preserve">мы используем </w:t>
      </w:r>
      <w:r>
        <w:rPr>
          <w:lang w:val="en-US"/>
        </w:rPr>
        <w:t>WebClient</w:t>
      </w:r>
      <w:r>
        <w:t>.</w:t>
      </w:r>
      <w:r>
        <w:rPr>
          <w:lang w:val="en-US"/>
        </w:rPr>
        <w:t>DownloadString</w:t>
      </w:r>
      <w:r w:rsidRPr="001F4C14">
        <w:t xml:space="preserve"> – </w:t>
      </w:r>
      <w:r>
        <w:t xml:space="preserve">и оп-па, мы получили нужные данные из недр интернета. </w:t>
      </w:r>
    </w:p>
    <w:p w:rsidR="001F4C14" w:rsidRDefault="001F4C14" w:rsidP="001F4C14"/>
    <w:p w:rsidR="0016063F" w:rsidRPr="00024379" w:rsidRDefault="001F4C14" w:rsidP="0016063F">
      <w:pPr>
        <w:rPr>
          <w:lang w:val="en-US"/>
        </w:rPr>
      </w:pPr>
      <w:r>
        <w:lastRenderedPageBreak/>
        <w:t>Едем</w:t>
      </w:r>
      <w:r w:rsidRPr="00024379">
        <w:rPr>
          <w:lang w:val="en-US"/>
        </w:rPr>
        <w:t xml:space="preserve"> </w:t>
      </w:r>
      <w:r>
        <w:t>дальше</w:t>
      </w:r>
      <w:r w:rsidR="0016063F" w:rsidRPr="00024379">
        <w:rPr>
          <w:lang w:val="en-US"/>
        </w:rPr>
        <w:t xml:space="preserve">. </w:t>
      </w:r>
      <w:r w:rsidR="0016063F">
        <w:t>Создадим</w:t>
      </w:r>
      <w:r w:rsidR="0016063F" w:rsidRPr="0016063F">
        <w:rPr>
          <w:lang w:val="en-US"/>
        </w:rPr>
        <w:t xml:space="preserve"> </w:t>
      </w:r>
      <w:r w:rsidR="0016063F">
        <w:t>контроллер</w:t>
      </w:r>
      <w:r w:rsidR="0016063F" w:rsidRPr="0016063F">
        <w:rPr>
          <w:lang w:val="en-US"/>
        </w:rPr>
        <w:t xml:space="preserve"> </w:t>
      </w:r>
      <w:r w:rsidR="0016063F">
        <w:rPr>
          <w:lang w:val="en-US"/>
        </w:rPr>
        <w:t>FacebookController (/Areas/Default/Controllers/FacebookController.cs):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FacebookController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FbProvider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fbProvider;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fbProvider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FbProvider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fbProvider.Config = Config.FacebookSetting;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.Initialize(requestContext);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Redirect(fbProvider.Authorize(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HostName +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"/Facebook/Token"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Token()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(Request.Params.AllKeys.Contains(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"code"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 = Request.Params[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"code"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(fbProvider.GetAccessToken(code,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HostName +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"/Facebook/Token"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1F4C14" w:rsidRPr="00BC0308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C030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jObj = fbProvider.GetUserInfo();</w:t>
      </w:r>
    </w:p>
    <w:p w:rsidR="001F4C14" w:rsidRPr="00BC0308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C030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fbUserInfo = </w:t>
      </w:r>
      <w:r w:rsidRPr="00BC030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JsonConvert</w:t>
      </w: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.DeserializeObject&lt;</w:t>
      </w:r>
      <w:r w:rsidRPr="00BC030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FbUserInfo</w:t>
      </w: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&gt;(jObj.ToString());</w:t>
      </w:r>
    </w:p>
    <w:p w:rsidR="001F4C14" w:rsidRPr="00BC0308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View(fbUserInfo);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"CantInitialize"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F4C14" w:rsidRPr="00024379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F4C14" w:rsidRPr="00024379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024379" w:rsidRDefault="001F4C14" w:rsidP="001F4C1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F4C14" w:rsidRPr="001F4C14" w:rsidRDefault="001F4C14" w:rsidP="001F4C14">
      <w:r w:rsidRPr="001F4C14">
        <w:t>В</w:t>
      </w:r>
      <w:r w:rsidRPr="001F4C14">
        <w:rPr>
          <w:lang w:val="en-US"/>
        </w:rPr>
        <w:t xml:space="preserve"> Initialize </w:t>
      </w:r>
      <w:r>
        <w:t>передаем</w:t>
      </w:r>
      <w:r w:rsidRPr="001F4C14">
        <w:rPr>
          <w:lang w:val="en-US"/>
        </w:rPr>
        <w:t xml:space="preserve"> </w:t>
      </w:r>
      <w:r>
        <w:t>в</w:t>
      </w:r>
      <w:r w:rsidRPr="001F4C14">
        <w:rPr>
          <w:lang w:val="en-US"/>
        </w:rPr>
        <w:t xml:space="preserve"> </w:t>
      </w:r>
      <w:r>
        <w:rPr>
          <w:lang w:val="en-US"/>
        </w:rPr>
        <w:t xml:space="preserve">FbProvider AppID </w:t>
      </w:r>
      <w:r>
        <w:t>и</w:t>
      </w:r>
      <w:r w:rsidRPr="001F4C14">
        <w:rPr>
          <w:lang w:val="en-US"/>
        </w:rPr>
        <w:t xml:space="preserve"> </w:t>
      </w:r>
      <w:r>
        <w:rPr>
          <w:lang w:val="en-US"/>
        </w:rPr>
        <w:t xml:space="preserve">AppSecret. </w:t>
      </w:r>
      <w:r>
        <w:t xml:space="preserve">После захода – делаем редирект на </w:t>
      </w:r>
      <w:r>
        <w:rPr>
          <w:lang w:val="en-US"/>
        </w:rPr>
        <w:t>facebook</w:t>
      </w:r>
      <w:r w:rsidRPr="001F4C14">
        <w:t xml:space="preserve"> </w:t>
      </w:r>
      <w:r w:rsidR="003B5D68">
        <w:t xml:space="preserve">с </w:t>
      </w:r>
      <w:r>
        <w:t xml:space="preserve">запросом прав у пользователя (окошко разрешения). Если пользователь уже нам это когда-то разрешил, чтобы не спрашивать по 100 раз, </w:t>
      </w:r>
      <w:r>
        <w:rPr>
          <w:lang w:val="en-US"/>
        </w:rPr>
        <w:t>facebook</w:t>
      </w:r>
      <w:r w:rsidRPr="001F4C14">
        <w:t xml:space="preserve"> </w:t>
      </w:r>
      <w:r>
        <w:t xml:space="preserve">нас переправит на страницу </w:t>
      </w:r>
      <w:r w:rsidRPr="001F4C14">
        <w:t>/</w:t>
      </w:r>
      <w:r>
        <w:rPr>
          <w:lang w:val="en-US"/>
        </w:rPr>
        <w:t>Facebook</w:t>
      </w:r>
      <w:r w:rsidRPr="001F4C14">
        <w:t>/</w:t>
      </w:r>
      <w:r>
        <w:rPr>
          <w:lang w:val="en-US"/>
        </w:rPr>
        <w:t>Token</w:t>
      </w:r>
      <w:r>
        <w:t xml:space="preserve">. Если код для получения токена не удалось получить – возвращаем </w:t>
      </w:r>
      <w:r>
        <w:rPr>
          <w:lang w:val="en-US"/>
        </w:rPr>
        <w:t>View</w:t>
      </w:r>
      <w:r w:rsidRPr="001F4C14">
        <w:t xml:space="preserve"> </w:t>
      </w:r>
      <w:r>
        <w:rPr>
          <w:lang w:val="en-US"/>
        </w:rPr>
        <w:t>CantInitialize</w:t>
      </w:r>
      <w:r w:rsidRPr="001F4C14">
        <w:t xml:space="preserve"> (/</w:t>
      </w:r>
      <w:r>
        <w:rPr>
          <w:lang w:val="en-US"/>
        </w:rPr>
        <w:t>Areas</w:t>
      </w:r>
      <w:r w:rsidRPr="001F4C14">
        <w:t>/</w:t>
      </w:r>
      <w:r>
        <w:rPr>
          <w:lang w:val="en-US"/>
        </w:rPr>
        <w:t>Default</w:t>
      </w:r>
      <w:r w:rsidRPr="001F4C14">
        <w:t>/</w:t>
      </w:r>
      <w:r>
        <w:rPr>
          <w:lang w:val="en-US"/>
        </w:rPr>
        <w:t>Views</w:t>
      </w:r>
      <w:r w:rsidRPr="001F4C14">
        <w:t>/</w:t>
      </w:r>
      <w:r>
        <w:rPr>
          <w:lang w:val="en-US"/>
        </w:rPr>
        <w:t>Facebook</w:t>
      </w:r>
      <w:r w:rsidRPr="001F4C14">
        <w:t>/</w:t>
      </w:r>
      <w:r>
        <w:rPr>
          <w:lang w:val="en-US"/>
        </w:rPr>
        <w:t>CantInitialize</w:t>
      </w:r>
      <w:r w:rsidRPr="001F4C14">
        <w:t>.</w:t>
      </w:r>
      <w:r>
        <w:rPr>
          <w:lang w:val="en-US"/>
        </w:rPr>
        <w:t>cshtml</w:t>
      </w:r>
      <w:r w:rsidRPr="001F4C14">
        <w:t>):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"CantInitialize"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CantInitialize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F4C14" w:rsidRPr="00024379" w:rsidRDefault="001F4C14" w:rsidP="001F4C14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Ну нет - так нет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F4C14" w:rsidRPr="00BC0308" w:rsidRDefault="001F4C14" w:rsidP="001F4C14">
      <w:r w:rsidRPr="001F4C14">
        <w:t xml:space="preserve">Иначе, когда </w:t>
      </w:r>
      <w:r w:rsidR="00BC0308">
        <w:t xml:space="preserve">всё хорошо, то получаем наш токен (он сохраняется в </w:t>
      </w:r>
      <w:r w:rsidR="00BC0308">
        <w:rPr>
          <w:lang w:val="en-US"/>
        </w:rPr>
        <w:t>fbProvider</w:t>
      </w:r>
      <w:r w:rsidR="00BC0308" w:rsidRPr="00BC0308">
        <w:t xml:space="preserve">) </w:t>
      </w:r>
      <w:r w:rsidR="00BC0308">
        <w:t xml:space="preserve">и запрашиваем данные о пользователе. Получив – преобразовываем в объект класса </w:t>
      </w:r>
      <w:r w:rsidR="00BC0308">
        <w:rPr>
          <w:lang w:val="en-US"/>
        </w:rPr>
        <w:t>FbUserInfo</w:t>
      </w:r>
      <w:r w:rsidR="00BC0308" w:rsidRPr="00BC0308">
        <w:t xml:space="preserve"> </w:t>
      </w:r>
      <w:r w:rsidR="00BC0308">
        <w:t xml:space="preserve">и выводим во </w:t>
      </w:r>
      <w:r w:rsidR="00BC0308">
        <w:rPr>
          <w:lang w:val="en-US"/>
        </w:rPr>
        <w:t>View</w:t>
      </w:r>
      <w:r w:rsidR="00BC0308" w:rsidRPr="00BC0308">
        <w:t xml:space="preserve"> (/</w:t>
      </w:r>
      <w:r w:rsidR="00BC0308">
        <w:rPr>
          <w:lang w:val="en-US"/>
        </w:rPr>
        <w:t>Areas</w:t>
      </w:r>
      <w:r w:rsidR="00BC0308" w:rsidRPr="001F4C14">
        <w:t>/</w:t>
      </w:r>
      <w:r w:rsidR="00BC0308">
        <w:rPr>
          <w:lang w:val="en-US"/>
        </w:rPr>
        <w:t>Default</w:t>
      </w:r>
      <w:r w:rsidR="00BC0308" w:rsidRPr="001F4C14">
        <w:t>/</w:t>
      </w:r>
      <w:r w:rsidR="00BC0308">
        <w:rPr>
          <w:lang w:val="en-US"/>
        </w:rPr>
        <w:t>Views</w:t>
      </w:r>
      <w:r w:rsidR="00BC0308" w:rsidRPr="001F4C14">
        <w:t>/</w:t>
      </w:r>
      <w:r w:rsidR="00BC0308">
        <w:rPr>
          <w:lang w:val="en-US"/>
        </w:rPr>
        <w:t>Facebook</w:t>
      </w:r>
      <w:r w:rsidR="00BC0308" w:rsidRPr="001F4C14">
        <w:t>/</w:t>
      </w:r>
      <w:r w:rsidR="00BC0308">
        <w:rPr>
          <w:lang w:val="en-US"/>
        </w:rPr>
        <w:t>Token</w:t>
      </w:r>
      <w:r w:rsidR="00BC0308" w:rsidRPr="00BC0308">
        <w:t>.</w:t>
      </w:r>
      <w:r w:rsidR="00BC0308">
        <w:rPr>
          <w:lang w:val="en-US"/>
        </w:rPr>
        <w:t>cshtml</w:t>
      </w:r>
      <w:r w:rsidR="00BC0308" w:rsidRPr="00BC0308">
        <w:t>):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lastRenderedPageBreak/>
        <w:t xml:space="preserve">@model 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LessonProject.FacebookAPI.</w:t>
      </w:r>
      <w:r w:rsidRPr="00BC030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FbUserInfo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BC03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"Token"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BC03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Данные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Вот что я про тебя знаю: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dl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C030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="dl-horizontal"&gt;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Model.Id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FirstName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Model.FirstName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LastName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Model.LastName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Link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Model.Link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dl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15651" w:rsidRPr="00E15651" w:rsidRDefault="00E15651" w:rsidP="00E15651">
      <w:pPr>
        <w:pStyle w:val="3"/>
      </w:pPr>
      <w:r>
        <w:t>Клиентский код</w:t>
      </w:r>
      <w:r w:rsidR="00B70F64">
        <w:t>/Серверный код</w:t>
      </w:r>
      <w:r w:rsidR="001A0256">
        <w:t xml:space="preserve"> (</w:t>
      </w:r>
      <w:r w:rsidR="001A0256" w:rsidRPr="005F51B2">
        <w:rPr>
          <w:lang w:val="en-US"/>
        </w:rPr>
        <w:t>Access</w:t>
      </w:r>
      <w:r w:rsidR="001A0256" w:rsidRPr="00024379">
        <w:t>-</w:t>
      </w:r>
      <w:r w:rsidR="001A0256" w:rsidRPr="005F51B2">
        <w:rPr>
          <w:lang w:val="en-US"/>
        </w:rPr>
        <w:t>Control</w:t>
      </w:r>
      <w:r w:rsidR="001A0256" w:rsidRPr="00024379">
        <w:t>-</w:t>
      </w:r>
      <w:r w:rsidR="001A0256" w:rsidRPr="005F51B2">
        <w:rPr>
          <w:lang w:val="en-US"/>
        </w:rPr>
        <w:t>Allow</w:t>
      </w:r>
      <w:r w:rsidR="001A0256" w:rsidRPr="00024379">
        <w:t>-</w:t>
      </w:r>
      <w:r w:rsidR="001A0256" w:rsidRPr="005F51B2">
        <w:rPr>
          <w:lang w:val="en-US"/>
        </w:rPr>
        <w:t>Origin</w:t>
      </w:r>
      <w:r w:rsidR="001A0256">
        <w:t>)</w:t>
      </w:r>
    </w:p>
    <w:p w:rsidR="00E15651" w:rsidRDefault="00E15651" w:rsidP="00E15651">
      <w:r>
        <w:t>Рассмотрим еще</w:t>
      </w:r>
      <w:r w:rsidR="003B5D68">
        <w:t xml:space="preserve"> ситуацию</w:t>
      </w:r>
      <w:r w:rsidR="00B70F64">
        <w:t>,</w:t>
      </w:r>
      <w:r>
        <w:t xml:space="preserve"> </w:t>
      </w:r>
      <w:r w:rsidR="00B70F64">
        <w:t xml:space="preserve">когда всё это взаимодействие заключено в </w:t>
      </w:r>
      <w:r w:rsidR="00B70F64">
        <w:rPr>
          <w:lang w:val="en-US"/>
        </w:rPr>
        <w:t>js</w:t>
      </w:r>
      <w:r w:rsidR="00B70F64" w:rsidRPr="00B70F64">
        <w:t>-</w:t>
      </w:r>
      <w:r w:rsidR="00B70F64">
        <w:t>файлах</w:t>
      </w:r>
      <w:r w:rsidR="003B5D68">
        <w:t>,</w:t>
      </w:r>
      <w:r w:rsidR="00B70F64">
        <w:t xml:space="preserve"> мы выполняем только </w:t>
      </w:r>
      <w:r w:rsidR="00B70F64">
        <w:rPr>
          <w:lang w:val="en-US"/>
        </w:rPr>
        <w:t>ajax</w:t>
      </w:r>
      <w:r w:rsidR="00B70F64" w:rsidRPr="00B70F64">
        <w:t>-</w:t>
      </w:r>
      <w:r w:rsidR="00B70F64">
        <w:t>запросы.</w:t>
      </w:r>
      <w:r w:rsidR="005F51B2">
        <w:t xml:space="preserve"> Изменим код метода </w:t>
      </w:r>
      <w:r w:rsidR="005F51B2">
        <w:rPr>
          <w:lang w:val="en-US"/>
        </w:rPr>
        <w:t>Token</w:t>
      </w:r>
      <w:r w:rsidR="005F51B2">
        <w:t xml:space="preserve">. </w:t>
      </w:r>
      <w:r w:rsidR="003B5D68">
        <w:t>П</w:t>
      </w:r>
      <w:r w:rsidR="005F51B2">
        <w:t>олучаем данные пользователя</w:t>
      </w:r>
      <w:r w:rsidR="003B5D68">
        <w:t xml:space="preserve"> не серверным кодом от </w:t>
      </w:r>
      <w:r w:rsidR="003B5D68">
        <w:rPr>
          <w:lang w:val="en-US"/>
        </w:rPr>
        <w:t>facebook</w:t>
      </w:r>
      <w:r w:rsidR="005F51B2">
        <w:t xml:space="preserve">, а передаем во </w:t>
      </w:r>
      <w:r w:rsidR="005F51B2">
        <w:rPr>
          <w:lang w:val="en-US"/>
        </w:rPr>
        <w:t>View</w:t>
      </w:r>
      <w:r w:rsidR="005F51B2" w:rsidRPr="005F51B2">
        <w:t xml:space="preserve"> </w:t>
      </w:r>
      <w:r w:rsidR="005F51B2">
        <w:t>токен (</w:t>
      </w:r>
      <w:r w:rsidR="005F51B2" w:rsidRPr="005F51B2">
        <w:t>/</w:t>
      </w:r>
      <w:r w:rsidR="005F51B2">
        <w:rPr>
          <w:lang w:val="en-US"/>
        </w:rPr>
        <w:t>Areas</w:t>
      </w:r>
      <w:r w:rsidR="005F51B2" w:rsidRPr="005F51B2">
        <w:t>/</w:t>
      </w:r>
      <w:r w:rsidR="005F51B2">
        <w:rPr>
          <w:lang w:val="en-US"/>
        </w:rPr>
        <w:t>Default</w:t>
      </w:r>
      <w:r w:rsidR="005F51B2" w:rsidRPr="005F51B2">
        <w:t>/</w:t>
      </w:r>
      <w:r w:rsidR="005F51B2">
        <w:rPr>
          <w:lang w:val="en-US"/>
        </w:rPr>
        <w:t>Controllers</w:t>
      </w:r>
      <w:r w:rsidR="005F51B2" w:rsidRPr="005F51B2">
        <w:t>/</w:t>
      </w:r>
      <w:r w:rsidR="005F51B2">
        <w:rPr>
          <w:lang w:val="en-US"/>
        </w:rPr>
        <w:t>FacebookController</w:t>
      </w:r>
      <w:r w:rsidR="005F51B2" w:rsidRPr="005F51B2">
        <w:t>.</w:t>
      </w:r>
      <w:r w:rsidR="005F51B2">
        <w:rPr>
          <w:lang w:val="en-US"/>
        </w:rPr>
        <w:t>cs</w:t>
      </w:r>
      <w:r w:rsidR="005F51B2" w:rsidRPr="005F51B2">
        <w:t>:</w:t>
      </w:r>
      <w:r w:rsidR="005F51B2">
        <w:rPr>
          <w:lang w:val="en-US"/>
        </w:rPr>
        <w:t>Token</w:t>
      </w:r>
      <w:r w:rsidR="005F51B2">
        <w:t>):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Token()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(Request.Params.AllKeys.Contains(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"code"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 = Request.Params[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"code"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(fbProvider.GetAccessToken(code,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HostName +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"/Facebook/Token"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</w:t>
      </w:r>
      <w:r w:rsidRPr="005F51B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/*   var jObj = fbProvider.GetUserInfo();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    var fbUserInfo = JsonConvert.DeserializeObject&lt;FbUserInfo&gt;(jObj.ToString());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    */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ViewBag.Token = fbProvider.AccessToken;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"CantInitialize"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51B2" w:rsidRPr="005F51B2" w:rsidRDefault="005F51B2" w:rsidP="005F51B2">
      <w:pPr>
        <w:rPr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70F64" w:rsidRDefault="005F51B2" w:rsidP="00E15651">
      <w:pPr>
        <w:rPr>
          <w:lang w:val="en-US"/>
        </w:rPr>
      </w:pPr>
      <w:r>
        <w:t>Изменим</w:t>
      </w:r>
      <w:r w:rsidRPr="005F51B2">
        <w:rPr>
          <w:lang w:val="en-US"/>
        </w:rPr>
        <w:t xml:space="preserve"> </w:t>
      </w:r>
      <w:r>
        <w:rPr>
          <w:lang w:val="en-US"/>
        </w:rPr>
        <w:t>Token</w:t>
      </w:r>
      <w:r w:rsidRPr="005F51B2">
        <w:rPr>
          <w:lang w:val="en-US"/>
        </w:rPr>
        <w:t>.</w:t>
      </w:r>
      <w:r>
        <w:rPr>
          <w:lang w:val="en-US"/>
        </w:rPr>
        <w:t>cshtml</w:t>
      </w:r>
      <w:r w:rsidRPr="005F51B2">
        <w:rPr>
          <w:lang w:val="en-US"/>
        </w:rPr>
        <w:t xml:space="preserve"> (</w:t>
      </w:r>
      <w:r>
        <w:rPr>
          <w:lang w:val="en-US"/>
        </w:rPr>
        <w:t>/Areas/Default/Views/Facebook/Token.cshtml</w:t>
      </w:r>
      <w:r w:rsidRPr="005F51B2">
        <w:rPr>
          <w:lang w:val="en-US"/>
        </w:rPr>
        <w:t>)</w:t>
      </w:r>
      <w:r>
        <w:rPr>
          <w:lang w:val="en-US"/>
        </w:rPr>
        <w:t>: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"Token"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"~/Scripts/default/facebook-token.js"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Html.Hidden(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"Token"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ViewBag.Token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Данные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Вот что я про тебя знаю: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dl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="dl-horizontal"&gt;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FirstName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LastName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="LastName"&gt;&lt;/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Link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="Link"&gt;&lt;/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dl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Default="005F51B2" w:rsidP="00E15651">
      <w:pPr>
        <w:rPr>
          <w:lang w:val="en-US"/>
        </w:rPr>
      </w:pPr>
      <w:r>
        <w:t>Добавляем</w:t>
      </w:r>
      <w:r w:rsidRPr="005F51B2">
        <w:rPr>
          <w:lang w:val="en-US"/>
        </w:rPr>
        <w:t xml:space="preserve"> </w:t>
      </w:r>
      <w:r>
        <w:rPr>
          <w:lang w:val="en-US"/>
        </w:rPr>
        <w:t>facebook-token.js (/Scripts/default/facebook-token.js):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FacebookToken()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.ajaxGetUserInfo =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"https://graph.facebook.com/me?access_token="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token =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"#Token"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).val();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$.ajax({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type: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dataType: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'json'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url: _this.ajaxGetUserInfo + token,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success: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"#ID"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).text(data.id);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"#FirstName"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).text(data.first_name);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"#LastName"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).text(data.last_name);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"#Link"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).text(data.link);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facebookToken =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facebookToken =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FacebookToken();</w:t>
      </w:r>
    </w:p>
    <w:p w:rsidR="005F51B2" w:rsidRPr="00024379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facebookToken.init();</w:t>
      </w:r>
    </w:p>
    <w:p w:rsidR="005F51B2" w:rsidRPr="00024379" w:rsidRDefault="005F51B2" w:rsidP="005F51B2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5F51B2" w:rsidRPr="00024379" w:rsidRDefault="005F51B2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 w:type="page"/>
      </w:r>
    </w:p>
    <w:p w:rsidR="005F51B2" w:rsidRDefault="005F51B2" w:rsidP="005F51B2">
      <w:r w:rsidRPr="005F51B2">
        <w:rPr>
          <w:lang w:val="en-US"/>
        </w:rPr>
        <w:lastRenderedPageBreak/>
        <w:t>Запускаем</w:t>
      </w:r>
      <w:r w:rsidR="003B5D68" w:rsidRPr="00D24317">
        <w:rPr>
          <w:lang w:val="en-US"/>
        </w:rPr>
        <w:t xml:space="preserve">, </w:t>
      </w:r>
      <w:r w:rsidR="003B5D68">
        <w:t>п</w:t>
      </w:r>
      <w:r w:rsidRPr="005F51B2">
        <w:rPr>
          <w:lang w:val="en-US"/>
        </w:rPr>
        <w:t xml:space="preserve">роверяем. </w:t>
      </w:r>
      <w:r w:rsidRPr="005F51B2">
        <w:t>Всё</w:t>
      </w:r>
      <w:r w:rsidRPr="00024379">
        <w:rPr>
          <w:lang w:val="en-US"/>
        </w:rPr>
        <w:t xml:space="preserve"> </w:t>
      </w:r>
      <w:r w:rsidRPr="005F51B2">
        <w:t>отлично</w:t>
      </w:r>
      <w:r w:rsidRPr="00024379">
        <w:rPr>
          <w:lang w:val="en-US"/>
        </w:rPr>
        <w:t>.</w:t>
      </w:r>
      <w:r w:rsidR="001A0256" w:rsidRPr="00024379">
        <w:rPr>
          <w:lang w:val="en-US"/>
        </w:rPr>
        <w:t xml:space="preserve"> </w:t>
      </w:r>
      <w:r w:rsidRPr="005F51B2">
        <w:t xml:space="preserve">Но </w:t>
      </w:r>
      <w:r>
        <w:t xml:space="preserve">обратим внимание на такой параметр в </w:t>
      </w:r>
      <w:r>
        <w:rPr>
          <w:lang w:val="en-US"/>
        </w:rPr>
        <w:t>http</w:t>
      </w:r>
      <w:r w:rsidRPr="005F51B2">
        <w:t>-</w:t>
      </w:r>
      <w:r>
        <w:t>ответе:</w:t>
      </w:r>
    </w:p>
    <w:p w:rsidR="005F51B2" w:rsidRDefault="005F51B2" w:rsidP="005F51B2">
      <w:r>
        <w:rPr>
          <w:noProof/>
          <w:lang w:eastAsia="ru-RU"/>
        </w:rPr>
        <w:drawing>
          <wp:inline distT="0" distB="0" distL="0" distR="0" wp14:anchorId="25790A13" wp14:editId="2F843293">
            <wp:extent cx="5296619" cy="5369977"/>
            <wp:effectExtent l="0" t="0" r="0" b="2540"/>
            <wp:docPr id="73" name="Рисунок 73" descr="D:\Projects\RepositoryMercurial\WebTemplate\Sources\lessons\PrintScreens\LessonB\Untitled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B\Untitled-05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799" cy="537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1B2" w:rsidRDefault="005F51B2" w:rsidP="005F51B2">
      <w:r>
        <w:rPr>
          <w:lang w:val="en-US"/>
        </w:rPr>
        <w:t>Access</w:t>
      </w:r>
      <w:r w:rsidRPr="005F51B2">
        <w:t>-</w:t>
      </w:r>
      <w:r>
        <w:rPr>
          <w:lang w:val="en-US"/>
        </w:rPr>
        <w:t>control</w:t>
      </w:r>
      <w:r w:rsidRPr="005F51B2">
        <w:t>-</w:t>
      </w:r>
      <w:r>
        <w:rPr>
          <w:lang w:val="en-US"/>
        </w:rPr>
        <w:t>allow</w:t>
      </w:r>
      <w:r w:rsidRPr="005F51B2">
        <w:t>-</w:t>
      </w:r>
      <w:r>
        <w:rPr>
          <w:lang w:val="en-US"/>
        </w:rPr>
        <w:t>origin</w:t>
      </w:r>
      <w:r w:rsidRPr="005F51B2">
        <w:t xml:space="preserve"> – </w:t>
      </w:r>
      <w:r>
        <w:t xml:space="preserve">это параметр, </w:t>
      </w:r>
      <w:r w:rsidR="003B5D68">
        <w:t xml:space="preserve">который, будучи </w:t>
      </w:r>
      <w:r>
        <w:t xml:space="preserve">установлен, позволяет делать </w:t>
      </w:r>
      <w:r>
        <w:rPr>
          <w:lang w:val="en-US"/>
        </w:rPr>
        <w:t>ajax</w:t>
      </w:r>
      <w:r w:rsidRPr="005F51B2">
        <w:t>-</w:t>
      </w:r>
      <w:r>
        <w:t>запросы из браузера к сайту</w:t>
      </w:r>
      <w:r w:rsidR="003B5D68">
        <w:t>,</w:t>
      </w:r>
      <w:r>
        <w:t xml:space="preserve"> размещенному на другом домене.</w:t>
      </w:r>
    </w:p>
    <w:p w:rsidR="005F51B2" w:rsidRDefault="005F51B2" w:rsidP="005F51B2">
      <w:r>
        <w:t xml:space="preserve">Т.е. если мы обращаемся по </w:t>
      </w:r>
      <w:r w:rsidRPr="005F51B2">
        <w:t>$.</w:t>
      </w:r>
      <w:r>
        <w:rPr>
          <w:lang w:val="en-US"/>
        </w:rPr>
        <w:t>ajax</w:t>
      </w:r>
      <w:r w:rsidRPr="005F51B2">
        <w:t xml:space="preserve">() </w:t>
      </w:r>
      <w:r>
        <w:t xml:space="preserve">из браузера и в ответе этого заголовка нет, то </w:t>
      </w:r>
      <w:r w:rsidR="003B5D68">
        <w:t xml:space="preserve">выдается </w:t>
      </w:r>
      <w:r>
        <w:t>ошибка:</w:t>
      </w:r>
    </w:p>
    <w:p w:rsidR="005F51B2" w:rsidRPr="00024379" w:rsidRDefault="005F51B2" w:rsidP="005F51B2">
      <w:pPr>
        <w:rPr>
          <w:lang w:val="en-US"/>
        </w:rPr>
      </w:pPr>
      <w:r w:rsidRPr="005F51B2">
        <w:rPr>
          <w:lang w:val="en-US"/>
        </w:rPr>
        <w:t>Origin http://localhost:8080 is not allowed by Access-Control-Allow-Origin</w:t>
      </w:r>
    </w:p>
    <w:p w:rsidR="005F51B2" w:rsidRDefault="005F51B2" w:rsidP="005F51B2">
      <w:r>
        <w:t>Для этого создадим атрибут, который будет добавлять этот заголовок, если мы захотим организовать обращение к нашему сайту с других сайтов (</w:t>
      </w:r>
      <w:r w:rsidRPr="005F51B2">
        <w:t>/</w:t>
      </w:r>
      <w:r>
        <w:rPr>
          <w:lang w:val="en-US"/>
        </w:rPr>
        <w:t>Attribute</w:t>
      </w:r>
      <w:r w:rsidRPr="005F51B2">
        <w:t>/</w:t>
      </w:r>
      <w:r>
        <w:rPr>
          <w:lang w:val="en-US"/>
        </w:rPr>
        <w:t>AllowCrossSiteJson</w:t>
      </w:r>
      <w:r w:rsidRPr="005F51B2">
        <w:t>.</w:t>
      </w:r>
      <w:r>
        <w:rPr>
          <w:lang w:val="en-US"/>
        </w:rPr>
        <w:t>cs</w:t>
      </w:r>
      <w:r>
        <w:t>):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AllowCrossSiteJsonAttribute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ActionFilterAttribute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OnActionExecuting(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ActionExecutingContext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filterContext)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filterContext.RequestContext.HttpContext.Response.AddHeader(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"Access-Control-Allow-Origin"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"*"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51B2" w:rsidRPr="00024379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.OnActionExecuting(filterContext);</w:t>
      </w:r>
    </w:p>
    <w:p w:rsidR="005F51B2" w:rsidRPr="00024379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F51B2" w:rsidRDefault="005F51B2" w:rsidP="005F51B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5863CC" w:rsidRPr="00024379" w:rsidRDefault="001A0256" w:rsidP="005863CC">
      <w:pPr>
        <w:rPr>
          <w:lang w:val="en-US"/>
        </w:rPr>
      </w:pPr>
      <w:r>
        <w:lastRenderedPageBreak/>
        <w:t>Добавим</w:t>
      </w:r>
      <w:r w:rsidRPr="00024379">
        <w:rPr>
          <w:lang w:val="en-US"/>
        </w:rPr>
        <w:t xml:space="preserve"> </w:t>
      </w:r>
      <w:r>
        <w:t>использование</w:t>
      </w:r>
      <w:r w:rsidRPr="00024379">
        <w:rPr>
          <w:lang w:val="en-US"/>
        </w:rPr>
        <w:t xml:space="preserve">. </w:t>
      </w:r>
      <w:r>
        <w:t>Напимер</w:t>
      </w:r>
      <w:r w:rsidR="003B5D68" w:rsidRPr="003B5D68">
        <w:rPr>
          <w:lang w:val="en-US"/>
          <w:rPrChange w:id="11" w:author="asha" w:date="2013-04-02T22:07:00Z">
            <w:rPr/>
          </w:rPrChange>
        </w:rPr>
        <w:t>,</w:t>
      </w:r>
      <w:r w:rsidRPr="00024379">
        <w:rPr>
          <w:lang w:val="en-US"/>
        </w:rPr>
        <w:t xml:space="preserve"> </w:t>
      </w:r>
      <w:r>
        <w:t>метод</w:t>
      </w:r>
      <w:r w:rsidRPr="00024379">
        <w:rPr>
          <w:lang w:val="en-US"/>
        </w:rPr>
        <w:t>-</w:t>
      </w:r>
      <w:r>
        <w:rPr>
          <w:lang w:val="en-US"/>
        </w:rPr>
        <w:t>action</w:t>
      </w:r>
      <w:r w:rsidRPr="00024379">
        <w:rPr>
          <w:lang w:val="en-US"/>
        </w:rPr>
        <w:t xml:space="preserve"> </w:t>
      </w:r>
      <w:r>
        <w:rPr>
          <w:lang w:val="en-US"/>
        </w:rPr>
        <w:t>OK</w:t>
      </w:r>
      <w:r w:rsidRPr="00024379">
        <w:rPr>
          <w:lang w:val="en-US"/>
        </w:rPr>
        <w:t xml:space="preserve">, </w:t>
      </w:r>
      <w:r>
        <w:t>который</w:t>
      </w:r>
      <w:r w:rsidRPr="00024379">
        <w:rPr>
          <w:lang w:val="en-US"/>
        </w:rPr>
        <w:t xml:space="preserve"> </w:t>
      </w:r>
      <w:r>
        <w:t>всегда</w:t>
      </w:r>
      <w:r w:rsidRPr="00024379">
        <w:rPr>
          <w:lang w:val="en-US"/>
        </w:rPr>
        <w:t xml:space="preserve"> </w:t>
      </w:r>
      <w:r>
        <w:t>будет</w:t>
      </w:r>
      <w:r w:rsidRPr="00024379">
        <w:rPr>
          <w:lang w:val="en-US"/>
        </w:rPr>
        <w:t xml:space="preserve"> </w:t>
      </w:r>
      <w:r>
        <w:t>возвращать</w:t>
      </w:r>
      <w:r w:rsidRPr="00024379">
        <w:rPr>
          <w:lang w:val="en-US"/>
        </w:rPr>
        <w:t xml:space="preserve"> { “</w:t>
      </w:r>
      <w:r>
        <w:rPr>
          <w:lang w:val="en-US"/>
        </w:rPr>
        <w:t>result</w:t>
      </w:r>
      <w:r w:rsidRPr="00024379">
        <w:rPr>
          <w:lang w:val="en-US"/>
        </w:rPr>
        <w:t>” : “</w:t>
      </w:r>
      <w:r>
        <w:rPr>
          <w:lang w:val="en-US"/>
        </w:rPr>
        <w:t>OK</w:t>
      </w:r>
      <w:r w:rsidRPr="00024379">
        <w:rPr>
          <w:lang w:val="en-US"/>
        </w:rPr>
        <w:t>”} (/</w:t>
      </w:r>
      <w:r>
        <w:rPr>
          <w:lang w:val="en-US"/>
        </w:rPr>
        <w:t>Areas</w:t>
      </w:r>
      <w:r w:rsidRPr="00024379">
        <w:rPr>
          <w:lang w:val="en-US"/>
        </w:rPr>
        <w:t>/</w:t>
      </w:r>
      <w:r>
        <w:rPr>
          <w:lang w:val="en-US"/>
        </w:rPr>
        <w:t>Default</w:t>
      </w:r>
      <w:r w:rsidRPr="00024379">
        <w:rPr>
          <w:lang w:val="en-US"/>
        </w:rPr>
        <w:t>/</w:t>
      </w:r>
      <w:r>
        <w:rPr>
          <w:lang w:val="en-US"/>
        </w:rPr>
        <w:t>Controllers</w:t>
      </w:r>
      <w:r w:rsidRPr="00024379">
        <w:rPr>
          <w:lang w:val="en-US"/>
        </w:rPr>
        <w:t>/</w:t>
      </w:r>
      <w:r>
        <w:rPr>
          <w:lang w:val="en-US"/>
        </w:rPr>
        <w:t>HomeController</w:t>
      </w:r>
      <w:r w:rsidRPr="00024379">
        <w:rPr>
          <w:lang w:val="en-US"/>
        </w:rPr>
        <w:t>.</w:t>
      </w:r>
      <w:r>
        <w:rPr>
          <w:lang w:val="en-US"/>
        </w:rPr>
        <w:t>cs</w:t>
      </w:r>
      <w:r w:rsidRPr="00024379">
        <w:rPr>
          <w:lang w:val="en-US"/>
        </w:rPr>
        <w:t>):</w:t>
      </w:r>
    </w:p>
    <w:p w:rsidR="001A0256" w:rsidRPr="001A0256" w:rsidRDefault="001A0256" w:rsidP="001A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1A025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AllowCrossSiteJson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A0256" w:rsidRPr="001A0256" w:rsidRDefault="001A0256" w:rsidP="001A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A025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A025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OK()</w:t>
      </w:r>
    </w:p>
    <w:p w:rsidR="001A0256" w:rsidRPr="001A0256" w:rsidRDefault="001A0256" w:rsidP="001A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A0256" w:rsidRPr="001A0256" w:rsidRDefault="001A0256" w:rsidP="001A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A025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Pr="001A025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result = </w:t>
      </w:r>
      <w:r w:rsidRPr="001A025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"OK"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1A025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JsonRequestBehavior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.AllowGet);</w:t>
      </w:r>
    </w:p>
    <w:p w:rsidR="001A0256" w:rsidRPr="00024379" w:rsidRDefault="001A0256" w:rsidP="001A0256">
      <w:pPr>
        <w:rPr>
          <w:rFonts w:ascii="Consolas" w:hAnsi="Consolas" w:cs="Consolas"/>
          <w:color w:val="000000"/>
          <w:sz w:val="19"/>
          <w:szCs w:val="19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A0256" w:rsidRPr="00024379" w:rsidRDefault="001A0256" w:rsidP="001A0256">
      <w:pPr>
        <w:rPr>
          <w:rFonts w:ascii="Consolas" w:hAnsi="Consolas" w:cs="Consolas"/>
          <w:color w:val="000000"/>
          <w:sz w:val="19"/>
          <w:szCs w:val="19"/>
        </w:rPr>
      </w:pPr>
    </w:p>
    <w:p w:rsidR="001A0256" w:rsidRPr="0043045E" w:rsidRDefault="001A0256" w:rsidP="001A0256">
      <w:r>
        <w:t xml:space="preserve">На этом всё по </w:t>
      </w:r>
      <w:r>
        <w:rPr>
          <w:lang w:val="en-US"/>
        </w:rPr>
        <w:t>Json</w:t>
      </w:r>
      <w:r>
        <w:t xml:space="preserve"> и</w:t>
      </w:r>
      <w:r w:rsidRPr="001A0256">
        <w:t xml:space="preserve"> работе с </w:t>
      </w:r>
      <w:r>
        <w:rPr>
          <w:lang w:val="en-US"/>
        </w:rPr>
        <w:t>facebook</w:t>
      </w:r>
      <w:r w:rsidR="0043045E">
        <w:t xml:space="preserve">. Можете потренироваться и поработать с авторизацией и взаимодействием с </w:t>
      </w:r>
      <w:r w:rsidR="0043045E">
        <w:rPr>
          <w:lang w:val="en-US"/>
        </w:rPr>
        <w:t>vk</w:t>
      </w:r>
      <w:r w:rsidR="0043045E" w:rsidRPr="0043045E">
        <w:t xml:space="preserve"> </w:t>
      </w:r>
      <w:r w:rsidR="0043045E">
        <w:rPr>
          <w:lang w:val="en-US"/>
        </w:rPr>
        <w:t>api</w:t>
      </w:r>
      <w:r w:rsidR="0043045E">
        <w:t xml:space="preserve">. Документация тут: </w:t>
      </w:r>
      <w:hyperlink r:id="rId130" w:history="1">
        <w:r w:rsidR="00DA4FFA" w:rsidRPr="004A0138">
          <w:rPr>
            <w:rStyle w:val="a7"/>
          </w:rPr>
          <w:t>http://vk.com/developers.php</w:t>
        </w:r>
      </w:hyperlink>
      <w:r w:rsidR="0043045E">
        <w:t>.</w:t>
      </w:r>
    </w:p>
    <w:p w:rsidR="005863CC" w:rsidRDefault="005863CC">
      <w:r>
        <w:br w:type="page"/>
      </w:r>
    </w:p>
    <w:p w:rsidR="005863CC" w:rsidRDefault="005863CC" w:rsidP="005863CC">
      <w:pPr>
        <w:pStyle w:val="2"/>
      </w:pPr>
      <w:r>
        <w:lastRenderedPageBreak/>
        <w:t xml:space="preserve">Урок </w:t>
      </w:r>
      <w:r w:rsidR="009523E7">
        <w:rPr>
          <w:lang w:val="en-US"/>
        </w:rPr>
        <w:t>C</w:t>
      </w:r>
      <w:r>
        <w:t>. Многоязычный сайт</w:t>
      </w:r>
    </w:p>
    <w:p w:rsidR="005863CC" w:rsidRDefault="005863CC" w:rsidP="005863CC">
      <w:r>
        <w:t>Цель: Научиться создавать многоязычные сайты. Структура БД. Ресурсы сайта. Определение языка. Переключение между языками.</w:t>
      </w:r>
      <w:r w:rsidR="00D94929">
        <w:t xml:space="preserve"> Работа в админке</w:t>
      </w:r>
      <w:r w:rsidR="00C767F6">
        <w:t>.</w:t>
      </w:r>
    </w:p>
    <w:p w:rsidR="005863CC" w:rsidRPr="00396F40" w:rsidRDefault="005863CC" w:rsidP="005863CC">
      <w:pPr>
        <w:pStyle w:val="3"/>
      </w:pPr>
      <w:r>
        <w:t>Проблемы многоязычного сайта</w:t>
      </w:r>
    </w:p>
    <w:p w:rsidR="009875AE" w:rsidRDefault="009875AE" w:rsidP="009875AE">
      <w:r>
        <w:t xml:space="preserve">Итак, заказчик просит сделать сайт многоязычным, т.е. чтобы и по-русски, и по-французки, и по-английски. Это может быть как просто многоязычный блог, так и </w:t>
      </w:r>
      <w:r w:rsidR="00720106">
        <w:t xml:space="preserve">гостиничный сайт, сайт по работе с недвижимостью и многое другое. </w:t>
      </w:r>
    </w:p>
    <w:p w:rsidR="00720106" w:rsidRDefault="00720106" w:rsidP="009875AE">
      <w:r>
        <w:t>Для начала определим, что же мы будем переводить:</w:t>
      </w:r>
    </w:p>
    <w:p w:rsidR="00720106" w:rsidRPr="00720106" w:rsidRDefault="00720106" w:rsidP="002037CD">
      <w:pPr>
        <w:pStyle w:val="a6"/>
        <w:numPr>
          <w:ilvl w:val="0"/>
          <w:numId w:val="50"/>
        </w:numPr>
      </w:pPr>
      <w:r>
        <w:t xml:space="preserve">Написание дат, сумм в зависимости от выбранной локализации. С этим справляется класс </w:t>
      </w:r>
      <w:r>
        <w:rPr>
          <w:lang w:val="en-US"/>
        </w:rPr>
        <w:t>System</w:t>
      </w:r>
      <w:r w:rsidRPr="00720106">
        <w:t>.</w:t>
      </w:r>
      <w:r>
        <w:rPr>
          <w:lang w:val="en-US"/>
        </w:rPr>
        <w:t>Globalization</w:t>
      </w:r>
    </w:p>
    <w:p w:rsidR="00720106" w:rsidRPr="00720106" w:rsidRDefault="00720106" w:rsidP="002037CD">
      <w:pPr>
        <w:pStyle w:val="a6"/>
        <w:numPr>
          <w:ilvl w:val="0"/>
          <w:numId w:val="50"/>
        </w:numPr>
      </w:pPr>
      <w:r>
        <w:t>Встроенные ресурсы сайта</w:t>
      </w:r>
      <w:r w:rsidR="00AE2F32">
        <w:t xml:space="preserve"> - </w:t>
      </w:r>
      <w:r>
        <w:t xml:space="preserve"> выдача ошибки («Поле не может быть пустым», «</w:t>
      </w:r>
      <w:r>
        <w:rPr>
          <w:lang w:val="en-US"/>
        </w:rPr>
        <w:t>The</w:t>
      </w:r>
      <w:r w:rsidRPr="00720106">
        <w:t xml:space="preserve"> </w:t>
      </w:r>
      <w:r>
        <w:rPr>
          <w:lang w:val="en-US"/>
        </w:rPr>
        <w:t>field</w:t>
      </w:r>
      <w:r w:rsidRPr="00720106">
        <w:t xml:space="preserve"> </w:t>
      </w:r>
      <w:r>
        <w:rPr>
          <w:lang w:val="en-US"/>
        </w:rPr>
        <w:t>is</w:t>
      </w:r>
      <w:r w:rsidRPr="00720106">
        <w:t xml:space="preserve"> </w:t>
      </w:r>
      <w:r>
        <w:rPr>
          <w:lang w:val="en-US"/>
        </w:rPr>
        <w:t>required</w:t>
      </w:r>
      <w:r>
        <w:t>»</w:t>
      </w:r>
      <w:r w:rsidRPr="00720106">
        <w:t>)</w:t>
      </w:r>
      <w:r>
        <w:t xml:space="preserve"> и другие сообщения.</w:t>
      </w:r>
    </w:p>
    <w:p w:rsidR="00720106" w:rsidRDefault="00720106" w:rsidP="002037CD">
      <w:pPr>
        <w:pStyle w:val="a6"/>
        <w:numPr>
          <w:ilvl w:val="0"/>
          <w:numId w:val="50"/>
        </w:numPr>
      </w:pPr>
      <w:r>
        <w:t>Не встроенные ресурсы, как то логотипы, изображения</w:t>
      </w:r>
      <w:r w:rsidR="00301D42" w:rsidRPr="00301D42">
        <w:t xml:space="preserve">, </w:t>
      </w:r>
      <w:r w:rsidR="00301D42">
        <w:rPr>
          <w:lang w:val="en-US"/>
        </w:rPr>
        <w:t>js</w:t>
      </w:r>
      <w:r w:rsidR="00301D42" w:rsidRPr="00301D42">
        <w:t>-</w:t>
      </w:r>
      <w:r w:rsidR="00301D42">
        <w:t>локализация элементов управления</w:t>
      </w:r>
      <w:r>
        <w:t xml:space="preserve">. Для переключения между ними </w:t>
      </w:r>
      <w:r w:rsidR="00301D42">
        <w:t xml:space="preserve">необходимо знать </w:t>
      </w:r>
      <w:r w:rsidR="00AE2F32">
        <w:t xml:space="preserve">текущее </w:t>
      </w:r>
      <w:r w:rsidR="00301D42">
        <w:t>значение языка на странице.</w:t>
      </w:r>
    </w:p>
    <w:p w:rsidR="00301D42" w:rsidRDefault="00301D42" w:rsidP="002037CD">
      <w:pPr>
        <w:pStyle w:val="a6"/>
        <w:numPr>
          <w:ilvl w:val="0"/>
          <w:numId w:val="50"/>
        </w:numPr>
      </w:pPr>
      <w:r>
        <w:t xml:space="preserve">Пользовательские значения.  </w:t>
      </w:r>
    </w:p>
    <w:p w:rsidR="00720106" w:rsidRDefault="00720106" w:rsidP="009875AE">
      <w:r>
        <w:t>Есть несколько вариантов решения этой задачи. Рассмотрим их.</w:t>
      </w:r>
    </w:p>
    <w:p w:rsidR="00720106" w:rsidRDefault="00720106" w:rsidP="002037CD">
      <w:pPr>
        <w:pStyle w:val="a6"/>
        <w:numPr>
          <w:ilvl w:val="0"/>
          <w:numId w:val="49"/>
        </w:numPr>
      </w:pPr>
      <w:r>
        <w:t xml:space="preserve">Самое простое, что можно сделать, </w:t>
      </w:r>
      <w:r w:rsidR="00AE2F32">
        <w:t xml:space="preserve">- </w:t>
      </w:r>
      <w:r>
        <w:t>это разные сайты. Нужен русский сайт</w:t>
      </w:r>
      <w:r w:rsidR="00AE2F32">
        <w:t xml:space="preserve"> - </w:t>
      </w:r>
      <w:r>
        <w:t>сделали. Нужен перевод, скопировали сайт, перевели все данные и всё. Этот вариант приемлем, когда сайт небольшой, всего несколько страниц</w:t>
      </w:r>
      <w:r w:rsidR="00AE2F32">
        <w:t>,</w:t>
      </w:r>
      <w:r>
        <w:t xml:space="preserve"> статичный</w:t>
      </w:r>
      <w:r w:rsidR="00AE2F32">
        <w:t xml:space="preserve"> и н</w:t>
      </w:r>
      <w:r>
        <w:t xml:space="preserve">ет админки. </w:t>
      </w:r>
    </w:p>
    <w:p w:rsidR="00720106" w:rsidRDefault="00720106" w:rsidP="002037CD">
      <w:pPr>
        <w:pStyle w:val="a6"/>
        <w:numPr>
          <w:ilvl w:val="0"/>
          <w:numId w:val="49"/>
        </w:numPr>
      </w:pPr>
      <w:r>
        <w:t xml:space="preserve">Разные БД. Сайт в зависимости от выбранной локализации подключается к одной или другой БД. Если необходимо добавить новый язык – то переводится вся БД и ресурсы сайта. </w:t>
      </w:r>
      <w:r w:rsidR="00301D42">
        <w:t>Но БД могут быть разные, и статья, написанная на одном языке, не будет доступна для перевода</w:t>
      </w:r>
      <w:r w:rsidR="00AE2F32">
        <w:t xml:space="preserve"> на другой</w:t>
      </w:r>
      <w:r w:rsidR="00301D42">
        <w:t>, плюс будет необходимость дублировать изображения, которые в принципе нет необходимости переводить.</w:t>
      </w:r>
    </w:p>
    <w:p w:rsidR="00301D42" w:rsidRPr="00D94929" w:rsidRDefault="00301D42" w:rsidP="002037CD">
      <w:pPr>
        <w:pStyle w:val="a6"/>
        <w:numPr>
          <w:ilvl w:val="0"/>
          <w:numId w:val="49"/>
        </w:numPr>
        <w:rPr>
          <w:i/>
        </w:rPr>
      </w:pPr>
      <w:r>
        <w:t>Управление локализацие</w:t>
      </w:r>
      <w:r w:rsidR="00AE2F32">
        <w:t>й</w:t>
      </w:r>
      <w:r>
        <w:t xml:space="preserve"> при работе с базой данных</w:t>
      </w:r>
      <w:r w:rsidRPr="00301D42">
        <w:t>.</w:t>
      </w:r>
      <w:r>
        <w:t xml:space="preserve"> </w:t>
      </w:r>
    </w:p>
    <w:p w:rsidR="00396F40" w:rsidRDefault="00301D42" w:rsidP="00301D42">
      <w:r>
        <w:t>Сразу рассмотрим третий вариант и определим</w:t>
      </w:r>
      <w:r w:rsidR="00396F40">
        <w:t>, как мы это организуем в приложении:</w:t>
      </w:r>
    </w:p>
    <w:p w:rsidR="00396F40" w:rsidRPr="00396F40" w:rsidRDefault="00396F40" w:rsidP="002037CD">
      <w:pPr>
        <w:pStyle w:val="a6"/>
        <w:numPr>
          <w:ilvl w:val="0"/>
          <w:numId w:val="51"/>
        </w:numPr>
      </w:pPr>
      <w:r>
        <w:t xml:space="preserve">В адресе сайта теперь появляется параметр </w:t>
      </w:r>
      <w:r>
        <w:rPr>
          <w:lang w:val="en-US"/>
        </w:rPr>
        <w:t>lang</w:t>
      </w:r>
      <w:r w:rsidRPr="00396F40">
        <w:t xml:space="preserve"> </w:t>
      </w:r>
    </w:p>
    <w:p w:rsidR="00396F40" w:rsidRDefault="00396F40" w:rsidP="002037CD">
      <w:pPr>
        <w:pStyle w:val="a6"/>
        <w:numPr>
          <w:ilvl w:val="1"/>
          <w:numId w:val="51"/>
        </w:numPr>
      </w:pPr>
      <w:r>
        <w:t xml:space="preserve">Возможно, адрес будет иметь вид </w:t>
      </w:r>
      <w:hyperlink r:id="rId131" w:history="1">
        <w:r w:rsidRPr="005E3794">
          <w:rPr>
            <w:rStyle w:val="a7"/>
            <w:lang w:val="en-US"/>
          </w:rPr>
          <w:t>http</w:t>
        </w:r>
        <w:r w:rsidRPr="005E3794">
          <w:rPr>
            <w:rStyle w:val="a7"/>
          </w:rPr>
          <w:t>://</w:t>
        </w:r>
        <w:r w:rsidRPr="005E3794">
          <w:rPr>
            <w:rStyle w:val="a7"/>
            <w:lang w:val="en-US"/>
          </w:rPr>
          <w:t>our</w:t>
        </w:r>
        <w:r w:rsidRPr="005E3794">
          <w:rPr>
            <w:rStyle w:val="a7"/>
          </w:rPr>
          <w:t>-</w:t>
        </w:r>
        <w:r w:rsidRPr="005E3794">
          <w:rPr>
            <w:rStyle w:val="a7"/>
            <w:lang w:val="en-US"/>
          </w:rPr>
          <w:t>site</w:t>
        </w:r>
        <w:r w:rsidRPr="005E3794">
          <w:rPr>
            <w:rStyle w:val="a7"/>
          </w:rPr>
          <w:t>.</w:t>
        </w:r>
        <w:r w:rsidRPr="005E3794">
          <w:rPr>
            <w:rStyle w:val="a7"/>
            <w:lang w:val="en-US"/>
          </w:rPr>
          <w:t>com</w:t>
        </w:r>
        <w:r w:rsidRPr="005E3794">
          <w:rPr>
            <w:rStyle w:val="a7"/>
          </w:rPr>
          <w:t>/{</w:t>
        </w:r>
        <w:r w:rsidRPr="005E3794">
          <w:rPr>
            <w:rStyle w:val="a7"/>
            <w:lang w:val="en-US"/>
          </w:rPr>
          <w:t>lang</w:t>
        </w:r>
        <w:r w:rsidRPr="005E3794">
          <w:rPr>
            <w:rStyle w:val="a7"/>
          </w:rPr>
          <w:t>}/{</w:t>
        </w:r>
        <w:r w:rsidRPr="005E3794">
          <w:rPr>
            <w:rStyle w:val="a7"/>
            <w:lang w:val="en-US"/>
          </w:rPr>
          <w:t>controller</w:t>
        </w:r>
        <w:r w:rsidRPr="005E3794">
          <w:rPr>
            <w:rStyle w:val="a7"/>
          </w:rPr>
          <w:t>}/{</w:t>
        </w:r>
        <w:r w:rsidRPr="005E3794">
          <w:rPr>
            <w:rStyle w:val="a7"/>
            <w:lang w:val="en-US"/>
          </w:rPr>
          <w:t>action</w:t>
        </w:r>
        <w:r w:rsidRPr="005E3794">
          <w:rPr>
            <w:rStyle w:val="a7"/>
          </w:rPr>
          <w:t>}</w:t>
        </w:r>
      </w:hyperlink>
      <w:r w:rsidRPr="00396F40">
        <w:t xml:space="preserve"> </w:t>
      </w:r>
    </w:p>
    <w:p w:rsidR="00396F40" w:rsidRDefault="00396F40" w:rsidP="002037CD">
      <w:pPr>
        <w:pStyle w:val="a6"/>
        <w:numPr>
          <w:ilvl w:val="1"/>
          <w:numId w:val="51"/>
        </w:numPr>
      </w:pPr>
      <w:r>
        <w:t xml:space="preserve">Возможно, адрес будет иметь вид </w:t>
      </w:r>
      <w:hyperlink r:id="rId132" w:history="1">
        <w:r w:rsidRPr="005E3794">
          <w:rPr>
            <w:rStyle w:val="a7"/>
            <w:lang w:val="en-US"/>
          </w:rPr>
          <w:t>http</w:t>
        </w:r>
        <w:r w:rsidRPr="005E3794">
          <w:rPr>
            <w:rStyle w:val="a7"/>
          </w:rPr>
          <w:t>://</w:t>
        </w:r>
        <w:r w:rsidRPr="005E3794">
          <w:rPr>
            <w:rStyle w:val="a7"/>
            <w:lang w:val="en-US"/>
          </w:rPr>
          <w:t>our</w:t>
        </w:r>
        <w:r w:rsidRPr="005E3794">
          <w:rPr>
            <w:rStyle w:val="a7"/>
          </w:rPr>
          <w:t>-</w:t>
        </w:r>
        <w:r w:rsidRPr="005E3794">
          <w:rPr>
            <w:rStyle w:val="a7"/>
            <w:lang w:val="en-US"/>
          </w:rPr>
          <w:t>site</w:t>
        </w:r>
        <w:r w:rsidRPr="005E3794">
          <w:rPr>
            <w:rStyle w:val="a7"/>
          </w:rPr>
          <w:t>.</w:t>
        </w:r>
        <w:r w:rsidRPr="005E3794">
          <w:rPr>
            <w:rStyle w:val="a7"/>
            <w:lang w:val="en-US"/>
          </w:rPr>
          <w:t>com</w:t>
        </w:r>
        <w:r w:rsidRPr="005E3794">
          <w:rPr>
            <w:rStyle w:val="a7"/>
          </w:rPr>
          <w:t>/{</w:t>
        </w:r>
        <w:r w:rsidRPr="005E3794">
          <w:rPr>
            <w:rStyle w:val="a7"/>
            <w:lang w:val="en-US"/>
          </w:rPr>
          <w:t>controller</w:t>
        </w:r>
        <w:r w:rsidRPr="005E3794">
          <w:rPr>
            <w:rStyle w:val="a7"/>
          </w:rPr>
          <w:t>}/{</w:t>
        </w:r>
        <w:r w:rsidRPr="005E3794">
          <w:rPr>
            <w:rStyle w:val="a7"/>
            <w:lang w:val="en-US"/>
          </w:rPr>
          <w:t>action</w:t>
        </w:r>
        <w:r w:rsidRPr="005E3794">
          <w:rPr>
            <w:rStyle w:val="a7"/>
          </w:rPr>
          <w:t>}?</w:t>
        </w:r>
        <w:r w:rsidRPr="005E3794">
          <w:rPr>
            <w:rStyle w:val="a7"/>
            <w:lang w:val="en-US"/>
          </w:rPr>
          <w:t>lang</w:t>
        </w:r>
        <w:r w:rsidRPr="005E3794">
          <w:rPr>
            <w:rStyle w:val="a7"/>
          </w:rPr>
          <w:t>=</w:t>
        </w:r>
        <w:r w:rsidRPr="005E3794">
          <w:rPr>
            <w:rStyle w:val="a7"/>
            <w:lang w:val="en-US"/>
          </w:rPr>
          <w:t>ru</w:t>
        </w:r>
      </w:hyperlink>
    </w:p>
    <w:p w:rsidR="00396F40" w:rsidRDefault="00396F40" w:rsidP="002037CD">
      <w:pPr>
        <w:pStyle w:val="a6"/>
        <w:numPr>
          <w:ilvl w:val="0"/>
          <w:numId w:val="51"/>
        </w:numPr>
      </w:pPr>
      <w:r>
        <w:t xml:space="preserve">Параметр </w:t>
      </w:r>
      <w:r>
        <w:rPr>
          <w:lang w:val="en-US"/>
        </w:rPr>
        <w:t>lang</w:t>
      </w:r>
      <w:r w:rsidRPr="00396F40">
        <w:t xml:space="preserve"> </w:t>
      </w:r>
      <w:r>
        <w:t xml:space="preserve">– это </w:t>
      </w:r>
      <w:r>
        <w:rPr>
          <w:lang w:val="en-US"/>
        </w:rPr>
        <w:t>ISO</w:t>
      </w:r>
      <w:r w:rsidRPr="00396F40">
        <w:t xml:space="preserve"> </w:t>
      </w:r>
      <w:r>
        <w:t>двухбуквенное определение языка (</w:t>
      </w:r>
      <w:r>
        <w:rPr>
          <w:lang w:val="en-US"/>
        </w:rPr>
        <w:t>ru</w:t>
      </w:r>
      <w:r w:rsidRPr="00396F40">
        <w:t xml:space="preserve"> </w:t>
      </w:r>
      <w:r>
        <w:t>–</w:t>
      </w:r>
      <w:r>
        <w:rPr>
          <w:lang w:val="en-US"/>
        </w:rPr>
        <w:t> </w:t>
      </w:r>
      <w:r>
        <w:t>русский</w:t>
      </w:r>
      <w:r w:rsidRPr="00396F40">
        <w:t>,</w:t>
      </w:r>
      <w:r>
        <w:t xml:space="preserve"> </w:t>
      </w:r>
      <w:r>
        <w:rPr>
          <w:lang w:val="en-US"/>
        </w:rPr>
        <w:t>uk</w:t>
      </w:r>
      <w:r w:rsidRPr="00396F40">
        <w:t xml:space="preserve"> </w:t>
      </w:r>
      <w:r>
        <w:t>–</w:t>
      </w:r>
      <w:r w:rsidRPr="00396F40">
        <w:t xml:space="preserve"> </w:t>
      </w:r>
      <w:r>
        <w:t xml:space="preserve">украинский, </w:t>
      </w:r>
      <w:r>
        <w:rPr>
          <w:lang w:val="en-US"/>
        </w:rPr>
        <w:t>cs</w:t>
      </w:r>
      <w:r w:rsidRPr="00396F40">
        <w:t xml:space="preserve"> </w:t>
      </w:r>
      <w:r>
        <w:t>–</w:t>
      </w:r>
      <w:r w:rsidRPr="00396F40">
        <w:t xml:space="preserve"> </w:t>
      </w:r>
      <w:r>
        <w:t>чешский)</w:t>
      </w:r>
    </w:p>
    <w:p w:rsidR="00396F40" w:rsidRDefault="00396F40" w:rsidP="002037CD">
      <w:pPr>
        <w:pStyle w:val="a6"/>
        <w:numPr>
          <w:ilvl w:val="0"/>
          <w:numId w:val="51"/>
        </w:numPr>
      </w:pPr>
      <w:r>
        <w:t xml:space="preserve">Первым делом мы используем </w:t>
      </w:r>
      <w:r>
        <w:rPr>
          <w:lang w:val="en-US"/>
        </w:rPr>
        <w:t>System</w:t>
      </w:r>
      <w:r w:rsidRPr="00396F40">
        <w:t>.</w:t>
      </w:r>
      <w:r>
        <w:rPr>
          <w:lang w:val="en-US"/>
        </w:rPr>
        <w:t>Globalization</w:t>
      </w:r>
      <w:r w:rsidRPr="00396F40">
        <w:t xml:space="preserve"> </w:t>
      </w:r>
      <w:r>
        <w:t xml:space="preserve">для правильного вывода дат </w:t>
      </w:r>
    </w:p>
    <w:p w:rsidR="00396F40" w:rsidRDefault="00396F40" w:rsidP="002037CD">
      <w:pPr>
        <w:pStyle w:val="a6"/>
        <w:numPr>
          <w:ilvl w:val="0"/>
          <w:numId w:val="51"/>
        </w:numPr>
      </w:pPr>
      <w:r>
        <w:t>Организуем внутренние ресурсы для вывода ошибки относительно заданных языков</w:t>
      </w:r>
    </w:p>
    <w:p w:rsidR="00396F40" w:rsidRDefault="00396F40" w:rsidP="002037CD">
      <w:pPr>
        <w:pStyle w:val="a6"/>
        <w:numPr>
          <w:ilvl w:val="0"/>
          <w:numId w:val="51"/>
        </w:numPr>
      </w:pPr>
      <w:r>
        <w:t xml:space="preserve">Организуем таблицы в БД таким образом, чтобы для каждой записи существовал перевод </w:t>
      </w:r>
      <w:r w:rsidR="00AE2F32">
        <w:t xml:space="preserve">необходимых </w:t>
      </w:r>
      <w:r>
        <w:t>полей.</w:t>
      </w:r>
    </w:p>
    <w:p w:rsidR="00396F40" w:rsidRDefault="00396F40" w:rsidP="00396F40">
      <w:r>
        <w:t>Мы будем создавать 2 локализации – русскую и английскую, причем русская будет по умолчанию.</w:t>
      </w:r>
    </w:p>
    <w:p w:rsidR="00396F40" w:rsidRDefault="00396F40" w:rsidP="00396F40">
      <w:r>
        <w:br w:type="page"/>
      </w:r>
    </w:p>
    <w:p w:rsidR="00396F40" w:rsidRDefault="00396F40" w:rsidP="00396F40">
      <w:pPr>
        <w:pStyle w:val="3"/>
        <w:rPr>
          <w:lang w:val="en-US"/>
        </w:rPr>
      </w:pPr>
      <w:r>
        <w:rPr>
          <w:lang w:val="en-US"/>
        </w:rPr>
        <w:lastRenderedPageBreak/>
        <w:t xml:space="preserve">Routing </w:t>
      </w:r>
    </w:p>
    <w:p w:rsidR="00396F40" w:rsidRDefault="00396F40" w:rsidP="00396F40">
      <w:pPr>
        <w:rPr>
          <w:lang w:val="en-US"/>
        </w:rPr>
      </w:pPr>
      <w:r>
        <w:t>В</w:t>
      </w:r>
      <w:r w:rsidRPr="00396F40">
        <w:rPr>
          <w:lang w:val="en-US"/>
        </w:rPr>
        <w:t xml:space="preserve"> </w:t>
      </w:r>
      <w:r>
        <w:rPr>
          <w:lang w:val="en-US"/>
        </w:rPr>
        <w:t xml:space="preserve">DefaultAreaRegistration </w:t>
      </w:r>
      <w:r>
        <w:t>добавим</w:t>
      </w:r>
      <w:r w:rsidRPr="00396F40">
        <w:rPr>
          <w:lang w:val="en-US"/>
        </w:rPr>
        <w:t xml:space="preserve"> </w:t>
      </w:r>
      <w:r>
        <w:t>обработка</w:t>
      </w:r>
      <w:r w:rsidRPr="00396F40">
        <w:rPr>
          <w:lang w:val="en-US"/>
        </w:rPr>
        <w:t xml:space="preserve"> </w:t>
      </w:r>
      <w:r>
        <w:rPr>
          <w:lang w:val="en-US"/>
        </w:rPr>
        <w:t>lang (/Areas/Default/DefaultAreaRegistration.cs):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context.MapRoute(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name: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396F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"{lang}/{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controller}/{action}/{id}"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396F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396F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6F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constraints : </w:t>
      </w:r>
      <w:r w:rsidRPr="00396F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lang = </w:t>
      </w:r>
      <w:r w:rsidRPr="00396F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@"ru|en"</w:t>
      </w:r>
      <w:r w:rsidRPr="00396F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namespaces: </w:t>
      </w:r>
      <w:r w:rsidRPr="00396F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context.MapRoute(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: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 :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"{controller}/{action}/{id}"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 : </w:t>
      </w:r>
      <w:r w:rsidRPr="00396F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396F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.Optional, </w:t>
      </w:r>
      <w:r w:rsidRPr="00396F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lang = </w:t>
      </w:r>
      <w:r w:rsidRPr="00396F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"ru"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 : </w:t>
      </w:r>
      <w:r w:rsidRPr="00396F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[] {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396F40" w:rsidRPr="00872466" w:rsidRDefault="00396F40" w:rsidP="00396F40">
      <w:pPr>
        <w:rPr>
          <w:rFonts w:ascii="Consolas" w:hAnsi="Consolas" w:cs="Consolas"/>
          <w:color w:val="000000"/>
          <w:sz w:val="19"/>
          <w:szCs w:val="19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396F40" w:rsidRPr="00872466" w:rsidRDefault="00396F40" w:rsidP="00396F40">
      <w:r>
        <w:t xml:space="preserve">Итак, если строка у нас начинается </w:t>
      </w:r>
      <w:r w:rsidR="00AE2F32">
        <w:t xml:space="preserve">с </w:t>
      </w:r>
      <w:r>
        <w:rPr>
          <w:lang w:val="en-US"/>
        </w:rPr>
        <w:t>lang</w:t>
      </w:r>
      <w:r>
        <w:t xml:space="preserve">, то мы используем обработку маршрута </w:t>
      </w:r>
      <w:r w:rsidRPr="00396F40">
        <w:t>“</w:t>
      </w:r>
      <w:r>
        <w:rPr>
          <w:lang w:val="en-US"/>
        </w:rPr>
        <w:t>lang</w:t>
      </w:r>
      <w:r w:rsidRPr="00396F40">
        <w:t xml:space="preserve">”. </w:t>
      </w:r>
      <w:r>
        <w:t xml:space="preserve">Обратите внимание на </w:t>
      </w:r>
      <w:r>
        <w:rPr>
          <w:lang w:val="en-US"/>
        </w:rPr>
        <w:t>contstrains</w:t>
      </w:r>
      <w:r>
        <w:t xml:space="preserve"> (ограничения)</w:t>
      </w:r>
      <w:r w:rsidRPr="00396F40">
        <w:t xml:space="preserve">, тут задается, что язык может быть только </w:t>
      </w:r>
      <w:r>
        <w:rPr>
          <w:lang w:val="en-US"/>
        </w:rPr>
        <w:t>ru</w:t>
      </w:r>
      <w:r w:rsidRPr="00396F40">
        <w:t xml:space="preserve"> </w:t>
      </w:r>
      <w:r>
        <w:t xml:space="preserve">или </w:t>
      </w:r>
      <w:r>
        <w:rPr>
          <w:lang w:val="en-US"/>
        </w:rPr>
        <w:t>en</w:t>
      </w:r>
      <w:r w:rsidRPr="00396F40">
        <w:t xml:space="preserve">. </w:t>
      </w:r>
      <w:r>
        <w:t xml:space="preserve">Если это условие не исполняется, то мы переходим к следующей обработке маршрута – </w:t>
      </w:r>
      <w:r w:rsidRPr="00396F40">
        <w:t>“</w:t>
      </w:r>
      <w:r>
        <w:rPr>
          <w:lang w:val="en-US"/>
        </w:rPr>
        <w:t>default</w:t>
      </w:r>
      <w:r w:rsidRPr="00396F40">
        <w:t>”</w:t>
      </w:r>
      <w:r w:rsidR="00AE2F32">
        <w:t>, где</w:t>
      </w:r>
      <w:r>
        <w:t xml:space="preserve"> по-умолчанию </w:t>
      </w:r>
      <w:r>
        <w:rPr>
          <w:lang w:val="en-US"/>
        </w:rPr>
        <w:t>lang</w:t>
      </w:r>
      <w:r w:rsidRPr="00872466">
        <w:t>=</w:t>
      </w:r>
      <w:r>
        <w:rPr>
          <w:lang w:val="en-US"/>
        </w:rPr>
        <w:t>ru</w:t>
      </w:r>
      <w:r w:rsidRPr="00872466">
        <w:t>.</w:t>
      </w:r>
    </w:p>
    <w:p w:rsidR="00EC3FEE" w:rsidRPr="00D24317" w:rsidRDefault="00396F40" w:rsidP="00396F40">
      <w:r>
        <w:t>Используем эт</w:t>
      </w:r>
      <w:r w:rsidR="00EC3FEE">
        <w:t>о</w:t>
      </w:r>
      <w:r>
        <w:t xml:space="preserve"> для </w:t>
      </w:r>
      <w:r w:rsidR="00EC3FEE">
        <w:t xml:space="preserve">инициализации в </w:t>
      </w:r>
      <w:r w:rsidR="00EC3FEE">
        <w:rPr>
          <w:lang w:val="en-US"/>
        </w:rPr>
        <w:t>DefaultController</w:t>
      </w:r>
      <w:r w:rsidR="00EC3FEE">
        <w:t xml:space="preserve"> для смены культуры потока</w:t>
      </w:r>
      <w:r w:rsidR="00AE2F32">
        <w:t xml:space="preserve"> (</w:t>
      </w:r>
      <w:r w:rsidR="00D24317">
        <w:rPr>
          <w:lang w:val="en-US"/>
        </w:rPr>
        <w:t>Thread</w:t>
      </w:r>
      <w:r w:rsidR="00D24317" w:rsidRPr="00D24317">
        <w:t>.</w:t>
      </w:r>
      <w:r w:rsidR="00D24317">
        <w:rPr>
          <w:lang w:val="en-US"/>
        </w:rPr>
        <w:t>Current</w:t>
      </w:r>
      <w:r w:rsidR="00D24317" w:rsidRPr="00D24317">
        <w:t>.</w:t>
      </w:r>
      <w:r w:rsidR="00D24317">
        <w:rPr>
          <w:lang w:val="en-US"/>
        </w:rPr>
        <w:t>CurrentCulture</w:t>
      </w:r>
      <w:r w:rsidR="00AE2F32">
        <w:t>)</w:t>
      </w:r>
      <w:r w:rsidR="00EC3FEE">
        <w:t xml:space="preserve"> </w:t>
      </w:r>
      <w:r w:rsidR="00EC3FEE" w:rsidRPr="00D24317">
        <w:t>(/</w:t>
      </w:r>
      <w:r w:rsidR="00EC3FEE">
        <w:rPr>
          <w:lang w:val="en-US"/>
        </w:rPr>
        <w:t>Areas</w:t>
      </w:r>
      <w:r w:rsidR="00EC3FEE" w:rsidRPr="00D24317">
        <w:t>/</w:t>
      </w:r>
      <w:r w:rsidR="00EC3FEE">
        <w:rPr>
          <w:lang w:val="en-US"/>
        </w:rPr>
        <w:t>Default</w:t>
      </w:r>
      <w:r w:rsidR="00EC3FEE" w:rsidRPr="00D24317">
        <w:t>/</w:t>
      </w:r>
      <w:r w:rsidR="00EC3FEE">
        <w:rPr>
          <w:lang w:val="en-US"/>
        </w:rPr>
        <w:t>DefaultController</w:t>
      </w:r>
      <w:r w:rsidR="00EC3FEE" w:rsidRPr="00D24317">
        <w:t>.</w:t>
      </w:r>
      <w:r w:rsidR="00EC3FEE">
        <w:rPr>
          <w:lang w:val="en-US"/>
        </w:rPr>
        <w:t>cs</w:t>
      </w:r>
      <w:r w:rsidR="00EC3FEE" w:rsidRPr="00D24317">
        <w:t>):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CurrentLangCode {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 {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(requestContext.HttpContext.Request.Url !=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HostName = requestContext.HttpContext.Request.Url.Authority;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(requestContext.RouteData.Values[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!=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requestContext.RouteData.Values[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!= 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"null"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CurrentLangCode = requestContext.RouteData.Values[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CurrentLang = Repository.Languages.FirstOrDefault(p =&gt; p.Code == CurrentLangCode);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ci =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(CurrentLangCode);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.CurrentThread.CurrentUICulture = ci;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.CurrentThread.CurrentCulture =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.CreateSpecificCulture(ci.Name);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.Initialize(requestContext);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57940" w:rsidRPr="00872466" w:rsidRDefault="00E57940" w:rsidP="00E57940">
      <w:pPr>
        <w:rPr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  <w:r w:rsidRPr="00872466">
        <w:rPr>
          <w:lang w:val="en-US"/>
        </w:rPr>
        <w:t xml:space="preserve"> </w:t>
      </w:r>
    </w:p>
    <w:p w:rsidR="00E57940" w:rsidRPr="00872466" w:rsidRDefault="00E57940">
      <w:pPr>
        <w:rPr>
          <w:lang w:val="en-US"/>
        </w:rPr>
      </w:pPr>
      <w:r w:rsidRPr="00872466">
        <w:rPr>
          <w:lang w:val="en-US"/>
        </w:rPr>
        <w:br w:type="page"/>
      </w:r>
    </w:p>
    <w:p w:rsidR="00EC3FEE" w:rsidRPr="00872466" w:rsidRDefault="00EC3FEE" w:rsidP="00E57940">
      <w:pPr>
        <w:rPr>
          <w:lang w:val="en-US"/>
        </w:rPr>
      </w:pPr>
      <w:r>
        <w:lastRenderedPageBreak/>
        <w:t>Естественно</w:t>
      </w:r>
      <w:r w:rsidRPr="00872466">
        <w:rPr>
          <w:lang w:val="en-US"/>
        </w:rPr>
        <w:t xml:space="preserve">, </w:t>
      </w:r>
      <w:r>
        <w:t>в</w:t>
      </w:r>
      <w:r w:rsidRPr="00872466">
        <w:rPr>
          <w:lang w:val="en-US"/>
        </w:rPr>
        <w:t xml:space="preserve"> </w:t>
      </w:r>
      <w:r>
        <w:rPr>
          <w:lang w:val="en-US"/>
        </w:rPr>
        <w:t>BaseController</w:t>
      </w:r>
      <w:r w:rsidRPr="00872466">
        <w:rPr>
          <w:lang w:val="en-US"/>
        </w:rPr>
        <w:t xml:space="preserve"> </w:t>
      </w:r>
      <w:r>
        <w:t>мы</w:t>
      </w:r>
      <w:r w:rsidRPr="00872466">
        <w:rPr>
          <w:lang w:val="en-US"/>
        </w:rPr>
        <w:t xml:space="preserve"> </w:t>
      </w:r>
      <w:r>
        <w:t>убираем</w:t>
      </w:r>
      <w:r w:rsidRPr="00872466">
        <w:rPr>
          <w:lang w:val="en-US"/>
        </w:rPr>
        <w:t xml:space="preserve"> </w:t>
      </w:r>
      <w:r>
        <w:t>инициализацию</w:t>
      </w:r>
      <w:r w:rsidRPr="00872466">
        <w:rPr>
          <w:lang w:val="en-US"/>
        </w:rPr>
        <w:t xml:space="preserve"> </w:t>
      </w:r>
      <w:r>
        <w:t>культуры</w:t>
      </w:r>
      <w:r w:rsidRPr="00872466">
        <w:rPr>
          <w:lang w:val="en-US"/>
        </w:rPr>
        <w:t xml:space="preserve"> </w:t>
      </w:r>
      <w:r>
        <w:t>потока</w:t>
      </w:r>
      <w:r w:rsidRPr="00872466">
        <w:rPr>
          <w:lang w:val="en-US"/>
        </w:rPr>
        <w:t xml:space="preserve"> </w:t>
      </w:r>
      <w:r>
        <w:t>через</w:t>
      </w:r>
      <w:r w:rsidRPr="00872466">
        <w:rPr>
          <w:lang w:val="en-US"/>
        </w:rPr>
        <w:t xml:space="preserve"> </w:t>
      </w:r>
      <w:r>
        <w:t>конфигурационный</w:t>
      </w:r>
      <w:r w:rsidRPr="00872466">
        <w:rPr>
          <w:lang w:val="en-US"/>
        </w:rPr>
        <w:t xml:space="preserve"> </w:t>
      </w:r>
      <w:r>
        <w:t>файл</w:t>
      </w:r>
      <w:r w:rsidRPr="00872466">
        <w:rPr>
          <w:lang w:val="en-US"/>
        </w:rPr>
        <w:t xml:space="preserve"> (/</w:t>
      </w:r>
      <w:r>
        <w:rPr>
          <w:lang w:val="en-US"/>
        </w:rPr>
        <w:t>Controllers</w:t>
      </w:r>
      <w:r w:rsidRPr="00872466">
        <w:rPr>
          <w:lang w:val="en-US"/>
        </w:rPr>
        <w:t>/</w:t>
      </w:r>
      <w:r>
        <w:rPr>
          <w:lang w:val="en-US"/>
        </w:rPr>
        <w:t>BaseController</w:t>
      </w:r>
      <w:r w:rsidRPr="00872466">
        <w:rPr>
          <w:lang w:val="en-US"/>
        </w:rPr>
        <w:t>.</w:t>
      </w:r>
      <w:r>
        <w:rPr>
          <w:lang w:val="en-US"/>
        </w:rPr>
        <w:t>cs</w:t>
      </w:r>
      <w:r w:rsidRPr="00872466">
        <w:rPr>
          <w:lang w:val="en-US"/>
        </w:rPr>
        <w:t>):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EC3FE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(requestContext.HttpContext.Request.Url != </w:t>
      </w: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HostName = requestContext.HttpContext.Request.Url.Authority;</w:t>
      </w:r>
    </w:p>
    <w:p w:rsid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.Initialize(requestContext);</w:t>
      </w:r>
    </w:p>
    <w:p w:rsidR="00EC3FEE" w:rsidRPr="00872466" w:rsidRDefault="00EC3FEE" w:rsidP="00EC3FE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C3FEE" w:rsidRDefault="00EC3FEE" w:rsidP="00EC3FEE">
      <w:r>
        <w:t>Запускаем, и проверяем, как изменяется вывод даты:</w:t>
      </w:r>
    </w:p>
    <w:p w:rsidR="00EC3FEE" w:rsidRDefault="00133953" w:rsidP="00EC3FEE">
      <w:r>
        <w:rPr>
          <w:noProof/>
          <w:lang w:eastAsia="ru-RU"/>
        </w:rPr>
        <w:drawing>
          <wp:inline distT="0" distB="0" distL="0" distR="0" wp14:anchorId="7D9509AA" wp14:editId="59A0BDE9">
            <wp:extent cx="4544372" cy="2932982"/>
            <wp:effectExtent l="0" t="0" r="8890" b="1270"/>
            <wp:docPr id="74" name="Рисунок 74" descr="D:\Projects\RepositoryMercurial\WebTemplate\Sources\lessons\PrintScreens\LessonC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C\Untitled-01.jp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599" cy="293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953" w:rsidRPr="00EC3FEE" w:rsidRDefault="00AE2F32" w:rsidP="00EC3FEE">
      <w:r>
        <w:t>П</w:t>
      </w:r>
      <w:r w:rsidR="00133953">
        <w:t>ервый этап пройден. Переходим к управлению ресурсам сайта.</w:t>
      </w:r>
    </w:p>
    <w:p w:rsidR="005863CC" w:rsidRPr="00133953" w:rsidRDefault="00D94929" w:rsidP="00D94929">
      <w:pPr>
        <w:pStyle w:val="3"/>
      </w:pPr>
      <w:r>
        <w:t>Ресурсы</w:t>
      </w:r>
      <w:r w:rsidRPr="00396F40">
        <w:t xml:space="preserve"> </w:t>
      </w:r>
      <w:r>
        <w:t>сайта</w:t>
      </w:r>
    </w:p>
    <w:p w:rsidR="00EC3FEE" w:rsidRDefault="00133953" w:rsidP="00EC3FEE">
      <w:r>
        <w:t>Ресурсы сайта – это все статические строки, которые надо перевести:</w:t>
      </w:r>
    </w:p>
    <w:p w:rsidR="00133953" w:rsidRDefault="00133953" w:rsidP="002037CD">
      <w:pPr>
        <w:pStyle w:val="a6"/>
        <w:numPr>
          <w:ilvl w:val="0"/>
          <w:numId w:val="52"/>
        </w:numPr>
      </w:pPr>
      <w:r>
        <w:t>Наименования меню</w:t>
      </w:r>
    </w:p>
    <w:p w:rsidR="00133953" w:rsidRDefault="00133953" w:rsidP="002037CD">
      <w:pPr>
        <w:pStyle w:val="a6"/>
        <w:numPr>
          <w:ilvl w:val="0"/>
          <w:numId w:val="52"/>
        </w:numPr>
      </w:pPr>
      <w:r>
        <w:t>Подсказки</w:t>
      </w:r>
    </w:p>
    <w:p w:rsidR="00B2325F" w:rsidRDefault="00133953" w:rsidP="002037CD">
      <w:pPr>
        <w:pStyle w:val="a6"/>
        <w:numPr>
          <w:ilvl w:val="0"/>
          <w:numId w:val="52"/>
        </w:numPr>
      </w:pPr>
      <w:r>
        <w:t>Выводы ошибок</w:t>
      </w:r>
    </w:p>
    <w:p w:rsidR="00133953" w:rsidRDefault="00B2325F" w:rsidP="00133953">
      <w:r>
        <w:br w:type="page"/>
      </w:r>
      <w:r w:rsidR="00133953">
        <w:lastRenderedPageBreak/>
        <w:t>На главной странице у нас таких строк четыре: роли, пользователи, вход и регистрация. Создадим ресурсные файлы:</w:t>
      </w:r>
    </w:p>
    <w:p w:rsidR="00B2325F" w:rsidRPr="00B2325F" w:rsidRDefault="00B2325F" w:rsidP="002037CD">
      <w:pPr>
        <w:pStyle w:val="a6"/>
        <w:numPr>
          <w:ilvl w:val="0"/>
          <w:numId w:val="53"/>
        </w:numPr>
      </w:pPr>
      <w:r>
        <w:t>Добавим папку</w:t>
      </w:r>
      <w:r w:rsidRPr="00B2325F">
        <w:t xml:space="preserve"> </w:t>
      </w:r>
      <w:r>
        <w:rPr>
          <w:lang w:val="en-US"/>
        </w:rPr>
        <w:t>Asp</w:t>
      </w:r>
      <w:r w:rsidRPr="00B2325F">
        <w:t>.</w:t>
      </w:r>
      <w:r>
        <w:rPr>
          <w:lang w:val="en-US"/>
        </w:rPr>
        <w:t>net</w:t>
      </w:r>
      <w:r w:rsidRPr="00B2325F">
        <w:t xml:space="preserve"> </w:t>
      </w:r>
      <w:r>
        <w:t xml:space="preserve">папку </w:t>
      </w:r>
      <w:r>
        <w:rPr>
          <w:lang w:val="en-US"/>
        </w:rPr>
        <w:t>App</w:t>
      </w:r>
      <w:r w:rsidRPr="00B2325F">
        <w:t>_</w:t>
      </w:r>
      <w:r>
        <w:rPr>
          <w:lang w:val="en-US"/>
        </w:rPr>
        <w:t>LocalResources</w:t>
      </w:r>
      <w:r w:rsidRPr="00B2325F">
        <w:t>:</w:t>
      </w:r>
      <w:r>
        <w:rPr>
          <w:noProof/>
          <w:lang w:eastAsia="ru-RU"/>
        </w:rPr>
        <w:drawing>
          <wp:inline distT="0" distB="0" distL="0" distR="0" wp14:anchorId="06A276EE" wp14:editId="21B92F6D">
            <wp:extent cx="4968815" cy="4726050"/>
            <wp:effectExtent l="0" t="0" r="3810" b="0"/>
            <wp:docPr id="76" name="Рисунок 76" descr="D:\Projects\RepositoryMercurial\WebTemplate\Sources\lessons\PrintScreens\LessonC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C\Untitled-02.jp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367" cy="472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5F" w:rsidRPr="00B2325F" w:rsidRDefault="00B2325F" w:rsidP="002037CD">
      <w:pPr>
        <w:pStyle w:val="a6"/>
        <w:numPr>
          <w:ilvl w:val="0"/>
          <w:numId w:val="53"/>
        </w:numPr>
      </w:pPr>
      <w:r>
        <w:t xml:space="preserve">Создадим в ней файлы </w:t>
      </w:r>
      <w:r>
        <w:rPr>
          <w:lang w:val="en-US"/>
        </w:rPr>
        <w:t>GlobalRes</w:t>
      </w:r>
      <w:r w:rsidRPr="00B2325F">
        <w:t>.</w:t>
      </w:r>
      <w:r>
        <w:rPr>
          <w:lang w:val="en-US"/>
        </w:rPr>
        <w:t>resx</w:t>
      </w:r>
      <w:r>
        <w:t xml:space="preserve"> и </w:t>
      </w:r>
      <w:r>
        <w:rPr>
          <w:lang w:val="en-US"/>
        </w:rPr>
        <w:t>GlobalRes</w:t>
      </w:r>
      <w:r w:rsidRPr="00B2325F">
        <w:t>.</w:t>
      </w:r>
      <w:r>
        <w:rPr>
          <w:lang w:val="en-US"/>
        </w:rPr>
        <w:t>en</w:t>
      </w:r>
      <w:r w:rsidRPr="00B2325F">
        <w:t>.</w:t>
      </w:r>
      <w:r>
        <w:rPr>
          <w:lang w:val="en-US"/>
        </w:rPr>
        <w:t>resx</w:t>
      </w:r>
      <w:r w:rsidRPr="00B2325F">
        <w:t>:</w:t>
      </w:r>
    </w:p>
    <w:p w:rsidR="00B2325F" w:rsidRPr="00B2325F" w:rsidRDefault="00B2325F" w:rsidP="00B2325F">
      <w:pPr>
        <w:pStyle w:val="a6"/>
      </w:pPr>
      <w:r>
        <w:rPr>
          <w:noProof/>
          <w:lang w:eastAsia="ru-RU"/>
        </w:rPr>
        <w:drawing>
          <wp:inline distT="0" distB="0" distL="0" distR="0" wp14:anchorId="585D2D75" wp14:editId="09A5B893">
            <wp:extent cx="4770407" cy="3377854"/>
            <wp:effectExtent l="0" t="0" r="0" b="0"/>
            <wp:docPr id="75" name="Рисунок 75" descr="D:\Projects\RepositoryMercurial\WebTemplate\Sources\lessons\PrintScreens\LessonC\Untitled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C\Untitled-03.jp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023" cy="3377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5F" w:rsidRDefault="00B2325F" w:rsidP="002037CD">
      <w:pPr>
        <w:pStyle w:val="a6"/>
        <w:numPr>
          <w:ilvl w:val="0"/>
          <w:numId w:val="53"/>
        </w:numPr>
      </w:pPr>
      <w:r>
        <w:lastRenderedPageBreak/>
        <w:t>Добавляем</w:t>
      </w:r>
      <w:r w:rsidRPr="00B2325F">
        <w:t xml:space="preserve"> </w:t>
      </w:r>
      <w:r>
        <w:t xml:space="preserve">в них наши строки, в </w:t>
      </w:r>
      <w:r>
        <w:rPr>
          <w:lang w:val="en-US"/>
        </w:rPr>
        <w:t>GlobalRes</w:t>
      </w:r>
      <w:r w:rsidRPr="00B2325F">
        <w:t xml:space="preserve"> </w:t>
      </w:r>
      <w:r>
        <w:t>–</w:t>
      </w:r>
      <w:r w:rsidRPr="00B2325F">
        <w:t xml:space="preserve"> </w:t>
      </w:r>
      <w:r>
        <w:t xml:space="preserve">русский перевод, в </w:t>
      </w:r>
      <w:r>
        <w:rPr>
          <w:lang w:val="en-US"/>
        </w:rPr>
        <w:t>GlobalRes</w:t>
      </w:r>
      <w:r w:rsidRPr="00B2325F">
        <w:t>.</w:t>
      </w:r>
      <w:r>
        <w:rPr>
          <w:lang w:val="en-US"/>
        </w:rPr>
        <w:t>en</w:t>
      </w:r>
      <w:r w:rsidRPr="00B2325F">
        <w:t xml:space="preserve"> </w:t>
      </w:r>
      <w:r>
        <w:t>– английский: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B2325F" w:rsidTr="00B2325F">
        <w:tc>
          <w:tcPr>
            <w:tcW w:w="4785" w:type="dxa"/>
          </w:tcPr>
          <w:p w:rsidR="00B2325F" w:rsidRDefault="00B2325F" w:rsidP="00B2325F">
            <w:r>
              <w:t>Enter</w:t>
            </w:r>
            <w:r>
              <w:tab/>
            </w:r>
          </w:p>
        </w:tc>
        <w:tc>
          <w:tcPr>
            <w:tcW w:w="4786" w:type="dxa"/>
          </w:tcPr>
          <w:p w:rsidR="00B2325F" w:rsidRDefault="00B2325F" w:rsidP="00396F40">
            <w:r>
              <w:t>Вход</w:t>
            </w:r>
          </w:p>
        </w:tc>
      </w:tr>
      <w:tr w:rsidR="00B2325F" w:rsidTr="00B2325F">
        <w:tc>
          <w:tcPr>
            <w:tcW w:w="4785" w:type="dxa"/>
          </w:tcPr>
          <w:p w:rsidR="00B2325F" w:rsidRDefault="00B2325F" w:rsidP="00B2325F">
            <w:r>
              <w:t>Register</w:t>
            </w:r>
          </w:p>
        </w:tc>
        <w:tc>
          <w:tcPr>
            <w:tcW w:w="4786" w:type="dxa"/>
          </w:tcPr>
          <w:p w:rsidR="00B2325F" w:rsidRDefault="00B2325F" w:rsidP="00396F40">
            <w:r>
              <w:t>Регистрация</w:t>
            </w:r>
          </w:p>
        </w:tc>
      </w:tr>
      <w:tr w:rsidR="00B2325F" w:rsidTr="00B2325F">
        <w:tc>
          <w:tcPr>
            <w:tcW w:w="4785" w:type="dxa"/>
          </w:tcPr>
          <w:p w:rsidR="00B2325F" w:rsidRDefault="00B2325F" w:rsidP="00B2325F">
            <w:r>
              <w:t>Roles</w:t>
            </w:r>
          </w:p>
        </w:tc>
        <w:tc>
          <w:tcPr>
            <w:tcW w:w="4786" w:type="dxa"/>
          </w:tcPr>
          <w:p w:rsidR="00B2325F" w:rsidRDefault="00B2325F" w:rsidP="00396F40">
            <w:r>
              <w:t>Роли</w:t>
            </w:r>
          </w:p>
        </w:tc>
      </w:tr>
      <w:tr w:rsidR="00B2325F" w:rsidTr="00B2325F">
        <w:tc>
          <w:tcPr>
            <w:tcW w:w="4785" w:type="dxa"/>
          </w:tcPr>
          <w:p w:rsidR="00B2325F" w:rsidRDefault="00B2325F" w:rsidP="00B2325F">
            <w:r>
              <w:t>Users</w:t>
            </w:r>
          </w:p>
        </w:tc>
        <w:tc>
          <w:tcPr>
            <w:tcW w:w="4786" w:type="dxa"/>
          </w:tcPr>
          <w:p w:rsidR="00B2325F" w:rsidRDefault="00B2325F" w:rsidP="00396F40">
            <w:r>
              <w:t>Пользователи</w:t>
            </w:r>
          </w:p>
        </w:tc>
      </w:tr>
    </w:tbl>
    <w:p w:rsidR="00396F40" w:rsidRDefault="00396F40" w:rsidP="00396F40"/>
    <w:p w:rsidR="00B2325F" w:rsidRDefault="00B2325F" w:rsidP="002037CD">
      <w:pPr>
        <w:pStyle w:val="a6"/>
        <w:numPr>
          <w:ilvl w:val="0"/>
          <w:numId w:val="53"/>
        </w:numPr>
      </w:pPr>
      <w:r>
        <w:t xml:space="preserve">Открываем для </w:t>
      </w:r>
      <w:r>
        <w:rPr>
          <w:lang w:val="en-US"/>
        </w:rPr>
        <w:t>GlobalRes</w:t>
      </w:r>
      <w:r w:rsidRPr="00B2325F">
        <w:t xml:space="preserve"> </w:t>
      </w:r>
      <w:r>
        <w:t>свойства и устанавливаем следующие значения для полей</w:t>
      </w:r>
    </w:p>
    <w:p w:rsidR="00B2325F" w:rsidRPr="00B2325F" w:rsidRDefault="00B2325F" w:rsidP="002037CD">
      <w:pPr>
        <w:pStyle w:val="a6"/>
        <w:numPr>
          <w:ilvl w:val="1"/>
          <w:numId w:val="53"/>
        </w:numPr>
      </w:pPr>
      <w:r>
        <w:rPr>
          <w:lang w:val="en-US"/>
        </w:rPr>
        <w:t>Build Action : Embedded Resource</w:t>
      </w:r>
    </w:p>
    <w:p w:rsidR="00B2325F" w:rsidRPr="00B2325F" w:rsidRDefault="00B2325F" w:rsidP="002037CD">
      <w:pPr>
        <w:pStyle w:val="a6"/>
        <w:numPr>
          <w:ilvl w:val="1"/>
          <w:numId w:val="53"/>
        </w:numPr>
      </w:pPr>
      <w:r>
        <w:rPr>
          <w:lang w:val="en-US"/>
        </w:rPr>
        <w:t xml:space="preserve">Custom Tool : </w:t>
      </w:r>
      <w:r w:rsidRPr="00B2325F">
        <w:rPr>
          <w:lang w:val="en-US"/>
        </w:rPr>
        <w:t>PublicResXFileCodeGenerator</w:t>
      </w:r>
    </w:p>
    <w:p w:rsidR="00B2325F" w:rsidRDefault="00B2325F" w:rsidP="00935707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5A6956D" wp14:editId="52BF4F03">
            <wp:extent cx="3366509" cy="1880559"/>
            <wp:effectExtent l="0" t="0" r="5715" b="5715"/>
            <wp:docPr id="77" name="Рисунок 77" descr="D:\Projects\RepositoryMercurial\WebTemplate\Sources\lessons\PrintScreens\LessonC\Untitled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C\Untitled-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750"/>
                    <a:stretch/>
                  </pic:blipFill>
                  <pic:spPr bwMode="auto">
                    <a:xfrm>
                      <a:off x="0" y="0"/>
                      <a:ext cx="3366257" cy="1880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707" w:rsidRDefault="009416B5" w:rsidP="002037CD">
      <w:pPr>
        <w:pStyle w:val="a6"/>
        <w:numPr>
          <w:ilvl w:val="0"/>
          <w:numId w:val="53"/>
        </w:numPr>
        <w:rPr>
          <w:lang w:val="en-US"/>
        </w:rPr>
      </w:pPr>
      <w:r>
        <w:t>Теперь</w:t>
      </w:r>
      <w:r w:rsidRPr="009416B5">
        <w:rPr>
          <w:lang w:val="en-US"/>
        </w:rPr>
        <w:t xml:space="preserve"> </w:t>
      </w:r>
      <w:r>
        <w:t>добавим</w:t>
      </w:r>
      <w:r w:rsidRPr="009416B5">
        <w:rPr>
          <w:lang w:val="en-US"/>
        </w:rPr>
        <w:t xml:space="preserve"> </w:t>
      </w:r>
      <w:r>
        <w:rPr>
          <w:lang w:val="en-US"/>
        </w:rPr>
        <w:t xml:space="preserve">namespace LessonProject.App_LocalResources </w:t>
      </w:r>
      <w:r>
        <w:t>в</w:t>
      </w:r>
      <w:r w:rsidRPr="009416B5">
        <w:rPr>
          <w:lang w:val="en-US"/>
        </w:rPr>
        <w:t xml:space="preserve"> </w:t>
      </w:r>
      <w:r>
        <w:rPr>
          <w:lang w:val="en-US"/>
        </w:rPr>
        <w:t xml:space="preserve">Web.cofig </w:t>
      </w:r>
      <w:r>
        <w:t>в</w:t>
      </w:r>
      <w:r w:rsidRPr="009416B5">
        <w:rPr>
          <w:lang w:val="en-US"/>
        </w:rPr>
        <w:t xml:space="preserve"> </w:t>
      </w:r>
      <w:r>
        <w:rPr>
          <w:lang w:val="en-US"/>
        </w:rPr>
        <w:t>system.web.webPages.razor (Web.config):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416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pageBaseType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System.Web.Mvc.WebViewPage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416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LessonProject.Helper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416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LessonProject.Tools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 xml:space="preserve">        &lt;</w:t>
      </w:r>
      <w:r w:rsidRPr="009416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add</w:t>
      </w: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 xml:space="preserve"> </w:t>
      </w:r>
      <w:r w:rsidRPr="009416B5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namespace</w:t>
      </w: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</w:t>
      </w:r>
      <w:r w:rsidRPr="009416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LessonProject.App_LocalResources</w:t>
      </w:r>
      <w:r w:rsidRPr="009416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rPr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Default="00A84EB8" w:rsidP="002037CD">
      <w:pPr>
        <w:pStyle w:val="a6"/>
        <w:numPr>
          <w:ilvl w:val="0"/>
          <w:numId w:val="53"/>
        </w:numPr>
        <w:rPr>
          <w:lang w:val="en-US"/>
        </w:rPr>
      </w:pPr>
      <w:r>
        <w:t>Используем</w:t>
      </w:r>
      <w:r w:rsidRPr="00A84EB8">
        <w:rPr>
          <w:lang w:val="en-US"/>
        </w:rPr>
        <w:t xml:space="preserve"> </w:t>
      </w:r>
      <w:r>
        <w:t>в</w:t>
      </w:r>
      <w:r w:rsidRPr="00A84EB8">
        <w:rPr>
          <w:lang w:val="en-US"/>
        </w:rPr>
        <w:t xml:space="preserve"> </w:t>
      </w:r>
      <w:r>
        <w:rPr>
          <w:lang w:val="en-US"/>
        </w:rPr>
        <w:t xml:space="preserve">UserLogin.cshtml (/Areas/Default/Views/Home/UserLogin.cshtml) </w:t>
      </w:r>
      <w:r>
        <w:t>и</w:t>
      </w:r>
      <w:r w:rsidRPr="00A84EB8">
        <w:rPr>
          <w:lang w:val="en-US"/>
        </w:rPr>
        <w:t xml:space="preserve"> </w:t>
      </w:r>
      <w:r>
        <w:rPr>
          <w:lang w:val="en-US"/>
        </w:rPr>
        <w:t>Index.cshtml ((/Areas/Default/Views/Home/Index.cshtml):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LessonProject.Model.</w:t>
      </w:r>
      <w:r w:rsidRPr="0087246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 !=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87246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Model.Email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</w:rPr>
        <w:t>Выход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"Logout"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btn-link"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="LoginPopup</w:t>
      </w:r>
      <w:r w:rsidRPr="00A84EB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"&gt;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.Enter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A84EB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.Register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84EB8" w:rsidRDefault="00A84EB8" w:rsidP="00A84EB8">
      <w:pPr>
        <w:rPr>
          <w:lang w:val="en-US"/>
        </w:rPr>
      </w:pPr>
    </w:p>
    <w:p w:rsidR="00A84EB8" w:rsidRDefault="00A84EB8" w:rsidP="00A84EB8">
      <w:pPr>
        <w:rPr>
          <w:lang w:val="en-US"/>
        </w:rPr>
      </w:pPr>
      <w:r>
        <w:rPr>
          <w:lang w:val="en-US"/>
        </w:rPr>
        <w:t>…</w:t>
      </w:r>
    </w:p>
    <w:p w:rsidR="00A84EB8" w:rsidRDefault="00A84EB8" w:rsidP="00A84EB8">
      <w:pPr>
        <w:rPr>
          <w:lang w:val="en-US"/>
        </w:rPr>
      </w:pP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lastRenderedPageBreak/>
        <w:t>@{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LessonProject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.Now.ToString(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="menu"&gt;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})</w:t>
      </w:r>
      <w:r w:rsidRPr="00A84EB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"&gt;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.Roles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A84EB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.Users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84EB8" w:rsidRDefault="002B334D" w:rsidP="002B334D">
      <w:r>
        <w:t>Запускаем, проверяем:</w:t>
      </w:r>
    </w:p>
    <w:p w:rsidR="002B334D" w:rsidRDefault="002B334D" w:rsidP="002B334D">
      <w:r>
        <w:rPr>
          <w:noProof/>
          <w:lang w:eastAsia="ru-RU"/>
        </w:rPr>
        <w:drawing>
          <wp:inline distT="0" distB="0" distL="0" distR="0" wp14:anchorId="10470CD2" wp14:editId="10C388E4">
            <wp:extent cx="5934710" cy="2044700"/>
            <wp:effectExtent l="0" t="0" r="8890" b="0"/>
            <wp:docPr id="78" name="Рисунок 78" descr="D:\Projects\RepositoryMercurial\WebTemplate\Sources\lessons\PrintScreens\LessonC\Untitled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C\Untitled-05.jp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34D" w:rsidRDefault="00F706B2" w:rsidP="002B334D">
      <w:r>
        <w:t>П</w:t>
      </w:r>
      <w:r w:rsidR="002B334D">
        <w:t xml:space="preserve">ерейдем к заданию сообщений валидации  на примере </w:t>
      </w:r>
      <w:r w:rsidR="002B334D">
        <w:rPr>
          <w:lang w:val="en-US"/>
        </w:rPr>
        <w:t>LoginView</w:t>
      </w:r>
      <w:r w:rsidR="002B334D">
        <w:t>:</w:t>
      </w:r>
    </w:p>
    <w:p w:rsidR="002B334D" w:rsidRDefault="002B334D" w:rsidP="002037CD">
      <w:pPr>
        <w:pStyle w:val="a6"/>
        <w:numPr>
          <w:ilvl w:val="0"/>
          <w:numId w:val="53"/>
        </w:numPr>
      </w:pPr>
      <w:r>
        <w:t xml:space="preserve">Выделяем </w:t>
      </w:r>
      <w:r>
        <w:rPr>
          <w:lang w:val="en-US"/>
        </w:rPr>
        <w:t>ErrorMessage</w:t>
      </w:r>
      <w:r w:rsidRPr="002B334D">
        <w:t xml:space="preserve"> </w:t>
      </w:r>
      <w:r>
        <w:t>для полей в ресурсные файлы (</w:t>
      </w:r>
      <w:r w:rsidRPr="002B334D">
        <w:t>/</w:t>
      </w:r>
      <w:r>
        <w:rPr>
          <w:lang w:val="en-US"/>
        </w:rPr>
        <w:t>App</w:t>
      </w:r>
      <w:r w:rsidRPr="002B334D">
        <w:t>_</w:t>
      </w:r>
      <w:r>
        <w:rPr>
          <w:lang w:val="en-US"/>
        </w:rPr>
        <w:t>LocalResources</w:t>
      </w:r>
      <w:r w:rsidRPr="002B334D">
        <w:t>/</w:t>
      </w:r>
      <w:r>
        <w:rPr>
          <w:lang w:val="en-US"/>
        </w:rPr>
        <w:t>GlobalRes</w:t>
      </w:r>
      <w:r w:rsidRPr="002B334D">
        <w:t>.</w:t>
      </w:r>
      <w:r>
        <w:rPr>
          <w:lang w:val="en-US"/>
        </w:rPr>
        <w:t>resx</w:t>
      </w:r>
      <w:r>
        <w:t>):</w:t>
      </w:r>
    </w:p>
    <w:tbl>
      <w:tblPr>
        <w:tblStyle w:val="a9"/>
        <w:tblW w:w="0" w:type="auto"/>
        <w:tblInd w:w="1440" w:type="dxa"/>
        <w:tblLook w:val="04A0" w:firstRow="1" w:lastRow="0" w:firstColumn="1" w:lastColumn="0" w:noHBand="0" w:noVBand="1"/>
      </w:tblPr>
      <w:tblGrid>
        <w:gridCol w:w="4065"/>
        <w:gridCol w:w="4066"/>
      </w:tblGrid>
      <w:tr w:rsidR="002B334D" w:rsidTr="002B334D">
        <w:tc>
          <w:tcPr>
            <w:tcW w:w="4065" w:type="dxa"/>
          </w:tcPr>
          <w:p w:rsidR="002B334D" w:rsidRPr="003E1FE4" w:rsidRDefault="002B334D" w:rsidP="00F021F9">
            <w:r w:rsidRPr="003E1FE4">
              <w:t>EnterEmail</w:t>
            </w:r>
          </w:p>
        </w:tc>
        <w:tc>
          <w:tcPr>
            <w:tcW w:w="4066" w:type="dxa"/>
          </w:tcPr>
          <w:p w:rsidR="002B334D" w:rsidRPr="003E1FE4" w:rsidRDefault="002B334D" w:rsidP="00F021F9">
            <w:r w:rsidRPr="003E1FE4">
              <w:t>Введите email</w:t>
            </w:r>
          </w:p>
        </w:tc>
      </w:tr>
      <w:tr w:rsidR="002B334D" w:rsidTr="002B334D">
        <w:tc>
          <w:tcPr>
            <w:tcW w:w="4065" w:type="dxa"/>
          </w:tcPr>
          <w:p w:rsidR="002B334D" w:rsidRPr="003E1FE4" w:rsidRDefault="002B334D" w:rsidP="00F021F9">
            <w:r w:rsidRPr="003E1FE4">
              <w:t>EnterPassword</w:t>
            </w:r>
          </w:p>
        </w:tc>
        <w:tc>
          <w:tcPr>
            <w:tcW w:w="4066" w:type="dxa"/>
          </w:tcPr>
          <w:p w:rsidR="002B334D" w:rsidRPr="003E1FE4" w:rsidRDefault="002B334D" w:rsidP="00F021F9">
            <w:r w:rsidRPr="003E1FE4">
              <w:t>Введите пароль</w:t>
            </w:r>
          </w:p>
        </w:tc>
      </w:tr>
    </w:tbl>
    <w:p w:rsidR="002B334D" w:rsidRPr="002B334D" w:rsidRDefault="002B334D" w:rsidP="002037CD">
      <w:pPr>
        <w:pStyle w:val="a6"/>
        <w:numPr>
          <w:ilvl w:val="0"/>
          <w:numId w:val="53"/>
        </w:numPr>
      </w:pPr>
      <w:r>
        <w:t xml:space="preserve">Задаем правила валидации в </w:t>
      </w:r>
      <w:r>
        <w:rPr>
          <w:lang w:val="en-US"/>
        </w:rPr>
        <w:t>LoginView</w:t>
      </w:r>
      <w:r w:rsidRPr="002B334D">
        <w:t>.</w:t>
      </w:r>
      <w:r>
        <w:rPr>
          <w:lang w:val="en-US"/>
        </w:rPr>
        <w:t>cs</w:t>
      </w:r>
      <w:r>
        <w:t xml:space="preserve"> (</w:t>
      </w:r>
      <w:r w:rsidRPr="002B334D">
        <w:t>/</w:t>
      </w:r>
      <w:r>
        <w:rPr>
          <w:lang w:val="en-US"/>
        </w:rPr>
        <w:t>Models</w:t>
      </w:r>
      <w:r w:rsidRPr="002B334D">
        <w:t>/</w:t>
      </w:r>
      <w:r>
        <w:rPr>
          <w:lang w:val="en-US"/>
        </w:rPr>
        <w:t>ViewModel</w:t>
      </w:r>
      <w:r w:rsidRPr="002B334D">
        <w:t>/</w:t>
      </w:r>
      <w:r>
        <w:rPr>
          <w:lang w:val="en-US"/>
        </w:rPr>
        <w:t>LoginView</w:t>
      </w:r>
      <w:r w:rsidRPr="002B334D">
        <w:t>.</w:t>
      </w:r>
      <w:r>
        <w:rPr>
          <w:lang w:val="en-US"/>
        </w:rPr>
        <w:t>cs</w:t>
      </w:r>
      <w:r>
        <w:t>)</w:t>
      </w:r>
      <w:r w:rsidRPr="002B334D">
        <w:t>:</w:t>
      </w:r>
    </w:p>
    <w:p w:rsidR="002B334D" w:rsidRPr="00872466" w:rsidRDefault="002B334D" w:rsidP="002B334D">
      <w:pPr>
        <w:pStyle w:val="a6"/>
      </w:pP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</w:t>
      </w:r>
      <w:r w:rsidRPr="002B33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Required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(ErrorMessageResourceType=</w:t>
      </w:r>
      <w:r w:rsidRPr="002B334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2B33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), ErrorMessageResourceName=</w:t>
      </w:r>
      <w:r w:rsidRPr="002B334D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"EnterEmail"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)]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[</w:t>
      </w:r>
      <w:r w:rsidRPr="002B33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Required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(ErrorMessageResourceType = </w:t>
      </w:r>
      <w:r w:rsidRPr="002B334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2B33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), ErrorMessageResourceName = </w:t>
      </w:r>
      <w:r w:rsidRPr="002B334D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"EnterPassword"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)]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{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334D" w:rsidRDefault="002B334D" w:rsidP="002B334D">
      <w:pPr>
        <w:pStyle w:val="a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B334D" w:rsidRDefault="002B334D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2B334D" w:rsidRPr="00872466" w:rsidRDefault="002B334D" w:rsidP="002B334D">
      <w:pPr>
        <w:rPr>
          <w:rFonts w:ascii="Consolas" w:hAnsi="Consolas" w:cs="Consolas"/>
          <w:color w:val="000000"/>
          <w:sz w:val="19"/>
          <w:szCs w:val="19"/>
        </w:rPr>
      </w:pPr>
    </w:p>
    <w:p w:rsidR="002B334D" w:rsidRPr="002B334D" w:rsidRDefault="002B334D" w:rsidP="002B334D">
      <w:r>
        <w:t xml:space="preserve">Проверяем в страничной версии </w:t>
      </w:r>
      <w:hyperlink r:id="rId138" w:history="1">
        <w:r w:rsidRPr="005E3794">
          <w:rPr>
            <w:rStyle w:val="a7"/>
            <w:lang w:val="en-US"/>
          </w:rPr>
          <w:t>http</w:t>
        </w:r>
        <w:r w:rsidRPr="002B334D">
          <w:rPr>
            <w:rStyle w:val="a7"/>
          </w:rPr>
          <w:t>://</w:t>
        </w:r>
        <w:r w:rsidRPr="005E3794">
          <w:rPr>
            <w:rStyle w:val="a7"/>
            <w:lang w:val="en-US"/>
          </w:rPr>
          <w:t>localhost</w:t>
        </w:r>
        <w:r w:rsidRPr="002B334D">
          <w:rPr>
            <w:rStyle w:val="a7"/>
          </w:rPr>
          <w:t>/</w:t>
        </w:r>
        <w:r w:rsidRPr="005E3794">
          <w:rPr>
            <w:rStyle w:val="a7"/>
            <w:lang w:val="en-US"/>
          </w:rPr>
          <w:t>en</w:t>
        </w:r>
        <w:r w:rsidRPr="002B334D">
          <w:rPr>
            <w:rStyle w:val="a7"/>
          </w:rPr>
          <w:t>/</w:t>
        </w:r>
        <w:r w:rsidRPr="005E3794">
          <w:rPr>
            <w:rStyle w:val="a7"/>
            <w:lang w:val="en-US"/>
          </w:rPr>
          <w:t>Login</w:t>
        </w:r>
      </w:hyperlink>
      <w:r w:rsidRPr="002B334D">
        <w:t>:</w:t>
      </w:r>
    </w:p>
    <w:p w:rsidR="002B334D" w:rsidRDefault="002B334D" w:rsidP="002B334D">
      <w:r>
        <w:rPr>
          <w:noProof/>
          <w:lang w:eastAsia="ru-RU"/>
        </w:rPr>
        <w:drawing>
          <wp:inline distT="0" distB="0" distL="0" distR="0" wp14:anchorId="386759F0" wp14:editId="6FF20E1F">
            <wp:extent cx="4459856" cy="3425134"/>
            <wp:effectExtent l="0" t="0" r="0" b="4445"/>
            <wp:docPr id="79" name="Рисунок 79" descr="D:\Projects\RepositoryMercurial\WebTemplate\Sources\lessons\PrintScreens\LessonC\Untitled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C\Untitled-06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613" cy="3425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046" w:rsidRDefault="004D5046" w:rsidP="002B334D">
      <w:r>
        <w:t xml:space="preserve">Но для </w:t>
      </w:r>
      <w:r>
        <w:rPr>
          <w:lang w:val="en-US"/>
        </w:rPr>
        <w:t>popup</w:t>
      </w:r>
      <w:r w:rsidRPr="004D5046">
        <w:t xml:space="preserve"> </w:t>
      </w:r>
      <w:r>
        <w:t xml:space="preserve">входа эти предупреждения так и останутся на русском языке, потому, что мы для вызова </w:t>
      </w:r>
      <w:r>
        <w:rPr>
          <w:lang w:val="en-US"/>
        </w:rPr>
        <w:t>popup</w:t>
      </w:r>
      <w:r w:rsidRPr="004D5046">
        <w:t>-</w:t>
      </w:r>
      <w:r>
        <w:t xml:space="preserve">блока используем </w:t>
      </w:r>
      <w:r>
        <w:rPr>
          <w:lang w:val="en-US"/>
        </w:rPr>
        <w:t>url</w:t>
      </w:r>
      <w:r w:rsidRPr="004D5046">
        <w:t xml:space="preserve"> </w:t>
      </w:r>
      <w:r>
        <w:t>по умолчанию. Соответс</w:t>
      </w:r>
      <w:r w:rsidR="00F706B2">
        <w:t>т</w:t>
      </w:r>
      <w:r>
        <w:t>венно</w:t>
      </w:r>
      <w:r w:rsidR="00F706B2">
        <w:t>,</w:t>
      </w:r>
      <w:r>
        <w:t xml:space="preserve"> задав параметр </w:t>
      </w:r>
      <w:r>
        <w:rPr>
          <w:lang w:val="en-US"/>
        </w:rPr>
        <w:t>lang</w:t>
      </w:r>
      <w:r w:rsidR="00F706B2">
        <w:t>,</w:t>
      </w:r>
      <w:r w:rsidRPr="00D24317">
        <w:t xml:space="preserve"> </w:t>
      </w:r>
      <w:r>
        <w:t>мы сможем изменить это:</w:t>
      </w:r>
    </w:p>
    <w:p w:rsidR="004D5046" w:rsidRDefault="004D5046" w:rsidP="002037CD">
      <w:pPr>
        <w:pStyle w:val="a6"/>
        <w:numPr>
          <w:ilvl w:val="0"/>
          <w:numId w:val="53"/>
        </w:numPr>
        <w:rPr>
          <w:lang w:val="en-US"/>
        </w:rPr>
      </w:pPr>
      <w:r>
        <w:t>Добавим</w:t>
      </w:r>
      <w:r w:rsidRPr="004D5046">
        <w:rPr>
          <w:lang w:val="en-US"/>
        </w:rPr>
        <w:t xml:space="preserve"> </w:t>
      </w:r>
      <w:r>
        <w:t>в</w:t>
      </w:r>
      <w:r w:rsidRPr="004D5046">
        <w:rPr>
          <w:lang w:val="en-US"/>
        </w:rPr>
        <w:t xml:space="preserve"> </w:t>
      </w:r>
      <w:r>
        <w:t>ресурсы</w:t>
      </w:r>
      <w:r w:rsidRPr="004D5046">
        <w:rPr>
          <w:lang w:val="en-US"/>
        </w:rPr>
        <w:t xml:space="preserve"> </w:t>
      </w:r>
      <w:r>
        <w:rPr>
          <w:lang w:val="en-US"/>
        </w:rPr>
        <w:t>(</w:t>
      </w:r>
      <w:r w:rsidRPr="004D5046">
        <w:rPr>
          <w:lang w:val="en-US"/>
        </w:rPr>
        <w:t>/</w:t>
      </w:r>
      <w:r>
        <w:rPr>
          <w:lang w:val="en-US"/>
        </w:rPr>
        <w:t>App</w:t>
      </w:r>
      <w:r w:rsidRPr="004D5046">
        <w:rPr>
          <w:lang w:val="en-US"/>
        </w:rPr>
        <w:t>_</w:t>
      </w:r>
      <w:r>
        <w:rPr>
          <w:lang w:val="en-US"/>
        </w:rPr>
        <w:t>LocalResources</w:t>
      </w:r>
      <w:r w:rsidRPr="004D5046">
        <w:rPr>
          <w:lang w:val="en-US"/>
        </w:rPr>
        <w:t>/</w:t>
      </w:r>
      <w:r>
        <w:rPr>
          <w:lang w:val="en-US"/>
        </w:rPr>
        <w:t>GlobalRes(.en)</w:t>
      </w:r>
      <w:r w:rsidRPr="004D5046">
        <w:rPr>
          <w:lang w:val="en-US"/>
        </w:rPr>
        <w:t>.</w:t>
      </w:r>
      <w:r>
        <w:rPr>
          <w:lang w:val="en-US"/>
        </w:rPr>
        <w:t>resx)CurrentLang</w:t>
      </w:r>
      <w:r w:rsidRPr="004D5046">
        <w:rPr>
          <w:lang w:val="en-US"/>
        </w:rPr>
        <w:t xml:space="preserve"> = </w:t>
      </w:r>
      <w:r>
        <w:rPr>
          <w:lang w:val="en-US"/>
        </w:rPr>
        <w:t>ru</w:t>
      </w:r>
      <w:r w:rsidRPr="004D5046">
        <w:rPr>
          <w:lang w:val="en-US"/>
        </w:rPr>
        <w:t xml:space="preserve"> </w:t>
      </w:r>
      <w:r>
        <w:t>и</w:t>
      </w:r>
      <w:r w:rsidRPr="004D5046">
        <w:rPr>
          <w:lang w:val="en-US"/>
        </w:rPr>
        <w:t xml:space="preserve"> </w:t>
      </w:r>
      <w:r>
        <w:rPr>
          <w:lang w:val="en-US"/>
        </w:rPr>
        <w:t>CurrentLang = en</w:t>
      </w:r>
    </w:p>
    <w:p w:rsidR="004D5046" w:rsidRDefault="004D5046" w:rsidP="002037CD">
      <w:pPr>
        <w:pStyle w:val="a6"/>
        <w:numPr>
          <w:ilvl w:val="0"/>
          <w:numId w:val="53"/>
        </w:numPr>
        <w:rPr>
          <w:lang w:val="en-US"/>
        </w:rPr>
      </w:pPr>
      <w:r>
        <w:t>Выведем</w:t>
      </w:r>
      <w:r w:rsidRPr="004D5046">
        <w:rPr>
          <w:lang w:val="en-US"/>
        </w:rPr>
        <w:t xml:space="preserve"> </w:t>
      </w:r>
      <w:r>
        <w:t>это</w:t>
      </w:r>
      <w:r w:rsidRPr="004D5046">
        <w:rPr>
          <w:lang w:val="en-US"/>
        </w:rPr>
        <w:t xml:space="preserve"> </w:t>
      </w:r>
      <w:r>
        <w:t>в</w:t>
      </w:r>
      <w:r w:rsidRPr="004D5046">
        <w:rPr>
          <w:lang w:val="en-US"/>
        </w:rPr>
        <w:t xml:space="preserve"> </w:t>
      </w:r>
      <w:r>
        <w:rPr>
          <w:lang w:val="en-US"/>
        </w:rPr>
        <w:t>hidden</w:t>
      </w:r>
      <w:r w:rsidRPr="004D5046">
        <w:rPr>
          <w:lang w:val="en-US"/>
        </w:rPr>
        <w:t>-</w:t>
      </w:r>
      <w:r>
        <w:t>поле</w:t>
      </w:r>
      <w:r w:rsidRPr="004D5046">
        <w:rPr>
          <w:lang w:val="en-US"/>
        </w:rPr>
        <w:t xml:space="preserve"> </w:t>
      </w:r>
      <w:r>
        <w:t>в</w:t>
      </w:r>
      <w:r w:rsidRPr="004D5046">
        <w:rPr>
          <w:lang w:val="en-US"/>
        </w:rPr>
        <w:t xml:space="preserve"> </w:t>
      </w:r>
      <w:r>
        <w:rPr>
          <w:lang w:val="en-US"/>
        </w:rPr>
        <w:t>_Layout.cshtml (/Areas/Default/Views/Shared/_Layout.cshtml):</w:t>
      </w:r>
    </w:p>
    <w:p w:rsidR="004D5046" w:rsidRPr="0087246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Html.Hidden(</w:t>
      </w:r>
      <w:r w:rsidRPr="004D504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"CurrentLang"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4D5046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.CurrentLang)</w:t>
      </w:r>
    </w:p>
    <w:p w:rsidR="004D5046" w:rsidRPr="004D5046" w:rsidRDefault="004D5046" w:rsidP="004D5046">
      <w:pPr>
        <w:rPr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D50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D504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D50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D50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4D5046" w:rsidRPr="004D5046" w:rsidRDefault="004D5046" w:rsidP="002037CD">
      <w:pPr>
        <w:pStyle w:val="a6"/>
        <w:numPr>
          <w:ilvl w:val="0"/>
          <w:numId w:val="53"/>
        </w:numPr>
        <w:rPr>
          <w:lang w:val="en-US"/>
        </w:rPr>
      </w:pPr>
      <w:r>
        <w:t>Добавим</w:t>
      </w:r>
      <w:r w:rsidRPr="004D5046">
        <w:rPr>
          <w:lang w:val="en-US"/>
        </w:rPr>
        <w:t xml:space="preserve"> </w:t>
      </w:r>
      <w:r>
        <w:t>это</w:t>
      </w:r>
      <w:r w:rsidRPr="004D5046">
        <w:rPr>
          <w:lang w:val="en-US"/>
        </w:rPr>
        <w:t xml:space="preserve"> </w:t>
      </w:r>
      <w:r>
        <w:t>в</w:t>
      </w:r>
      <w:r w:rsidRPr="004D5046">
        <w:rPr>
          <w:lang w:val="en-US"/>
        </w:rPr>
        <w:t xml:space="preserve"> </w:t>
      </w:r>
      <w:r>
        <w:rPr>
          <w:lang w:val="en-US"/>
        </w:rPr>
        <w:t>ajax</w:t>
      </w:r>
      <w:r w:rsidRPr="004D5046">
        <w:rPr>
          <w:lang w:val="en-US"/>
        </w:rPr>
        <w:t>-</w:t>
      </w:r>
      <w:r>
        <w:t>вызовы</w:t>
      </w:r>
      <w:r w:rsidRPr="004D5046">
        <w:rPr>
          <w:lang w:val="en-US"/>
        </w:rPr>
        <w:t xml:space="preserve"> (</w:t>
      </w:r>
      <w:r>
        <w:rPr>
          <w:lang w:val="en-US"/>
        </w:rPr>
        <w:t>/Scripts/common.js</w:t>
      </w:r>
      <w:r w:rsidRPr="004D5046">
        <w:rPr>
          <w:lang w:val="en-US"/>
        </w:rPr>
        <w:t>):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_this = </w:t>
      </w:r>
      <w:r w:rsidRPr="009744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97448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974482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this</w:t>
      </w:r>
      <w:r w:rsidRPr="0097448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.loginAjax = </w:t>
      </w:r>
      <w:r w:rsidRPr="00974482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"/Login/Ajax"</w:t>
      </w:r>
      <w:r w:rsidRPr="0097448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744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9744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_this.loginAjax = </w:t>
      </w:r>
      <w:r w:rsidRPr="004D504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"/"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+ $(</w:t>
      </w:r>
      <w:r w:rsidRPr="004D504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"#CurrentLang"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  <w:r w:rsidR="0097448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.val()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+ _this.loginAjax;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9744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"#LoginPopup"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9744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_this.showPopup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(_this.loginAjax,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initLoginPopup);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4D5046" w:rsidRDefault="004D5046" w:rsidP="004D504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D5046" w:rsidRDefault="004D5046" w:rsidP="004D5046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4D50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initLoginPopup(modal) 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4D50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"#LoginButton"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4D50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$.ajax({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type: </w:t>
      </w:r>
      <w:r w:rsidRPr="004D50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url: _this.loginAjax,</w:t>
      </w:r>
    </w:p>
    <w:p w:rsidR="004D5046" w:rsidRPr="004D5046" w:rsidRDefault="004D5046" w:rsidP="004D5046">
      <w:pPr>
        <w:rPr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35D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 : $(</w:t>
      </w:r>
      <w:r w:rsidRPr="00935D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"#LoginForm"</w:t>
      </w:r>
      <w:r w:rsidRPr="00935D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).serialize(),</w:t>
      </w:r>
    </w:p>
    <w:p w:rsidR="004D5046" w:rsidRPr="00935DFE" w:rsidRDefault="00935DFE" w:rsidP="002B334D">
      <w:pPr>
        <w:rPr>
          <w:lang w:val="en-US"/>
        </w:rPr>
      </w:pPr>
      <w:r>
        <w:lastRenderedPageBreak/>
        <w:t>Проверяем</w:t>
      </w:r>
      <w:r w:rsidRPr="00935DFE">
        <w:rPr>
          <w:lang w:val="en-US"/>
        </w:rPr>
        <w:t>:</w:t>
      </w:r>
    </w:p>
    <w:p w:rsidR="00935DFE" w:rsidRDefault="00935DFE" w:rsidP="002B334D">
      <w:r>
        <w:rPr>
          <w:noProof/>
          <w:lang w:eastAsia="ru-RU"/>
        </w:rPr>
        <w:drawing>
          <wp:inline distT="0" distB="0" distL="0" distR="0" wp14:anchorId="3414B579" wp14:editId="1982A053">
            <wp:extent cx="4692770" cy="3151283"/>
            <wp:effectExtent l="0" t="0" r="0" b="0"/>
            <wp:docPr id="80" name="Рисунок 80" descr="D:\Projects\RepositoryMercurial\WebTemplate\Sources\lessons\PrintScreens\LessonC\Untitled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RepositoryMercurial\WebTemplate\Sources\lessons\PrintScreens\LessonC\Untitled-07.jp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087" cy="3151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DFE" w:rsidRDefault="00935DFE" w:rsidP="00935DFE">
      <w:pPr>
        <w:pStyle w:val="3"/>
      </w:pPr>
      <w:r>
        <w:t xml:space="preserve">База данных </w:t>
      </w:r>
    </w:p>
    <w:p w:rsidR="00935DFE" w:rsidRDefault="00935DFE" w:rsidP="00935DFE">
      <w:r>
        <w:t xml:space="preserve">Переходим к самому важному разделу, работе с БД. Например, у нас есть объект типа </w:t>
      </w:r>
      <w:r>
        <w:rPr>
          <w:lang w:val="en-US"/>
        </w:rPr>
        <w:t>Post</w:t>
      </w:r>
      <w:r w:rsidRPr="00935DFE">
        <w:t xml:space="preserve"> (</w:t>
      </w:r>
      <w:r>
        <w:t>блого-запись</w:t>
      </w:r>
      <w:r w:rsidRPr="00935DFE">
        <w:t>)</w:t>
      </w:r>
      <w:r>
        <w:t>, которая</w:t>
      </w:r>
      <w:r w:rsidR="00F706B2">
        <w:t>,</w:t>
      </w:r>
      <w:r>
        <w:t xml:space="preserve"> естественно</w:t>
      </w:r>
      <w:r w:rsidR="00F706B2">
        <w:t>,</w:t>
      </w:r>
      <w:r>
        <w:t xml:space="preserve"> должна быть на двух языках:</w:t>
      </w:r>
    </w:p>
    <w:tbl>
      <w:tblPr>
        <w:tblStyle w:val="a9"/>
        <w:tblW w:w="0" w:type="auto"/>
        <w:tblInd w:w="720" w:type="dxa"/>
        <w:tblLook w:val="04A0" w:firstRow="1" w:lastRow="0" w:firstColumn="1" w:lastColumn="0" w:noHBand="0" w:noVBand="1"/>
      </w:tblPr>
      <w:tblGrid>
        <w:gridCol w:w="2448"/>
        <w:gridCol w:w="3654"/>
        <w:gridCol w:w="2749"/>
      </w:tblGrid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r w:rsidRPr="00935DFE">
              <w:rPr>
                <w:lang w:val="en-US"/>
              </w:rPr>
              <w:t xml:space="preserve">ID </w:t>
            </w:r>
          </w:p>
        </w:tc>
        <w:tc>
          <w:tcPr>
            <w:tcW w:w="3654" w:type="dxa"/>
          </w:tcPr>
          <w:p w:rsidR="008A6994" w:rsidRPr="00935DFE" w:rsidRDefault="008A6994" w:rsidP="00935DFE">
            <w:r>
              <w:t>Уникальный номер записи</w:t>
            </w:r>
          </w:p>
        </w:tc>
        <w:tc>
          <w:tcPr>
            <w:tcW w:w="2749" w:type="dxa"/>
          </w:tcPr>
          <w:p w:rsidR="008A6994" w:rsidRPr="00935DFE" w:rsidRDefault="008A6994" w:rsidP="008A6994"/>
        </w:tc>
      </w:tr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pPr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3654" w:type="dxa"/>
          </w:tcPr>
          <w:p w:rsidR="008A6994" w:rsidRDefault="008A6994" w:rsidP="00935DFE">
            <w:r>
              <w:t>Автор записи</w:t>
            </w:r>
          </w:p>
        </w:tc>
        <w:tc>
          <w:tcPr>
            <w:tcW w:w="2749" w:type="dxa"/>
          </w:tcPr>
          <w:p w:rsidR="008A6994" w:rsidRDefault="008A6994" w:rsidP="008A6994"/>
        </w:tc>
      </w:tr>
      <w:tr w:rsidR="008A6994" w:rsidRPr="00935DFE" w:rsidTr="008A6994">
        <w:tc>
          <w:tcPr>
            <w:tcW w:w="2448" w:type="dxa"/>
          </w:tcPr>
          <w:p w:rsidR="008A6994" w:rsidRPr="00935DFE" w:rsidRDefault="00791260" w:rsidP="00935DFE">
            <w:r>
              <w:rPr>
                <w:lang w:val="en-US"/>
              </w:rPr>
              <w:t>Header</w:t>
            </w:r>
          </w:p>
        </w:tc>
        <w:tc>
          <w:tcPr>
            <w:tcW w:w="3654" w:type="dxa"/>
          </w:tcPr>
          <w:p w:rsidR="008A6994" w:rsidRPr="00935DFE" w:rsidRDefault="008A6994" w:rsidP="00935DFE">
            <w:r>
              <w:t>Заголовок</w:t>
            </w:r>
          </w:p>
        </w:tc>
        <w:tc>
          <w:tcPr>
            <w:tcW w:w="2749" w:type="dxa"/>
          </w:tcPr>
          <w:p w:rsidR="008A6994" w:rsidRPr="00935DFE" w:rsidRDefault="008A6994" w:rsidP="008A6994">
            <w:r>
              <w:t>Требует перевода</w:t>
            </w:r>
          </w:p>
        </w:tc>
      </w:tr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r w:rsidRPr="00935DFE">
              <w:rPr>
                <w:lang w:val="en-US"/>
              </w:rPr>
              <w:t>Url</w:t>
            </w:r>
          </w:p>
        </w:tc>
        <w:tc>
          <w:tcPr>
            <w:tcW w:w="3654" w:type="dxa"/>
          </w:tcPr>
          <w:p w:rsidR="008A6994" w:rsidRPr="008A6994" w:rsidRDefault="008A6994" w:rsidP="00935DFE">
            <w:r>
              <w:rPr>
                <w:lang w:val="en-US"/>
              </w:rPr>
              <w:t xml:space="preserve">Url </w:t>
            </w:r>
            <w:r>
              <w:t>записи</w:t>
            </w:r>
          </w:p>
        </w:tc>
        <w:tc>
          <w:tcPr>
            <w:tcW w:w="2749" w:type="dxa"/>
          </w:tcPr>
          <w:p w:rsidR="008A6994" w:rsidRPr="008A6994" w:rsidRDefault="008A6994" w:rsidP="008A6994"/>
        </w:tc>
      </w:tr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r w:rsidRPr="00935DFE">
              <w:rPr>
                <w:lang w:val="en-US"/>
              </w:rPr>
              <w:t>Content</w:t>
            </w:r>
          </w:p>
        </w:tc>
        <w:tc>
          <w:tcPr>
            <w:tcW w:w="3654" w:type="dxa"/>
          </w:tcPr>
          <w:p w:rsidR="008A6994" w:rsidRPr="008A6994" w:rsidRDefault="008A6994" w:rsidP="00935DFE">
            <w:r>
              <w:t>Содержимое записи</w:t>
            </w:r>
          </w:p>
        </w:tc>
        <w:tc>
          <w:tcPr>
            <w:tcW w:w="2749" w:type="dxa"/>
          </w:tcPr>
          <w:p w:rsidR="008A6994" w:rsidRPr="008A6994" w:rsidRDefault="008A6994" w:rsidP="008A6994">
            <w:r>
              <w:t>Требует перевода</w:t>
            </w:r>
          </w:p>
        </w:tc>
      </w:tr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r w:rsidRPr="00935DFE">
              <w:rPr>
                <w:lang w:val="en-US"/>
              </w:rPr>
              <w:t>AddedDate</w:t>
            </w:r>
          </w:p>
        </w:tc>
        <w:tc>
          <w:tcPr>
            <w:tcW w:w="3654" w:type="dxa"/>
          </w:tcPr>
          <w:p w:rsidR="008A6994" w:rsidRPr="00935DFE" w:rsidRDefault="008A6994" w:rsidP="00935DFE">
            <w:r>
              <w:t>Дата добавления</w:t>
            </w:r>
          </w:p>
        </w:tc>
        <w:tc>
          <w:tcPr>
            <w:tcW w:w="2749" w:type="dxa"/>
          </w:tcPr>
          <w:p w:rsidR="008A6994" w:rsidRPr="00935DFE" w:rsidRDefault="008A6994" w:rsidP="008A6994"/>
        </w:tc>
      </w:tr>
    </w:tbl>
    <w:p w:rsidR="008A6994" w:rsidRDefault="008A6994" w:rsidP="008A6994"/>
    <w:p w:rsidR="008A6994" w:rsidRDefault="008A6994" w:rsidP="008A6994">
      <w:r>
        <w:t>Итак, как это всё будет организовано:</w:t>
      </w:r>
    </w:p>
    <w:p w:rsidR="008A6994" w:rsidRDefault="008A6994" w:rsidP="002037CD">
      <w:pPr>
        <w:pStyle w:val="a6"/>
        <w:numPr>
          <w:ilvl w:val="0"/>
          <w:numId w:val="53"/>
        </w:numPr>
      </w:pPr>
      <w:r>
        <w:t xml:space="preserve">Создадим таблицу </w:t>
      </w:r>
      <w:r>
        <w:rPr>
          <w:lang w:val="en-US"/>
        </w:rPr>
        <w:t>Language</w:t>
      </w:r>
      <w:r>
        <w:t xml:space="preserve">, где и будут определены языки </w:t>
      </w:r>
    </w:p>
    <w:p w:rsidR="008A6994" w:rsidRDefault="008A6994" w:rsidP="002037CD">
      <w:pPr>
        <w:pStyle w:val="a6"/>
        <w:numPr>
          <w:ilvl w:val="0"/>
          <w:numId w:val="53"/>
        </w:numPr>
      </w:pPr>
      <w:r>
        <w:t xml:space="preserve">Создадим таблицу </w:t>
      </w:r>
      <w:r>
        <w:rPr>
          <w:lang w:val="en-US"/>
        </w:rPr>
        <w:t>Post</w:t>
      </w:r>
      <w:r w:rsidRPr="008A6994">
        <w:t xml:space="preserve">, </w:t>
      </w:r>
      <w:r>
        <w:t>где будут все поля, не требующие перевода</w:t>
      </w:r>
    </w:p>
    <w:p w:rsidR="008A6994" w:rsidRPr="008A6994" w:rsidRDefault="008A6994" w:rsidP="002037CD">
      <w:pPr>
        <w:pStyle w:val="a6"/>
        <w:numPr>
          <w:ilvl w:val="0"/>
          <w:numId w:val="53"/>
        </w:numPr>
      </w:pPr>
      <w:r>
        <w:t xml:space="preserve">Создадим таблицу </w:t>
      </w:r>
      <w:r>
        <w:rPr>
          <w:lang w:val="en-US"/>
        </w:rPr>
        <w:t>PostLang</w:t>
      </w:r>
      <w:r>
        <w:t xml:space="preserve">, связанную с </w:t>
      </w:r>
      <w:r>
        <w:rPr>
          <w:lang w:val="en-US"/>
        </w:rPr>
        <w:t>Post</w:t>
      </w:r>
      <w:r w:rsidRPr="008A6994">
        <w:t xml:space="preserve"> </w:t>
      </w:r>
      <w:r>
        <w:t xml:space="preserve">и </w:t>
      </w:r>
      <w:r>
        <w:rPr>
          <w:lang w:val="en-US"/>
        </w:rPr>
        <w:t>Language</w:t>
      </w:r>
      <w:r>
        <w:t xml:space="preserve">, где будет перевод необходимых полей для таблицы </w:t>
      </w:r>
      <w:r>
        <w:rPr>
          <w:lang w:val="en-US"/>
        </w:rPr>
        <w:t>Post</w:t>
      </w:r>
      <w:r>
        <w:t xml:space="preserve"> и связанный с </w:t>
      </w:r>
      <w:r w:rsidR="00D24317">
        <w:t xml:space="preserve">таблицей </w:t>
      </w:r>
      <w:r>
        <w:rPr>
          <w:lang w:val="en-US"/>
        </w:rPr>
        <w:t>Lang</w:t>
      </w:r>
      <w:r w:rsidR="00D24317">
        <w:rPr>
          <w:lang w:val="en-US"/>
        </w:rPr>
        <w:t>uage</w:t>
      </w:r>
    </w:p>
    <w:p w:rsidR="008A6994" w:rsidRDefault="008A6994" w:rsidP="008A699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34D60ED" wp14:editId="0A8C3699">
            <wp:extent cx="3925019" cy="3540537"/>
            <wp:effectExtent l="0" t="0" r="0" b="3175"/>
            <wp:docPr id="81" name="Рисунок 81" descr="D:\Projects\RepositoryMercurial\WebTemplate\Sources\lessons\PrintScreens\LessonC\Untitled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rojects\RepositoryMercurial\WebTemplate\Sources\lessons\PrintScreens\LessonC\Untitled-08.jp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795" cy="354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994" w:rsidRDefault="008A6994" w:rsidP="008A6994">
      <w:pPr>
        <w:rPr>
          <w:lang w:val="en-US"/>
        </w:rPr>
      </w:pPr>
      <w:r>
        <w:t>Ок</w:t>
      </w:r>
      <w:r w:rsidRPr="00947E34">
        <w:rPr>
          <w:lang w:val="en-US"/>
        </w:rPr>
        <w:t xml:space="preserve">, </w:t>
      </w:r>
      <w:r>
        <w:t>теперь</w:t>
      </w:r>
      <w:r w:rsidRPr="00947E34">
        <w:rPr>
          <w:lang w:val="en-US"/>
        </w:rPr>
        <w:t xml:space="preserve"> </w:t>
      </w:r>
      <w:r>
        <w:t>добавим</w:t>
      </w:r>
      <w:r w:rsidRPr="00947E34">
        <w:rPr>
          <w:lang w:val="en-US"/>
        </w:rPr>
        <w:t xml:space="preserve"> </w:t>
      </w:r>
      <w:r>
        <w:t>это</w:t>
      </w:r>
      <w:r w:rsidRPr="00947E34">
        <w:rPr>
          <w:lang w:val="en-US"/>
        </w:rPr>
        <w:t xml:space="preserve"> </w:t>
      </w:r>
      <w:r>
        <w:t>в</w:t>
      </w:r>
      <w:r w:rsidRPr="00947E34">
        <w:rPr>
          <w:lang w:val="en-US"/>
        </w:rPr>
        <w:t xml:space="preserve"> </w:t>
      </w:r>
      <w:r w:rsidR="00FD50D5">
        <w:rPr>
          <w:lang w:val="en-US"/>
        </w:rPr>
        <w:t>LessonProject</w:t>
      </w:r>
      <w:r w:rsidR="00FD50D5" w:rsidRPr="00947E34">
        <w:rPr>
          <w:lang w:val="en-US"/>
        </w:rPr>
        <w:t>.</w:t>
      </w:r>
      <w:r w:rsidR="00FD50D5">
        <w:rPr>
          <w:lang w:val="en-US"/>
        </w:rPr>
        <w:t>Model</w:t>
      </w:r>
      <w:r w:rsidR="0057385E">
        <w:rPr>
          <w:lang w:val="en-US"/>
        </w:rPr>
        <w:t xml:space="preserve"> (</w:t>
      </w:r>
      <w:r w:rsidR="00947E34">
        <w:rPr>
          <w:lang w:val="en-US"/>
        </w:rPr>
        <w:t>LessonProject</w:t>
      </w:r>
      <w:r w:rsidR="00947E34" w:rsidRPr="00947E34">
        <w:rPr>
          <w:lang w:val="en-US"/>
        </w:rPr>
        <w:t>.</w:t>
      </w:r>
      <w:r w:rsidR="00947E34">
        <w:rPr>
          <w:lang w:val="en-US"/>
        </w:rPr>
        <w:t>Model</w:t>
      </w:r>
      <w:r w:rsidR="0057385E">
        <w:rPr>
          <w:lang w:val="en-US"/>
        </w:rPr>
        <w:t>/</w:t>
      </w:r>
      <w:r w:rsidR="00947E34">
        <w:rPr>
          <w:lang w:val="en-US"/>
        </w:rPr>
        <w:t>IRepository.cs</w:t>
      </w:r>
      <w:r w:rsidR="0057385E">
        <w:rPr>
          <w:lang w:val="en-US"/>
        </w:rPr>
        <w:t>)</w:t>
      </w:r>
      <w:r w:rsidR="00FD50D5" w:rsidRPr="00947E34">
        <w:rPr>
          <w:lang w:val="en-US"/>
        </w:rPr>
        <w:t>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#region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Language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Languages {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CreateLanguage(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UpdateLanguage(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RemoveLanguage(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idLanguage);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Posts {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CreatePost(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UpdatePost(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RemovePost(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idPost);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872466" w:rsidRDefault="00947E34" w:rsidP="00947E34">
      <w:pPr>
        <w:rPr>
          <w:rFonts w:ascii="Consolas" w:hAnsi="Consolas" w:cs="Consolas"/>
          <w:color w:val="0000FF"/>
          <w:sz w:val="19"/>
          <w:szCs w:val="19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#endregion</w:t>
      </w:r>
    </w:p>
    <w:p w:rsidR="00947E34" w:rsidRPr="00872466" w:rsidRDefault="00947E34" w:rsidP="00947E34">
      <w:r>
        <w:t>Создаем</w:t>
      </w:r>
      <w:r w:rsidRPr="00947E34">
        <w:t xml:space="preserve"> </w:t>
      </w:r>
      <w:r>
        <w:t>модели</w:t>
      </w:r>
      <w:r w:rsidRPr="00947E34">
        <w:t xml:space="preserve"> </w:t>
      </w:r>
      <w:r w:rsidR="00F706B2">
        <w:t>с помощью</w:t>
      </w:r>
      <w:r w:rsidR="00F706B2" w:rsidRPr="00947E34">
        <w:t xml:space="preserve"> </w:t>
      </w:r>
      <w:r>
        <w:t>уже</w:t>
      </w:r>
      <w:r w:rsidRPr="00947E34">
        <w:t xml:space="preserve"> </w:t>
      </w:r>
      <w:r>
        <w:t>созданны</w:t>
      </w:r>
      <w:r w:rsidR="00F706B2">
        <w:t>х</w:t>
      </w:r>
      <w:r w:rsidRPr="00947E34">
        <w:t xml:space="preserve"> </w:t>
      </w:r>
      <w:r>
        <w:t>сниппет</w:t>
      </w:r>
      <w:r w:rsidR="00F706B2">
        <w:t>ов</w:t>
      </w:r>
      <w:r w:rsidRPr="00947E34">
        <w:t xml:space="preserve"> /</w:t>
      </w:r>
      <w:r>
        <w:rPr>
          <w:lang w:val="en-US"/>
        </w:rPr>
        <w:t>Proxy</w:t>
      </w:r>
      <w:r w:rsidRPr="00947E34">
        <w:t>/</w:t>
      </w:r>
      <w:r>
        <w:rPr>
          <w:lang w:val="en-US"/>
        </w:rPr>
        <w:t>Language</w:t>
      </w:r>
      <w:r w:rsidRPr="00947E34">
        <w:t>.</w:t>
      </w:r>
      <w:r>
        <w:rPr>
          <w:lang w:val="en-US"/>
        </w:rPr>
        <w:t>cs</w:t>
      </w:r>
      <w:r w:rsidRPr="00947E34">
        <w:t>: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LessonProject.Model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47E34" w:rsidRDefault="00947E34">
      <w:pPr>
        <w:rPr>
          <w:lang w:val="en-US"/>
        </w:rPr>
      </w:pPr>
      <w:r>
        <w:rPr>
          <w:lang w:val="en-US"/>
        </w:rPr>
        <w:br w:type="page"/>
      </w:r>
    </w:p>
    <w:p w:rsidR="00947E34" w:rsidRDefault="00947E34" w:rsidP="00947E34">
      <w:pPr>
        <w:rPr>
          <w:lang w:val="en-US"/>
        </w:rPr>
      </w:pPr>
      <w:r w:rsidRPr="00947E34">
        <w:rPr>
          <w:lang w:val="en-US"/>
        </w:rPr>
        <w:lastRenderedPageBreak/>
        <w:t xml:space="preserve"> </w:t>
      </w:r>
      <w:r>
        <w:rPr>
          <w:lang w:val="en-US"/>
        </w:rPr>
        <w:t>/Proxy/Post.cs: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LessonProject.Model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47E34" w:rsidRDefault="00947E34" w:rsidP="00947E34">
      <w:pPr>
        <w:rPr>
          <w:lang w:val="en-US"/>
        </w:rPr>
      </w:pPr>
    </w:p>
    <w:p w:rsidR="00947E34" w:rsidRDefault="00947E34" w:rsidP="00947E34">
      <w:pPr>
        <w:rPr>
          <w:lang w:val="en-US"/>
        </w:rPr>
      </w:pPr>
      <w:r>
        <w:rPr>
          <w:lang w:val="en-US"/>
        </w:rPr>
        <w:t>/SqlRepository/Language.cs: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Languages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Db.Languages;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CreateLanguage(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Db.Languages.InsertOnSubmit(instance);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UpdateLanguage(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Db.Languages.Where(p =&gt; p.ID == instance.ID).FirstOrDefault();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cache.Code = instance.Code;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cache.Name = instance.Name;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RemoveLanguage(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idLanguage)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Db.Languages.Where(p =&gt; p.ID == idLanguage).FirstOrDefault();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Db.Languages.DeleteOnSubmit(instance);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947E34" w:rsidRDefault="00947E34" w:rsidP="00947E34">
      <w:pPr>
        <w:rPr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47E34" w:rsidRDefault="00947E34" w:rsidP="00947E34">
      <w:pPr>
        <w:rPr>
          <w:lang w:val="en-US"/>
        </w:rPr>
      </w:pPr>
      <w:r>
        <w:rPr>
          <w:lang w:val="en-US"/>
        </w:rPr>
        <w:lastRenderedPageBreak/>
        <w:t xml:space="preserve"> /SqlRepository/Post.cs</w:t>
      </w:r>
      <w:r w:rsidRPr="00947E34">
        <w:rPr>
          <w:lang w:val="en-US"/>
        </w:rPr>
        <w:t>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Posts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Db.Posts;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CreatePost(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Db.Posts.InsertOnSubmit(instance);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UpdatePost(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Db.Posts.Where(p =&gt; p.ID == instance.ID).FirstOrDefault();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//TODO : Update fields for Post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RemovePost(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idPost)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Db.Posts.Where(p =&gt; p.ID == idPost).FirstOrDefault();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Db.Posts.DeleteOnSubmit(instance);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</w:p>
    <w:p w:rsidR="00947E34" w:rsidRPr="00872466" w:rsidRDefault="00947E34" w:rsidP="00947E3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47E34" w:rsidRDefault="00947E34" w:rsidP="00947E34">
      <w:r>
        <w:t xml:space="preserve">Итак, у нас есть набор </w:t>
      </w:r>
      <w:r>
        <w:rPr>
          <w:lang w:val="en-US"/>
        </w:rPr>
        <w:t>PostLangs</w:t>
      </w:r>
      <w:r w:rsidRPr="00947E34">
        <w:t xml:space="preserve"> </w:t>
      </w:r>
      <w:r>
        <w:t xml:space="preserve">в объекте класса </w:t>
      </w:r>
      <w:r>
        <w:rPr>
          <w:lang w:val="en-US"/>
        </w:rPr>
        <w:t>Post</w:t>
      </w:r>
      <w:r>
        <w:t>, где и хранятся различные переводы. Причем, перевод на английский или русский язык может быть, так может и не быть. Но, по крайней мере, хотя бы один язык должен быть. Что необходимо сделать для этого:</w:t>
      </w:r>
    </w:p>
    <w:p w:rsidR="00947E34" w:rsidRPr="00947E34" w:rsidRDefault="00947E34" w:rsidP="002037CD">
      <w:pPr>
        <w:pStyle w:val="a6"/>
        <w:numPr>
          <w:ilvl w:val="0"/>
          <w:numId w:val="55"/>
        </w:numPr>
      </w:pPr>
      <w:r>
        <w:t xml:space="preserve">Добавим языковые поля в </w:t>
      </w:r>
      <w:r>
        <w:rPr>
          <w:lang w:val="en-US"/>
        </w:rPr>
        <w:t>Post</w:t>
      </w:r>
      <w:r>
        <w:t xml:space="preserve"> (</w:t>
      </w:r>
      <w:r w:rsidR="00791260">
        <w:rPr>
          <w:lang w:val="en-US"/>
        </w:rPr>
        <w:t>Header</w:t>
      </w:r>
      <w:r>
        <w:rPr>
          <w:lang w:val="en-US"/>
        </w:rPr>
        <w:t>, Content</w:t>
      </w:r>
      <w:r>
        <w:t>)</w:t>
      </w:r>
    </w:p>
    <w:p w:rsidR="00947E34" w:rsidRPr="00947E34" w:rsidRDefault="00947E34" w:rsidP="002037CD">
      <w:pPr>
        <w:pStyle w:val="a6"/>
        <w:numPr>
          <w:ilvl w:val="0"/>
          <w:numId w:val="55"/>
        </w:numPr>
      </w:pPr>
      <w:r>
        <w:t xml:space="preserve">Создадим свойство </w:t>
      </w:r>
      <w:r>
        <w:rPr>
          <w:lang w:val="en-US"/>
        </w:rPr>
        <w:t>CurrentLang</w:t>
      </w:r>
      <w:r>
        <w:t>,</w:t>
      </w:r>
      <w:r w:rsidRPr="00947E34">
        <w:t xml:space="preserve"> </w:t>
      </w:r>
      <w:r>
        <w:t xml:space="preserve">при изменении которого будут инициализироваться языковые поля. </w:t>
      </w:r>
    </w:p>
    <w:p w:rsidR="00947E34" w:rsidRPr="00947E34" w:rsidRDefault="00947E34" w:rsidP="002037CD">
      <w:pPr>
        <w:pStyle w:val="a6"/>
        <w:numPr>
          <w:ilvl w:val="0"/>
          <w:numId w:val="55"/>
        </w:numPr>
      </w:pPr>
      <w:r>
        <w:t xml:space="preserve">При создании записи в БД </w:t>
      </w:r>
      <w:r>
        <w:rPr>
          <w:lang w:val="en-US"/>
        </w:rPr>
        <w:t>Post</w:t>
      </w:r>
      <w:r>
        <w:t xml:space="preserve"> автоматически создается запись в БД </w:t>
      </w:r>
      <w:r>
        <w:rPr>
          <w:lang w:val="en-US"/>
        </w:rPr>
        <w:t>PostLang</w:t>
      </w:r>
      <w:r w:rsidRPr="00947E34">
        <w:t xml:space="preserve">. </w:t>
      </w:r>
    </w:p>
    <w:p w:rsidR="00947E34" w:rsidRDefault="00947E34" w:rsidP="002037CD">
      <w:pPr>
        <w:pStyle w:val="a6"/>
        <w:numPr>
          <w:ilvl w:val="0"/>
          <w:numId w:val="55"/>
        </w:numPr>
      </w:pPr>
      <w:r>
        <w:lastRenderedPageBreak/>
        <w:t>При изменении записи в БД, проверяется</w:t>
      </w:r>
      <w:r w:rsidR="00F706B2">
        <w:t>,</w:t>
      </w:r>
      <w:r>
        <w:t xml:space="preserve"> какой именно язык изменяется, и если такого языка (перевода) еще нет, то создается новая запись </w:t>
      </w:r>
      <w:r>
        <w:rPr>
          <w:lang w:val="en-US"/>
        </w:rPr>
        <w:t>PostLang</w:t>
      </w:r>
      <w:r w:rsidRPr="00947E34">
        <w:t xml:space="preserve"> </w:t>
      </w:r>
      <w:r>
        <w:t>в БД:</w:t>
      </w:r>
    </w:p>
    <w:p w:rsidR="00947E34" w:rsidRDefault="00947E34" w:rsidP="00947E34">
      <w:pPr>
        <w:ind w:left="360"/>
      </w:pPr>
      <w:r>
        <w:t>Перейдем к реализации (</w:t>
      </w:r>
      <w:r w:rsidRPr="00947E34">
        <w:t>/</w:t>
      </w:r>
      <w:r>
        <w:rPr>
          <w:lang w:val="en-US"/>
        </w:rPr>
        <w:t>Proxy</w:t>
      </w:r>
      <w:r w:rsidRPr="00947E34">
        <w:t>/</w:t>
      </w:r>
      <w:r>
        <w:rPr>
          <w:lang w:val="en-US"/>
        </w:rPr>
        <w:t>Post</w:t>
      </w:r>
      <w:r w:rsidRPr="00947E34">
        <w:t>.</w:t>
      </w:r>
      <w:r>
        <w:rPr>
          <w:lang w:val="en-US"/>
        </w:rPr>
        <w:t>cs</w:t>
      </w:r>
      <w:r>
        <w:t>):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_currentLang;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_currentLang;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_currentLang 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 = PostLangs.FirstOrDefault(p =&gt; p.LanguageID ==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(currentLang ==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IsCorrectLang 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anyLang = PostLangs.FirstOrDefault();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(anyLang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SetLang(anyLang);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IsCorrectLang 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SetLang(currentLang);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SetLang(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PostLang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postLang)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Header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postLang.</w:t>
      </w:r>
      <w:r w:rsid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Header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Content = postLang.Content;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IsCorrectLang {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F021F9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947E34" w:rsidRPr="00F021F9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947E34" w:rsidRPr="00F021F9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Content {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947E34" w:rsidRPr="00947E34" w:rsidRDefault="00947E34" w:rsidP="00F021F9">
      <w:pPr>
        <w:ind w:left="360"/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021F9" w:rsidRDefault="00F021F9" w:rsidP="008A6994">
      <w:r>
        <w:t xml:space="preserve">Тут важно заметить, что если необходимого перевода нет, то берется первый попавшийся, и устанавливается </w:t>
      </w:r>
      <w:r>
        <w:rPr>
          <w:lang w:val="en-US"/>
        </w:rPr>
        <w:t>IsCorrectLang</w:t>
      </w:r>
      <w:r w:rsidRPr="00F021F9">
        <w:t xml:space="preserve"> </w:t>
      </w:r>
      <w:r>
        <w:t xml:space="preserve">= </w:t>
      </w:r>
      <w:r>
        <w:rPr>
          <w:lang w:val="en-US"/>
        </w:rPr>
        <w:t>false</w:t>
      </w:r>
      <w:r w:rsidRPr="00F021F9">
        <w:t xml:space="preserve">. </w:t>
      </w:r>
      <w:r>
        <w:t xml:space="preserve">Это для того, что лучше показать пользователю хоть какую-то информацию, чем не показать ничего. </w:t>
      </w:r>
    </w:p>
    <w:p w:rsidR="00F021F9" w:rsidRDefault="00F021F9" w:rsidP="008A6994">
      <w:r>
        <w:t xml:space="preserve">Создание/изменение объекта </w:t>
      </w:r>
      <w:r>
        <w:rPr>
          <w:lang w:val="en-US"/>
        </w:rPr>
        <w:t>Post</w:t>
      </w:r>
      <w:r w:rsidRPr="00F021F9">
        <w:t xml:space="preserve"> (/</w:t>
      </w:r>
      <w:r>
        <w:rPr>
          <w:lang w:val="en-US"/>
        </w:rPr>
        <w:t>SqlRepository</w:t>
      </w:r>
      <w:r w:rsidRPr="00F021F9">
        <w:t>/</w:t>
      </w:r>
      <w:r>
        <w:rPr>
          <w:lang w:val="en-US"/>
        </w:rPr>
        <w:t>Post</w:t>
      </w:r>
      <w:r w:rsidRPr="00F021F9">
        <w:t>.</w:t>
      </w:r>
      <w:r>
        <w:rPr>
          <w:lang w:val="en-US"/>
        </w:rPr>
        <w:t>cs</w:t>
      </w:r>
      <w:r w:rsidRPr="00F021F9">
        <w:t>)</w:t>
      </w:r>
      <w:r>
        <w:t>: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CreatePost(</w:t>
      </w:r>
      <w:r w:rsidRPr="00F021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instance.AddedDate = </w:t>
      </w:r>
      <w:r w:rsidRPr="00F021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Db.Posts.InsertOnSubmit(instance);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Db.Posts.Context.SubmitChanges();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= Db.Languages.FirstOrDefault(p =&gt; p.ID == instance.CurrentLang);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(lang !=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CreateOrChangePostLang(instance,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true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UpdatePost(</w:t>
      </w:r>
      <w:r w:rsidRPr="00F021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Db.Posts.Where(p =&gt; p.ID == instance.ID).FirstOrDefault();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944664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F021F9"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cache.Url = instance.Url;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Db.Posts.Context.SubmitChanges();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= Db.Languages.FirstOrDefault(p =&gt; p.ID == instance.CurrentLang);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(lang !=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CreateOrChangePostLang(instance, cache, 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true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CreateOrChangePostLang(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instance, 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cache, 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Language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lang)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PostLang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postLang 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(cache !=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postLang = Db.PostLangs.FirstOrDefault(p =&gt; p.PostID == cache.ID &amp;&amp; p.LanguageID == lang.ID);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(postLang ==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newPostLang 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PostLang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PostID = instance.ID,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LanguageID = lang.ID,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="00791260"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= instance.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Content = instance.Content,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Db.PostLangs.InsertOnSubmit(newPostLang);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else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postLang.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= instance.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postLang.Content = instance.Content;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Db.PostLangs.Context.SubmitChanges();</w:t>
      </w:r>
    </w:p>
    <w:p w:rsidR="00F021F9" w:rsidRDefault="00F021F9" w:rsidP="00F021F9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021F9" w:rsidRDefault="00F021F9" w:rsidP="00F021F9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F021F9" w:rsidRPr="00765CD2" w:rsidRDefault="00F706B2" w:rsidP="00F021F9">
      <w:pPr>
        <w:rPr>
          <w:lang w:val="en-US"/>
        </w:rPr>
      </w:pPr>
      <w:r>
        <w:t>Рассмотрим</w:t>
      </w:r>
      <w:r w:rsidRPr="00765CD2">
        <w:rPr>
          <w:lang w:val="en-US"/>
        </w:rPr>
        <w:t xml:space="preserve">, </w:t>
      </w:r>
      <w:r w:rsidR="00F021F9">
        <w:t>как</w:t>
      </w:r>
      <w:r w:rsidR="00F021F9" w:rsidRPr="00765CD2">
        <w:rPr>
          <w:lang w:val="en-US"/>
        </w:rPr>
        <w:t xml:space="preserve"> </w:t>
      </w:r>
      <w:r w:rsidR="00F021F9">
        <w:t>работает</w:t>
      </w:r>
      <w:r w:rsidR="00F021F9" w:rsidRPr="00765CD2">
        <w:rPr>
          <w:lang w:val="en-US"/>
        </w:rPr>
        <w:t xml:space="preserve"> </w:t>
      </w:r>
      <w:r w:rsidR="00F021F9">
        <w:rPr>
          <w:lang w:val="en-US"/>
        </w:rPr>
        <w:t>CreateOrChangePostLang</w:t>
      </w:r>
      <w:r w:rsidR="00F021F9" w:rsidRPr="00765CD2">
        <w:rPr>
          <w:lang w:val="en-US"/>
        </w:rPr>
        <w:t xml:space="preserve"> </w:t>
      </w:r>
      <w:r w:rsidR="00F021F9">
        <w:t>функция</w:t>
      </w:r>
      <w:r w:rsidR="00F021F9" w:rsidRPr="00765CD2">
        <w:rPr>
          <w:lang w:val="en-US"/>
        </w:rPr>
        <w:t xml:space="preserve">: </w:t>
      </w:r>
    </w:p>
    <w:p w:rsidR="00F021F9" w:rsidRDefault="00F021F9" w:rsidP="002037CD">
      <w:pPr>
        <w:pStyle w:val="a6"/>
        <w:numPr>
          <w:ilvl w:val="0"/>
          <w:numId w:val="56"/>
        </w:numPr>
      </w:pPr>
      <w:r>
        <w:lastRenderedPageBreak/>
        <w:t>При вызове</w:t>
      </w:r>
      <w:r w:rsidR="00D24317" w:rsidRPr="00D24317">
        <w:t xml:space="preserve"> </w:t>
      </w:r>
      <w:r w:rsidR="00D24317">
        <w:t>данной</w:t>
      </w:r>
      <w:r w:rsidR="00F706B2">
        <w:t xml:space="preserve"> функции</w:t>
      </w:r>
      <w:r>
        <w:t xml:space="preserve">, мы ищем в </w:t>
      </w:r>
      <w:r>
        <w:rPr>
          <w:lang w:val="en-US"/>
        </w:rPr>
        <w:t>Language</w:t>
      </w:r>
      <w:r w:rsidRPr="00F021F9">
        <w:t xml:space="preserve"> </w:t>
      </w:r>
      <w:r>
        <w:t xml:space="preserve">необходимый язык. Если язык не найден, то вызова не происходит, и мы не создаем </w:t>
      </w:r>
      <w:r>
        <w:rPr>
          <w:lang w:val="en-US"/>
        </w:rPr>
        <w:t>PostLang</w:t>
      </w:r>
      <w:r w:rsidRPr="00F021F9">
        <w:t xml:space="preserve"> </w:t>
      </w:r>
      <w:r>
        <w:t>объект (т.е. перевод)</w:t>
      </w:r>
    </w:p>
    <w:p w:rsidR="00F021F9" w:rsidRPr="00F021F9" w:rsidRDefault="00F021F9" w:rsidP="002037CD">
      <w:pPr>
        <w:pStyle w:val="a6"/>
        <w:numPr>
          <w:ilvl w:val="0"/>
          <w:numId w:val="56"/>
        </w:numPr>
      </w:pPr>
      <w:r>
        <w:t xml:space="preserve">Если мы находим необходимый язык, то вызываем </w:t>
      </w:r>
      <w:r>
        <w:rPr>
          <w:lang w:val="en-US"/>
        </w:rPr>
        <w:t>CreateOrChangePostLang</w:t>
      </w:r>
      <w:r w:rsidRPr="00F021F9">
        <w:t>:</w:t>
      </w:r>
    </w:p>
    <w:p w:rsidR="00F021F9" w:rsidRDefault="00F021F9" w:rsidP="002037CD">
      <w:pPr>
        <w:pStyle w:val="a6"/>
        <w:numPr>
          <w:ilvl w:val="1"/>
          <w:numId w:val="56"/>
        </w:numPr>
      </w:pPr>
      <w:r>
        <w:t xml:space="preserve">Если </w:t>
      </w:r>
      <w:r>
        <w:rPr>
          <w:lang w:val="en-US"/>
        </w:rPr>
        <w:t>cache</w:t>
      </w:r>
      <w:r w:rsidRPr="00F021F9">
        <w:t xml:space="preserve"> </w:t>
      </w:r>
      <w:r>
        <w:t xml:space="preserve">нулевое (объект </w:t>
      </w:r>
      <w:r>
        <w:rPr>
          <w:lang w:val="en-US"/>
        </w:rPr>
        <w:t>PostLang</w:t>
      </w:r>
      <w:r w:rsidRPr="00F021F9">
        <w:t xml:space="preserve"> </w:t>
      </w:r>
      <w:r>
        <w:t xml:space="preserve">еще точно не создан) или </w:t>
      </w:r>
    </w:p>
    <w:p w:rsidR="00F021F9" w:rsidRDefault="00F021F9" w:rsidP="002037CD">
      <w:pPr>
        <w:pStyle w:val="a6"/>
        <w:numPr>
          <w:ilvl w:val="1"/>
          <w:numId w:val="56"/>
        </w:numPr>
      </w:pPr>
      <w:r>
        <w:t xml:space="preserve">Если </w:t>
      </w:r>
      <w:r>
        <w:rPr>
          <w:lang w:val="en-US"/>
        </w:rPr>
        <w:t>cache</w:t>
      </w:r>
      <w:r w:rsidRPr="00F021F9">
        <w:t xml:space="preserve"> </w:t>
      </w:r>
      <w:r>
        <w:t>не нулевое, но перевод не найден</w:t>
      </w:r>
      <w:r w:rsidR="00F706B2">
        <w:t>,</w:t>
      </w:r>
      <w:r>
        <w:t xml:space="preserve"> то </w:t>
      </w:r>
    </w:p>
    <w:p w:rsidR="00F021F9" w:rsidRPr="00F021F9" w:rsidRDefault="00F021F9" w:rsidP="002037CD">
      <w:pPr>
        <w:pStyle w:val="a6"/>
        <w:numPr>
          <w:ilvl w:val="2"/>
          <w:numId w:val="56"/>
        </w:numPr>
      </w:pPr>
      <w:r>
        <w:t xml:space="preserve">Создаем перевод (запись в БД </w:t>
      </w:r>
      <w:r>
        <w:rPr>
          <w:lang w:val="en-US"/>
        </w:rPr>
        <w:t>PostLang</w:t>
      </w:r>
      <w:r w:rsidRPr="00F021F9">
        <w:t>)</w:t>
      </w:r>
    </w:p>
    <w:p w:rsidR="00F021F9" w:rsidRDefault="00D33DB0" w:rsidP="002037CD">
      <w:pPr>
        <w:pStyle w:val="a6"/>
        <w:numPr>
          <w:ilvl w:val="1"/>
          <w:numId w:val="56"/>
        </w:numPr>
      </w:pPr>
      <w:r>
        <w:t>Иначе изменяем перевод, который найден.</w:t>
      </w:r>
    </w:p>
    <w:p w:rsidR="00D33DB0" w:rsidRPr="00D33DB0" w:rsidRDefault="00D33DB0" w:rsidP="00D33DB0">
      <w:pPr>
        <w:rPr>
          <w:i/>
        </w:rPr>
      </w:pPr>
      <w:r w:rsidRPr="00D33DB0">
        <w:rPr>
          <w:i/>
        </w:rPr>
        <w:t xml:space="preserve">При удалении записи </w:t>
      </w:r>
      <w:r w:rsidRPr="00D33DB0">
        <w:rPr>
          <w:i/>
          <w:lang w:val="en-US"/>
        </w:rPr>
        <w:t>Post</w:t>
      </w:r>
      <w:r w:rsidRPr="00D33DB0">
        <w:rPr>
          <w:i/>
        </w:rPr>
        <w:t xml:space="preserve"> все </w:t>
      </w:r>
      <w:r w:rsidRPr="00D33DB0">
        <w:rPr>
          <w:i/>
          <w:lang w:val="en-US"/>
        </w:rPr>
        <w:t>PostLang</w:t>
      </w:r>
      <w:r w:rsidRPr="00D33DB0">
        <w:rPr>
          <w:i/>
        </w:rPr>
        <w:t xml:space="preserve"> удаляются по связи </w:t>
      </w:r>
      <w:r w:rsidRPr="00D33DB0">
        <w:rPr>
          <w:i/>
          <w:lang w:val="en-US"/>
        </w:rPr>
        <w:t>OnDelete</w:t>
      </w:r>
      <w:r w:rsidRPr="00D33DB0">
        <w:rPr>
          <w:i/>
        </w:rPr>
        <w:t xml:space="preserve"> = </w:t>
      </w:r>
      <w:r w:rsidRPr="00D33DB0">
        <w:rPr>
          <w:i/>
          <w:lang w:val="en-US"/>
        </w:rPr>
        <w:t>cascade</w:t>
      </w:r>
      <w:r w:rsidRPr="00D33DB0">
        <w:rPr>
          <w:i/>
        </w:rPr>
        <w:t xml:space="preserve"> (проследите за этим)</w:t>
      </w:r>
    </w:p>
    <w:p w:rsidR="00D33DB0" w:rsidRDefault="00D33DB0" w:rsidP="00D33DB0">
      <w:pPr>
        <w:rPr>
          <w:i/>
        </w:rPr>
      </w:pPr>
      <w:r w:rsidRPr="00D33DB0">
        <w:rPr>
          <w:i/>
        </w:rPr>
        <w:t xml:space="preserve">В </w:t>
      </w:r>
      <w:r>
        <w:rPr>
          <w:i/>
        </w:rPr>
        <w:t>БД должны быть уже добавлены записи для необходимых языков: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D33DB0" w:rsidTr="00E57940">
        <w:tc>
          <w:tcPr>
            <w:tcW w:w="3190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1</w:t>
            </w:r>
          </w:p>
        </w:tc>
        <w:tc>
          <w:tcPr>
            <w:tcW w:w="3190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Ru</w:t>
            </w:r>
          </w:p>
        </w:tc>
        <w:tc>
          <w:tcPr>
            <w:tcW w:w="3191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Русский</w:t>
            </w:r>
          </w:p>
        </w:tc>
      </w:tr>
      <w:tr w:rsidR="00D33DB0" w:rsidTr="00E57940">
        <w:tc>
          <w:tcPr>
            <w:tcW w:w="3190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2</w:t>
            </w:r>
          </w:p>
        </w:tc>
        <w:tc>
          <w:tcPr>
            <w:tcW w:w="3190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En</w:t>
            </w:r>
          </w:p>
        </w:tc>
        <w:tc>
          <w:tcPr>
            <w:tcW w:w="3191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English</w:t>
            </w:r>
          </w:p>
        </w:tc>
      </w:tr>
    </w:tbl>
    <w:p w:rsidR="00D33DB0" w:rsidRDefault="00D33DB0" w:rsidP="00D33DB0">
      <w:pPr>
        <w:rPr>
          <w:i/>
        </w:rPr>
      </w:pPr>
    </w:p>
    <w:p w:rsidR="00D33DB0" w:rsidRDefault="00D33DB0" w:rsidP="00D33DB0">
      <w:pPr>
        <w:pStyle w:val="3"/>
      </w:pPr>
      <w:r>
        <w:t xml:space="preserve">Админка </w:t>
      </w:r>
    </w:p>
    <w:p w:rsidR="00D33DB0" w:rsidRDefault="00D33DB0" w:rsidP="00D33DB0">
      <w:r>
        <w:t>Сейчас, чтобы это всё продемонстрировать</w:t>
      </w:r>
      <w:r w:rsidR="00F706B2">
        <w:t>,</w:t>
      </w:r>
      <w:r>
        <w:t xml:space="preserve"> мы создадим админку. План действий</w:t>
      </w:r>
      <w:r w:rsidR="00F706B2">
        <w:t xml:space="preserve"> таков</w:t>
      </w:r>
      <w:r>
        <w:t xml:space="preserve"> (мы его еще потом доработаем и озвучим):</w:t>
      </w:r>
    </w:p>
    <w:p w:rsidR="00D33DB0" w:rsidRDefault="00D33DB0" w:rsidP="002037CD">
      <w:pPr>
        <w:pStyle w:val="a6"/>
        <w:numPr>
          <w:ilvl w:val="0"/>
          <w:numId w:val="57"/>
        </w:numPr>
      </w:pPr>
      <w:r>
        <w:t>Создать модели</w:t>
      </w:r>
    </w:p>
    <w:p w:rsidR="00D33DB0" w:rsidRDefault="00D33DB0" w:rsidP="002037CD">
      <w:pPr>
        <w:pStyle w:val="a6"/>
        <w:numPr>
          <w:ilvl w:val="0"/>
          <w:numId w:val="57"/>
        </w:numPr>
      </w:pPr>
      <w:r>
        <w:t>Связать язык ввода и пользователя (для того, чтобы было понятно</w:t>
      </w:r>
      <w:r w:rsidR="00F706B2">
        <w:t>,</w:t>
      </w:r>
      <w:r>
        <w:t xml:space="preserve"> в каком языке работает администратор или редактор)</w:t>
      </w:r>
    </w:p>
    <w:p w:rsidR="00D33DB0" w:rsidRDefault="00D33DB0" w:rsidP="002037CD">
      <w:pPr>
        <w:pStyle w:val="a6"/>
        <w:numPr>
          <w:ilvl w:val="0"/>
          <w:numId w:val="57"/>
        </w:numPr>
      </w:pPr>
      <w:r>
        <w:t>Создать переключение между языками</w:t>
      </w:r>
    </w:p>
    <w:p w:rsidR="00D33DB0" w:rsidRDefault="00D33DB0" w:rsidP="002037CD">
      <w:pPr>
        <w:pStyle w:val="a6"/>
        <w:numPr>
          <w:ilvl w:val="0"/>
          <w:numId w:val="57"/>
        </w:numPr>
      </w:pPr>
      <w:r>
        <w:t>Создать домашнюю страницу админки</w:t>
      </w:r>
    </w:p>
    <w:p w:rsidR="00D33DB0" w:rsidRDefault="00D33DB0" w:rsidP="002037CD">
      <w:pPr>
        <w:pStyle w:val="a6"/>
        <w:numPr>
          <w:ilvl w:val="0"/>
          <w:numId w:val="57"/>
        </w:numPr>
      </w:pPr>
      <w:r>
        <w:t>Создать контроллер по работе с постами</w:t>
      </w:r>
    </w:p>
    <w:p w:rsidR="00D33DB0" w:rsidRPr="00D33DB0" w:rsidRDefault="00D33DB0" w:rsidP="002037CD">
      <w:pPr>
        <w:pStyle w:val="a6"/>
        <w:numPr>
          <w:ilvl w:val="0"/>
          <w:numId w:val="57"/>
        </w:numPr>
      </w:pPr>
      <w:r>
        <w:t xml:space="preserve">Вывести </w:t>
      </w:r>
      <w:r w:rsidR="00637503">
        <w:t xml:space="preserve"> </w:t>
      </w:r>
      <w:r>
        <w:t xml:space="preserve"> посты в </w:t>
      </w:r>
      <w:r>
        <w:rPr>
          <w:lang w:val="en-US"/>
        </w:rPr>
        <w:t>default</w:t>
      </w:r>
      <w:r w:rsidRPr="00D33DB0">
        <w:t>/</w:t>
      </w:r>
      <w:r>
        <w:rPr>
          <w:lang w:val="en-US"/>
        </w:rPr>
        <w:t>postController</w:t>
      </w:r>
      <w:r w:rsidRPr="00D33DB0">
        <w:t xml:space="preserve"> </w:t>
      </w:r>
      <w:r>
        <w:t xml:space="preserve">части </w:t>
      </w:r>
    </w:p>
    <w:p w:rsidR="00D33DB0" w:rsidRPr="00EF702B" w:rsidRDefault="00D33DB0" w:rsidP="00EF702B">
      <w:r>
        <w:t xml:space="preserve">Добавим в таблицу </w:t>
      </w:r>
      <w:r>
        <w:rPr>
          <w:lang w:val="en-US"/>
        </w:rPr>
        <w:t>User</w:t>
      </w:r>
      <w:r w:rsidRPr="00D33DB0">
        <w:t xml:space="preserve"> </w:t>
      </w:r>
      <w:r>
        <w:rPr>
          <w:lang w:val="en-US"/>
        </w:rPr>
        <w:t>LanguageID</w:t>
      </w:r>
      <w:r w:rsidR="00EF702B">
        <w:t>:</w:t>
      </w:r>
      <w:r>
        <w:rPr>
          <w:noProof/>
          <w:lang w:eastAsia="ru-RU"/>
        </w:rPr>
        <w:drawing>
          <wp:inline distT="0" distB="0" distL="0" distR="0" wp14:anchorId="40173E89" wp14:editId="56C6D506">
            <wp:extent cx="3985404" cy="2886911"/>
            <wp:effectExtent l="0" t="0" r="0" b="8890"/>
            <wp:docPr id="82" name="Рисунок 82" descr="D:\Projects\RepositoryMercurial\WebTemplate\Sources\lessons\PrintScreens\LessonC\Untitled-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Projects\RepositoryMercurial\WebTemplate\Sources\lessons\PrintScreens\LessonC\Untitled-09.jp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941" cy="288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02B" w:rsidRDefault="00EF702B" w:rsidP="00EF702B">
      <w:pPr>
        <w:rPr>
          <w:lang w:val="en-US"/>
        </w:rPr>
      </w:pPr>
      <w:r>
        <w:t>Добавляем</w:t>
      </w:r>
      <w:r w:rsidRPr="00EF702B">
        <w:rPr>
          <w:lang w:val="en-US"/>
        </w:rPr>
        <w:t xml:space="preserve"> </w:t>
      </w:r>
      <w:r>
        <w:t>в</w:t>
      </w:r>
      <w:r w:rsidRPr="00EF702B">
        <w:rPr>
          <w:lang w:val="en-US"/>
        </w:rPr>
        <w:t xml:space="preserve"> </w:t>
      </w:r>
      <w:r>
        <w:rPr>
          <w:lang w:val="en-US"/>
        </w:rPr>
        <w:t>IRepository.cs:</w:t>
      </w:r>
    </w:p>
    <w:p w:rsidR="00EF702B" w:rsidRDefault="00EF702B" w:rsidP="00EF702B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EF702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bool</w:t>
      </w:r>
      <w:r w:rsidRPr="00EF702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ChangeLanguage(</w:t>
      </w:r>
      <w:r w:rsidRPr="00EF702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EF702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instance, </w:t>
      </w:r>
      <w:r w:rsidRPr="00EF702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LangCode);</w:t>
      </w:r>
    </w:p>
    <w:p w:rsidR="00EF702B" w:rsidRDefault="00EF702B" w:rsidP="00EF702B">
      <w:pPr>
        <w:rPr>
          <w:lang w:val="en-US"/>
        </w:rPr>
      </w:pPr>
      <w:r>
        <w:lastRenderedPageBreak/>
        <w:t>Реализуем</w:t>
      </w:r>
      <w:r w:rsidRPr="00EF702B">
        <w:rPr>
          <w:lang w:val="en-US"/>
        </w:rPr>
        <w:t xml:space="preserve"> </w:t>
      </w:r>
      <w:r>
        <w:t>в</w:t>
      </w:r>
      <w:r w:rsidRPr="00EF702B">
        <w:rPr>
          <w:lang w:val="en-US"/>
        </w:rPr>
        <w:t xml:space="preserve"> /SqlRepository/User.cs</w:t>
      </w:r>
      <w:r>
        <w:rPr>
          <w:lang w:val="en-US"/>
        </w:rPr>
        <w:t>: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ChangeLanguage(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instance,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LangCode)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Db.Users.FirstOrDefault(p =&gt; p.ID == instance.ID);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newLang = Db.Languages.FirstOrDefault(p =&gt; p.Code == LangCode);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newLang !=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cache.Language = newLang;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Db.Users.Context.SubmitChanges();</w:t>
      </w:r>
    </w:p>
    <w:p w:rsidR="00EF702B" w:rsidRPr="00872466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F702B" w:rsidRPr="00872466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F702B" w:rsidRPr="00872466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872466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F702B" w:rsidRDefault="00EF702B" w:rsidP="00EF702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F702B" w:rsidRDefault="00EF702B" w:rsidP="00EF702B">
      <w:pPr>
        <w:rPr>
          <w:lang w:val="en-US"/>
        </w:rPr>
      </w:pPr>
      <w:r>
        <w:t>Создаем</w:t>
      </w:r>
      <w:r w:rsidRPr="00EF702B">
        <w:rPr>
          <w:lang w:val="en-US"/>
        </w:rPr>
        <w:t xml:space="preserve"> </w:t>
      </w:r>
      <w:r>
        <w:t>модель</w:t>
      </w:r>
      <w:r w:rsidRPr="00EF702B">
        <w:rPr>
          <w:lang w:val="en-US"/>
        </w:rPr>
        <w:t xml:space="preserve"> </w:t>
      </w:r>
      <w:r>
        <w:rPr>
          <w:lang w:val="en-US"/>
        </w:rPr>
        <w:t>/Models/ViewModel/PostView.cs: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IsCorrectLang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залоговок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Header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Url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содержимое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Default="00EF702B" w:rsidP="00EF702B">
      <w:pPr>
        <w:rPr>
          <w:rFonts w:ascii="Consolas" w:hAnsi="Consolas" w:cs="Consolas"/>
          <w:color w:val="000000"/>
          <w:sz w:val="19"/>
          <w:szCs w:val="19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F702B" w:rsidRDefault="00EF702B" w:rsidP="00EF702B">
      <w:r w:rsidRPr="002B09DF">
        <w:t xml:space="preserve">Строки валидации не надо вставлять в </w:t>
      </w:r>
      <w:r w:rsidRPr="00EF702B">
        <w:rPr>
          <w:lang w:val="en-US"/>
        </w:rPr>
        <w:t>GlobalRes</w:t>
      </w:r>
      <w:r w:rsidR="00637503">
        <w:t>,</w:t>
      </w:r>
      <w:r w:rsidRPr="002B09DF">
        <w:t xml:space="preserve"> так как тут мы работаем только в админке и это нам ни к чему (так как администраторы люди ск</w:t>
      </w:r>
      <w:r w:rsidR="002B09DF" w:rsidRPr="002B09DF">
        <w:t>ромные)</w:t>
      </w:r>
      <w:r w:rsidR="002B09DF">
        <w:t>.</w:t>
      </w:r>
      <w:r w:rsidRPr="002B09DF">
        <w:t xml:space="preserve"> </w:t>
      </w:r>
      <w:r w:rsidR="002B09DF">
        <w:t>Н</w:t>
      </w:r>
      <w:r w:rsidRPr="002B09DF">
        <w:t xml:space="preserve">о если </w:t>
      </w:r>
      <w:r w:rsidR="002B09DF">
        <w:t>есть другие требования, то мы знаем что делать</w:t>
      </w:r>
      <w:r w:rsidRPr="002B09DF">
        <w:t>.</w:t>
      </w:r>
    </w:p>
    <w:p w:rsidR="00EF702B" w:rsidRDefault="00EF702B" w:rsidP="00EF702B">
      <w:pPr>
        <w:rPr>
          <w:lang w:val="en-US"/>
        </w:rPr>
      </w:pPr>
      <w:r>
        <w:t>Создаем</w:t>
      </w:r>
      <w:r w:rsidRPr="00EF702B">
        <w:rPr>
          <w:lang w:val="en-US"/>
        </w:rPr>
        <w:t xml:space="preserve">  </w:t>
      </w:r>
      <w:r w:rsidR="002B09DF">
        <w:rPr>
          <w:lang w:val="en-US"/>
        </w:rPr>
        <w:t>/Areas/Admin/Controller/AdminController.cs</w:t>
      </w:r>
      <w:r>
        <w:rPr>
          <w:lang w:val="en-US"/>
        </w:rPr>
        <w:t>: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AdminController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F695A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Language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CurrentLang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CurrentUser !=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? CurrentUser.Language :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ci =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531A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.CurrentThread.CurrentCulture = ci;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.Initialize(requestContext);</w:t>
      </w:r>
    </w:p>
    <w:p w:rsidR="007531A6" w:rsidRPr="0087246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531A6" w:rsidRPr="0087246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Default="007531A6" w:rsidP="007531A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531A6" w:rsidRPr="002B09DF" w:rsidRDefault="002B09DF" w:rsidP="007531A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lastRenderedPageBreak/>
        <w:t>И</w:t>
      </w:r>
      <w:r>
        <w:rPr>
          <w:lang w:val="en-US"/>
        </w:rPr>
        <w:t xml:space="preserve">  /Areas/Admin/Controller/HomeController.cs</w:t>
      </w:r>
      <w:r w:rsidRPr="002B09DF">
        <w:rPr>
          <w:lang w:val="en-US"/>
        </w:rPr>
        <w:t>: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</w:t>
      </w:r>
      <w:r w:rsidRPr="007531A6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Authorize</w:t>
      </w:r>
      <w:r w:rsidRPr="007531A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(Roles=</w:t>
      </w:r>
      <w:r w:rsidRPr="007531A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"admin"</w:t>
      </w:r>
      <w:r w:rsidRPr="007531A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)]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AdminController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AdminMenu()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LangMenu()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(CurrentLang ==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= repository.Languages.FirstOrDefault();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repository.ChangeLanguage(currentUser, lang.Code);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langProxy =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LangAdminView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(repository, CurrentLang.Code);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View(langProxy);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ChangeLanguage(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SelectedLang)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repository.ChangeLanguage(currentUser, SelectedLang);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</w:t>
      </w:r>
      <w:r w:rsidRPr="007531A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"~/admin"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531A6" w:rsidRPr="00872466" w:rsidRDefault="007531A6" w:rsidP="007531A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B09DF" w:rsidRDefault="008F695A" w:rsidP="007531A6">
      <w:pPr>
        <w:rPr>
          <w:lang w:val="en-US"/>
        </w:rPr>
      </w:pPr>
      <w:r w:rsidRPr="002B09DF">
        <w:t>Итак</w:t>
      </w:r>
      <w:r w:rsidR="00637503">
        <w:t>,</w:t>
      </w:r>
      <w:r w:rsidRPr="002B09DF">
        <w:t xml:space="preserve"> AdminController выбирает и устанавливает</w:t>
      </w:r>
      <w:r w:rsidR="00637503">
        <w:t>,</w:t>
      </w:r>
      <w:r w:rsidRPr="002B09DF">
        <w:t xml:space="preserve"> в каком языке мы с</w:t>
      </w:r>
      <w:r w:rsidR="00637503">
        <w:t>ей</w:t>
      </w:r>
      <w:r w:rsidRPr="002B09DF">
        <w:t xml:space="preserve">час работаем. Если данный язык не установлен, то </w:t>
      </w:r>
      <w:r w:rsidR="002B09DF" w:rsidRPr="002B09DF">
        <w:t>выбирается первый попавшийся</w:t>
      </w:r>
      <w:r w:rsidR="00637503">
        <w:t>,</w:t>
      </w:r>
      <w:r w:rsidR="002B09DF" w:rsidRPr="002B09DF">
        <w:t xml:space="preserve"> и в HomeController.cs:LangMenu </w:t>
      </w:r>
      <w:r w:rsidR="002B09DF">
        <w:t>устанавливается для пользователя.</w:t>
      </w:r>
      <w:r w:rsidR="002B09DF" w:rsidRPr="002B09DF">
        <w:t xml:space="preserve"> </w:t>
      </w:r>
      <w:r w:rsidR="002B09DF">
        <w:t>Создадим</w:t>
      </w:r>
      <w:r w:rsidR="002B09DF" w:rsidRPr="00872466">
        <w:rPr>
          <w:lang w:val="en-US"/>
        </w:rPr>
        <w:t xml:space="preserve"> </w:t>
      </w:r>
      <w:r w:rsidR="002B09DF">
        <w:rPr>
          <w:lang w:val="en-US"/>
        </w:rPr>
        <w:t>LangAdminView</w:t>
      </w:r>
      <w:r w:rsidR="002B09DF" w:rsidRPr="00872466">
        <w:rPr>
          <w:lang w:val="en-US"/>
        </w:rPr>
        <w:t>.</w:t>
      </w:r>
      <w:r w:rsidR="002B09DF">
        <w:rPr>
          <w:lang w:val="en-US"/>
        </w:rPr>
        <w:t>cs</w:t>
      </w:r>
      <w:r w:rsidR="002B09DF" w:rsidRPr="00872466">
        <w:rPr>
          <w:lang w:val="en-US"/>
        </w:rPr>
        <w:t xml:space="preserve"> (/</w:t>
      </w:r>
      <w:r w:rsidR="002B09DF">
        <w:rPr>
          <w:lang w:val="en-US"/>
        </w:rPr>
        <w:t>Models</w:t>
      </w:r>
      <w:r w:rsidR="002B09DF" w:rsidRPr="00872466">
        <w:rPr>
          <w:lang w:val="en-US"/>
        </w:rPr>
        <w:t>/</w:t>
      </w:r>
      <w:r w:rsidR="002B09DF">
        <w:rPr>
          <w:lang w:val="en-US"/>
        </w:rPr>
        <w:t>ViewModel</w:t>
      </w:r>
      <w:r w:rsidR="002B09DF" w:rsidRPr="00872466">
        <w:rPr>
          <w:lang w:val="en-US"/>
        </w:rPr>
        <w:t>/</w:t>
      </w:r>
      <w:r w:rsidR="002B09DF">
        <w:rPr>
          <w:lang w:val="en-US"/>
        </w:rPr>
        <w:t>LangAdminView</w:t>
      </w:r>
      <w:r w:rsidR="002B09DF" w:rsidRPr="00872466">
        <w:rPr>
          <w:lang w:val="en-US"/>
        </w:rPr>
        <w:t>.</w:t>
      </w:r>
      <w:r w:rsidR="002B09DF">
        <w:rPr>
          <w:lang w:val="en-US"/>
        </w:rPr>
        <w:t>cs</w:t>
      </w:r>
      <w:r w:rsidR="002B09DF" w:rsidRPr="00872466">
        <w:rPr>
          <w:lang w:val="en-US"/>
        </w:rPr>
        <w:t>):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LangAdminView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SelectedLang {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Langs {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LangAdminView(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currentLang = currentLang ?? 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Langs =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Repository.Languages)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Langs.Add(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Selected = (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.Compare(currentLang, lang.Code,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0),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Value = lang.Code,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Text = lang.Name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});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B09DF" w:rsidRDefault="002B09DF" w:rsidP="002B09DF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F695A" w:rsidRPr="00872466" w:rsidRDefault="002B09DF" w:rsidP="007531A6">
      <w:pPr>
        <w:rPr>
          <w:lang w:val="en-US"/>
        </w:rPr>
      </w:pPr>
      <w:r w:rsidRPr="00872466">
        <w:rPr>
          <w:lang w:val="en-US"/>
        </w:rPr>
        <w:t xml:space="preserve"> </w:t>
      </w:r>
      <w:r>
        <w:t>Опишем</w:t>
      </w:r>
      <w:r w:rsidRPr="00872466">
        <w:rPr>
          <w:lang w:val="en-US"/>
        </w:rPr>
        <w:t xml:space="preserve"> </w:t>
      </w:r>
      <w:r>
        <w:t>все</w:t>
      </w:r>
      <w:r w:rsidRPr="00872466">
        <w:rPr>
          <w:lang w:val="en-US"/>
        </w:rPr>
        <w:t xml:space="preserve"> </w:t>
      </w:r>
      <w:r w:rsidRPr="002B09DF">
        <w:rPr>
          <w:lang w:val="en-US"/>
        </w:rPr>
        <w:t>View</w:t>
      </w:r>
      <w:r w:rsidRPr="00872466">
        <w:rPr>
          <w:lang w:val="en-US"/>
        </w:rPr>
        <w:t xml:space="preserve"> (+</w:t>
      </w:r>
      <w:r w:rsidRPr="002B09DF">
        <w:rPr>
          <w:lang w:val="en-US"/>
        </w:rPr>
        <w:t>js</w:t>
      </w:r>
      <w:r w:rsidRPr="00872466">
        <w:rPr>
          <w:lang w:val="en-US"/>
        </w:rPr>
        <w:t>-</w:t>
      </w:r>
      <w:r>
        <w:t>файлы</w:t>
      </w:r>
      <w:r w:rsidRPr="00872466">
        <w:rPr>
          <w:lang w:val="en-US"/>
        </w:rPr>
        <w:t>):</w:t>
      </w:r>
    </w:p>
    <w:p w:rsidR="002B09DF" w:rsidRDefault="002B09DF" w:rsidP="007531A6">
      <w:pPr>
        <w:rPr>
          <w:lang w:val="en-US"/>
        </w:rPr>
      </w:pPr>
      <w:r w:rsidRPr="00872466">
        <w:rPr>
          <w:lang w:val="en-US"/>
        </w:rPr>
        <w:t>/</w:t>
      </w:r>
      <w:r>
        <w:rPr>
          <w:lang w:val="en-US"/>
        </w:rPr>
        <w:t>Areas</w:t>
      </w:r>
      <w:r w:rsidRPr="00872466">
        <w:rPr>
          <w:lang w:val="en-US"/>
        </w:rPr>
        <w:t>/</w:t>
      </w:r>
      <w:r>
        <w:rPr>
          <w:lang w:val="en-US"/>
        </w:rPr>
        <w:t>Admin</w:t>
      </w:r>
      <w:r w:rsidRPr="00872466">
        <w:rPr>
          <w:lang w:val="en-US"/>
        </w:rPr>
        <w:t>/</w:t>
      </w:r>
      <w:r>
        <w:rPr>
          <w:lang w:val="en-US"/>
        </w:rPr>
        <w:t>Views</w:t>
      </w:r>
      <w:r w:rsidRPr="00872466">
        <w:rPr>
          <w:lang w:val="en-US"/>
        </w:rPr>
        <w:t>/</w:t>
      </w:r>
      <w:r>
        <w:rPr>
          <w:lang w:val="en-US"/>
        </w:rPr>
        <w:t>Shared</w:t>
      </w:r>
      <w:r w:rsidRPr="00872466">
        <w:rPr>
          <w:lang w:val="en-US"/>
        </w:rPr>
        <w:t>/_</w:t>
      </w:r>
      <w:r>
        <w:rPr>
          <w:lang w:val="en-US"/>
        </w:rPr>
        <w:t>Layout</w:t>
      </w:r>
      <w:r w:rsidRPr="00872466">
        <w:rPr>
          <w:lang w:val="en-US"/>
        </w:rPr>
        <w:t>.</w:t>
      </w:r>
      <w:r>
        <w:rPr>
          <w:lang w:val="en-US"/>
        </w:rPr>
        <w:t>cshtml</w:t>
      </w:r>
      <w:r w:rsidRPr="00872466">
        <w:rPr>
          <w:lang w:val="en-US"/>
        </w:rPr>
        <w:t>: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 = ((LessonProject.Controllers.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)ViewContext.Controller).CurrentUser;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ViewBag.Title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http-equiv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="Content-Type"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="text/html;charset=UTF-8"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"~/Content/css/jqueryui"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"styles"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"~/bundles/modernizr"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="navbar-inner"&gt;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="container-fluid"&gt;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="btn-group pull-right"&gt;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dropdown-toggle"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data-toggle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="dropdown"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="icon-user"&gt;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currentUser.Email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="caret"&gt;&lt;/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872466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="dropdown-menu"&gt;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="/"&gt;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На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сайт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="divider"&gt;&lt;/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"Logout"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area = 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Выход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="brand"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="container-fluid"&gt;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="row-fluid"&gt;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="span3"&gt;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="well sidebar-nav"&gt;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 nav-list"&gt;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Html.Action(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"LangMenu"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"Home"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Html.Action(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"AdminMenu"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"Home"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="span9"&gt;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"~/bundles/jqueryui"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"~/bundles/bootstrap"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"~/bundles/common"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"/Scripts/admin/common.js"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"scripts"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872466" w:rsidRDefault="00CC4DD1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CC4DD1" w:rsidRPr="00872466" w:rsidRDefault="00CC4DD1" w:rsidP="00CC4DD1">
      <w:pPr>
        <w:rPr>
          <w:lang w:val="en-US"/>
        </w:rPr>
      </w:pPr>
      <w:r w:rsidRPr="00872466">
        <w:rPr>
          <w:lang w:val="en-US"/>
        </w:rPr>
        <w:t>Index.cshtml (/Areas/Admin/Views/Home/Index.cshtml):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"~/Areas/Admin/Views/Shared/_Layout.cshtml"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Админка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872466" w:rsidRDefault="00CC4DD1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CC4DD1" w:rsidRDefault="00CC4DD1" w:rsidP="00CC4DD1">
      <w:pPr>
        <w:rPr>
          <w:lang w:val="en-US"/>
        </w:rPr>
      </w:pPr>
      <w:r w:rsidRPr="00872466">
        <w:rPr>
          <w:lang w:val="en-US"/>
        </w:rPr>
        <w:t>AdminMenu.cshtml (/Areas/Admin/Views/Home/AdminMenu.cshtml):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C4DD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Главная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C4DD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C4DD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Посты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Default="00CC4DD1" w:rsidP="00CC4DD1">
      <w:pPr>
        <w:rPr>
          <w:lang w:val="en-US"/>
        </w:rPr>
      </w:pPr>
    </w:p>
    <w:p w:rsidR="00CC4DD1" w:rsidRDefault="00CC4DD1" w:rsidP="00CC4DD1">
      <w:pPr>
        <w:rPr>
          <w:lang w:val="en-US"/>
        </w:rPr>
      </w:pPr>
      <w:r>
        <w:rPr>
          <w:lang w:val="en-US"/>
        </w:rPr>
        <w:t xml:space="preserve">LangMenu.cshtml </w:t>
      </w:r>
      <w:r w:rsidRPr="00CC4DD1">
        <w:rPr>
          <w:lang w:val="en-US"/>
        </w:rPr>
        <w:t>(/Areas/Admin/Views/Home/</w:t>
      </w:r>
      <w:r>
        <w:rPr>
          <w:lang w:val="en-US"/>
        </w:rPr>
        <w:t>LangMenu</w:t>
      </w:r>
      <w:r w:rsidRPr="00CC4DD1">
        <w:rPr>
          <w:lang w:val="en-US"/>
        </w:rPr>
        <w:t>.cshtml):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LangAdminView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C4DD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"ChangeLanguage"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"SelectLangForm"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"SelectedLang"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Model.Langs)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Default="00CC4DD1" w:rsidP="00CC4DD1">
      <w:pPr>
        <w:rPr>
          <w:lang w:val="en-US"/>
        </w:rPr>
      </w:pPr>
    </w:p>
    <w:p w:rsidR="00CC4DD1" w:rsidRDefault="00CC4DD1" w:rsidP="00CC4DD1">
      <w:pPr>
        <w:rPr>
          <w:lang w:val="en-US"/>
        </w:rPr>
      </w:pPr>
      <w:r>
        <w:t>И</w:t>
      </w:r>
      <w:r w:rsidRPr="00CC4DD1">
        <w:rPr>
          <w:lang w:val="en-US"/>
        </w:rPr>
        <w:t xml:space="preserve"> </w:t>
      </w:r>
      <w:r>
        <w:t>обработчик</w:t>
      </w:r>
      <w:r w:rsidRPr="00CC4DD1">
        <w:rPr>
          <w:lang w:val="en-US"/>
        </w:rPr>
        <w:t xml:space="preserve"> </w:t>
      </w:r>
      <w:r>
        <w:rPr>
          <w:lang w:val="en-US"/>
        </w:rPr>
        <w:t>SelectedLang (/Scripts/admin/common.js):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AdminCommon()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"#SelectedLang"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).change(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"#SelectLangForm"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).submit();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adminCommon 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adminCommon 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AdminCommon();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adminCommon.init();</w:t>
      </w:r>
    </w:p>
    <w:p w:rsidR="00CC4DD1" w:rsidRDefault="00CC4DD1" w:rsidP="00CC4DD1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CC4DD1" w:rsidRDefault="00CC4DD1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CC4DD1" w:rsidRPr="00CC4DD1" w:rsidRDefault="00CC4DD1" w:rsidP="00CC4DD1">
      <w:r>
        <w:lastRenderedPageBreak/>
        <w:t xml:space="preserve">Заходим под админом (у меня это </w:t>
      </w:r>
      <w:r>
        <w:rPr>
          <w:lang w:val="en-US"/>
        </w:rPr>
        <w:t>chernikov</w:t>
      </w:r>
      <w:r w:rsidRPr="00CC4DD1">
        <w:t>@</w:t>
      </w:r>
      <w:r>
        <w:rPr>
          <w:lang w:val="en-US"/>
        </w:rPr>
        <w:t>gmail</w:t>
      </w:r>
      <w:r w:rsidRPr="00CC4DD1">
        <w:t>.</w:t>
      </w:r>
      <w:r>
        <w:rPr>
          <w:lang w:val="en-US"/>
        </w:rPr>
        <w:t>com</w:t>
      </w:r>
      <w:r w:rsidRPr="00CC4DD1">
        <w:t xml:space="preserve">) </w:t>
      </w:r>
      <w:r>
        <w:t xml:space="preserve">и переходим на страницу </w:t>
      </w:r>
      <w:hyperlink r:id="rId143" w:history="1">
        <w:r w:rsidRPr="005E3794">
          <w:rPr>
            <w:rStyle w:val="a7"/>
            <w:lang w:val="en-US"/>
          </w:rPr>
          <w:t>http</w:t>
        </w:r>
        <w:r w:rsidRPr="005E3794">
          <w:rPr>
            <w:rStyle w:val="a7"/>
          </w:rPr>
          <w:t>://</w:t>
        </w:r>
        <w:r w:rsidRPr="005E3794">
          <w:rPr>
            <w:rStyle w:val="a7"/>
            <w:lang w:val="en-US"/>
          </w:rPr>
          <w:t>localhost</w:t>
        </w:r>
        <w:r w:rsidRPr="005E3794">
          <w:rPr>
            <w:rStyle w:val="a7"/>
          </w:rPr>
          <w:t>/</w:t>
        </w:r>
        <w:r w:rsidRPr="005E3794">
          <w:rPr>
            <w:rStyle w:val="a7"/>
            <w:lang w:val="en-US"/>
          </w:rPr>
          <w:t>admin</w:t>
        </w:r>
      </w:hyperlink>
      <w:r w:rsidRPr="00CC4DD1">
        <w:t>:</w:t>
      </w:r>
    </w:p>
    <w:p w:rsidR="00CC4DD1" w:rsidRDefault="00CC4DD1" w:rsidP="00CC4DD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4E73D6B" wp14:editId="562BFD79">
            <wp:extent cx="5443268" cy="1467005"/>
            <wp:effectExtent l="0" t="0" r="5080" b="0"/>
            <wp:docPr id="83" name="Рисунок 83" descr="D:\Projects\RepositoryMercurial\WebTemplate\Sources\lessons\PrintScreens\LessonC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Projects\RepositoryMercurial\WebTemplate\Sources\lessons\PrintScreens\LessonC\Untitled-10.jp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019" cy="1467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DD1" w:rsidRPr="00CC4DD1" w:rsidRDefault="00CC4DD1" w:rsidP="00CC4DD1">
      <w:pPr>
        <w:rPr>
          <w:i/>
        </w:rPr>
      </w:pPr>
      <w:r w:rsidRPr="00CC4DD1">
        <w:rPr>
          <w:i/>
        </w:rPr>
        <w:t>Если не удалось зайти и выкинуло на /</w:t>
      </w:r>
      <w:r w:rsidRPr="00CC4DD1">
        <w:rPr>
          <w:i/>
          <w:lang w:val="en-US"/>
        </w:rPr>
        <w:t>Login</w:t>
      </w:r>
      <w:r w:rsidR="00637503">
        <w:rPr>
          <w:i/>
        </w:rPr>
        <w:t>,</w:t>
      </w:r>
      <w:r w:rsidRPr="00CC4DD1">
        <w:rPr>
          <w:i/>
        </w:rPr>
        <w:t xml:space="preserve"> то проверьте связь </w:t>
      </w:r>
      <w:r w:rsidRPr="00CC4DD1">
        <w:rPr>
          <w:i/>
          <w:lang w:val="en-US"/>
        </w:rPr>
        <w:t>UserRole</w:t>
      </w:r>
      <w:r w:rsidRPr="00CC4DD1">
        <w:rPr>
          <w:i/>
        </w:rPr>
        <w:t xml:space="preserve"> в БД, чтобы текущий пользователь имел роль с кодом “</w:t>
      </w:r>
      <w:r w:rsidRPr="00CC4DD1">
        <w:rPr>
          <w:i/>
          <w:lang w:val="en-US"/>
        </w:rPr>
        <w:t>admin</w:t>
      </w:r>
      <w:r w:rsidRPr="00CC4DD1">
        <w:rPr>
          <w:i/>
        </w:rPr>
        <w:t>”.</w:t>
      </w:r>
    </w:p>
    <w:p w:rsidR="00CC4DD1" w:rsidRDefault="00637503" w:rsidP="00CC4DD1">
      <w:r>
        <w:t xml:space="preserve">Открываем </w:t>
      </w:r>
      <w:r w:rsidR="00CC4DD1">
        <w:t>выпадающий список языков. Он и показывает, в каком языке мы в данный момент работаем.</w:t>
      </w:r>
    </w:p>
    <w:p w:rsidR="00CC4DD1" w:rsidRDefault="00CC4DD1" w:rsidP="00CC4DD1">
      <w:pPr>
        <w:rPr>
          <w:lang w:val="en-US"/>
        </w:rPr>
      </w:pPr>
      <w:r>
        <w:t>Добавляем</w:t>
      </w:r>
      <w:r w:rsidRPr="00CC4DD1">
        <w:rPr>
          <w:lang w:val="en-US"/>
        </w:rPr>
        <w:t xml:space="preserve"> </w:t>
      </w:r>
      <w:r>
        <w:t>контроллер</w:t>
      </w:r>
      <w:r w:rsidRPr="00CC4DD1">
        <w:rPr>
          <w:lang w:val="en-US"/>
        </w:rPr>
        <w:t xml:space="preserve"> </w:t>
      </w:r>
      <w:r>
        <w:rPr>
          <w:lang w:val="en-US"/>
        </w:rPr>
        <w:t>PostController.cs (/Areas/Admin/Controllers/PostController.cs):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PostController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AdminController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Repository.Posts.OrderByDescending(p =&gt; p.AddedDate);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data = </w:t>
      </w:r>
      <w:r w:rsidRPr="00CC4DD1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PageableData</w:t>
      </w: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CC4DD1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</w:t>
      </w: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&gt;(list, page);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data.List.ForEach(p =&gt; p.CurrentLang = CurrentLang.ID);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Create()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postView =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CurrentLang = CurrentLang.ID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79126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postView);</w:t>
      </w:r>
    </w:p>
    <w:p w:rsidR="00791260" w:rsidRPr="00872466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91260" w:rsidRPr="00CC4DD1" w:rsidRDefault="00791260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 = Repository.Posts.FirstOrDefault(p =&gt; p.ID == id);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(post !=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C4DD1" w:rsidRPr="00791260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post.CurrentLang = CurrentLang.ID;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postView = 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)ModelMapper.Map(post,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View(postView);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RedirectToNotFoundPage;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ValidateInput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postView)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 = 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)ModelMapper.Map(postView,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CC4DD1" w:rsidRPr="00791260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post.CurrentLang = CurrentLang.ID;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(post.ID == 0)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post.UserID = CurrentUser.ID;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Repository.CreatePost(post);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Repository.UpdatePost(post);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TempData[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"Message"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Сохранено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View(postView);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Repository.RemovePost(id);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TempData[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"Message"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Удален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пост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87246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C4DD1" w:rsidRDefault="00CC4DD1" w:rsidP="00CC4DD1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C4DD1" w:rsidRPr="00791260" w:rsidRDefault="00CC4DD1" w:rsidP="00CC4DD1">
      <w:pPr>
        <w:rPr>
          <w:lang w:val="en-US"/>
        </w:rPr>
      </w:pPr>
      <w:r w:rsidRPr="00791260">
        <w:rPr>
          <w:lang w:val="en-US"/>
        </w:rPr>
        <w:t xml:space="preserve">Изменим </w:t>
      </w:r>
      <w:r w:rsidR="00791260" w:rsidRPr="00791260">
        <w:rPr>
          <w:lang w:val="en-US"/>
        </w:rPr>
        <w:t>PageableData</w:t>
      </w:r>
      <w:r w:rsidR="00637503" w:rsidRPr="00637503">
        <w:rPr>
          <w:lang w:val="en-US"/>
          <w:rPrChange w:id="12" w:author="asha" w:date="2013-04-02T23:31:00Z">
            <w:rPr/>
          </w:rPrChange>
        </w:rPr>
        <w:t>,</w:t>
      </w:r>
      <w:r w:rsidR="00791260" w:rsidRPr="00791260">
        <w:rPr>
          <w:lang w:val="en-US"/>
        </w:rPr>
        <w:t xml:space="preserve"> чтобы можно было сделать Foreach (/Models/Info/PageableData.cs): 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 :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</w:p>
    <w:p w:rsidR="00791260" w:rsidRPr="00872466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91260" w:rsidRPr="00872466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ItemPerPageDefault = 20;</w:t>
      </w:r>
    </w:p>
    <w:p w:rsidR="00791260" w:rsidRPr="00872466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91260" w:rsidRPr="00791260" w:rsidRDefault="00791260" w:rsidP="00791260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79126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List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&lt;T&gt; List { </w:t>
      </w:r>
      <w:r w:rsidRPr="0079126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79126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791260" w:rsidRDefault="00791260" w:rsidP="0079126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PageableData(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queryableSet,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page,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 = 0)</w:t>
      </w:r>
    </w:p>
    <w:p w:rsidR="00791260" w:rsidRDefault="00791260" w:rsidP="0079126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91260" w:rsidRDefault="00791260" w:rsidP="0079126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List = queryableSet.Skip((PageNo - 1) * itemPerPage).Take(itemPerPage)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.ToList();</w:t>
      </w:r>
    </w:p>
    <w:p w:rsidR="00791260" w:rsidRPr="00C265B5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91260" w:rsidRPr="00791260" w:rsidRDefault="00791260" w:rsidP="0079126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91260" w:rsidRDefault="00C265B5" w:rsidP="00CC4DD1">
      <w:pPr>
        <w:rPr>
          <w:lang w:val="en-US"/>
        </w:rPr>
      </w:pPr>
      <w:r>
        <w:rPr>
          <w:lang w:val="en-US"/>
        </w:rPr>
        <w:t>Index.cshtml (/Areas/Admin/Views/Post/Index.cshtml):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C265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C265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Посты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"~/Areas/Admin/Views/Shared/_Layout.cshtml"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Посты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Добавить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"Create"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table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="table"&gt;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thead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#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</w:rPr>
        <w:t>перевод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Наименование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thead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Model.List)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item.ID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    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yellow"/>
        </w:rPr>
        <w:t>@(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item.IsCorrectLang ?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</w:rPr>
        <w:t>""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: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</w:rPr>
        <w:t>"нужен перевод"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yellow"/>
        </w:rPr>
        <w:t>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item.Header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Изменить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item.ID },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  btn-mini"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Удалить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"Delete"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item.ID },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  btn-mini btn-danger"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265B5" w:rsidRPr="00872466" w:rsidRDefault="00C265B5" w:rsidP="00C265B5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Pr="00872466" w:rsidRDefault="00C265B5" w:rsidP="00C265B5">
      <w:r>
        <w:t xml:space="preserve">При инициализации в </w:t>
      </w:r>
      <w:r>
        <w:rPr>
          <w:lang w:val="en-US"/>
        </w:rPr>
        <w:t>ForEach</w:t>
      </w:r>
      <w:r>
        <w:t xml:space="preserve">, в каждом объекте уже </w:t>
      </w:r>
      <w:r w:rsidR="00637503">
        <w:t xml:space="preserve">инициализируются </w:t>
      </w:r>
      <w:r>
        <w:t xml:space="preserve">языковые поля.  Язык – тот, с которым в данный момент работаем в админке. </w:t>
      </w:r>
    </w:p>
    <w:p w:rsidR="00C265B5" w:rsidRDefault="00C265B5" w:rsidP="00C265B5">
      <w:pPr>
        <w:rPr>
          <w:lang w:val="en-US"/>
        </w:rPr>
      </w:pPr>
      <w:r>
        <w:rPr>
          <w:lang w:val="en-US"/>
        </w:rPr>
        <w:t>View</w:t>
      </w:r>
      <w:r w:rsidRPr="00C265B5">
        <w:t xml:space="preserve"> </w:t>
      </w:r>
      <w:r>
        <w:t xml:space="preserve">для редактирования тривиальна, так как мы всю работу делаем в </w:t>
      </w:r>
      <w:r>
        <w:rPr>
          <w:lang w:val="en-US"/>
        </w:rPr>
        <w:t>Controller</w:t>
      </w:r>
      <w:r w:rsidRPr="00C265B5">
        <w:t xml:space="preserve">, </w:t>
      </w:r>
      <w:r>
        <w:t xml:space="preserve">а наш </w:t>
      </w:r>
      <w:r>
        <w:rPr>
          <w:lang w:val="en-US"/>
        </w:rPr>
        <w:t>PostView</w:t>
      </w:r>
      <w:r w:rsidRPr="00C265B5">
        <w:t xml:space="preserve"> </w:t>
      </w:r>
      <w:r>
        <w:t xml:space="preserve">уже использует языковые настройки. </w:t>
      </w:r>
      <w:r w:rsidRPr="00C265B5">
        <w:rPr>
          <w:lang w:val="en-US"/>
        </w:rPr>
        <w:t>(</w:t>
      </w:r>
      <w:r>
        <w:rPr>
          <w:lang w:val="en-US"/>
        </w:rPr>
        <w:t>/Areas/Admin/Views/Post/Edit</w:t>
      </w:r>
      <w:r w:rsidRPr="00C265B5">
        <w:rPr>
          <w:lang w:val="en-US"/>
        </w:rPr>
        <w:t>.</w:t>
      </w:r>
      <w:r>
        <w:rPr>
          <w:lang w:val="en-US"/>
        </w:rPr>
        <w:t>cshtml</w:t>
      </w:r>
      <w:r w:rsidRPr="00C265B5">
        <w:rPr>
          <w:lang w:val="en-US"/>
        </w:rPr>
        <w:t>)</w:t>
      </w:r>
      <w:r>
        <w:rPr>
          <w:lang w:val="en-US"/>
        </w:rPr>
        <w:t>: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C265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ViewBag.Title = Model.ID == 0 ?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"Добавить пост"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"Изменить пост"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Layout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"~/Areas/Admin/Views/Shared/_Layout.cshtml"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Model.ID == 0 ?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"Добавить пост"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"Изменить пост"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)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.Post))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Html.Hidden(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Model.ID)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@(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!Model.IsCorrectLang</w:t>
      </w:r>
      <w:r w:rsidR="00D353E0" w:rsidRPr="0087246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&amp;&amp; Model.ID != 0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?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</w:rPr>
        <w:t>нужен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перевод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: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""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="control-group"&gt;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label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="control-label"&gt;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</w:rPr>
        <w:t>Заголовок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label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="controls"&gt;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Html.TextBox(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"Header"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Model.Header,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"input-xlarge"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Html.ValidationMessage(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"Header"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"Url"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Model.Url,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"Url"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="control-group"&gt;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label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="control-label"&gt;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</w:rPr>
        <w:t>Содержимое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label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="controls"&gt;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Html.TextArea(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"Content"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Model.Content,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"input-xlarge"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Html.ValidationMessage(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"Content"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Сохранить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Отменить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Pr="00872466" w:rsidRDefault="00C265B5" w:rsidP="00C265B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65B5" w:rsidRPr="00872466" w:rsidRDefault="00BC03BB" w:rsidP="00C265B5">
      <w:r>
        <w:t>Обратите внимание на подсказку</w:t>
      </w:r>
      <w:r w:rsidR="00637503">
        <w:t xml:space="preserve"> о</w:t>
      </w:r>
      <w:r>
        <w:t xml:space="preserve"> необходим</w:t>
      </w:r>
      <w:r w:rsidR="00637503">
        <w:t>ости</w:t>
      </w:r>
      <w:r>
        <w:t xml:space="preserve"> перевод</w:t>
      </w:r>
      <w:r w:rsidR="00637503">
        <w:t>а</w:t>
      </w:r>
      <w:r>
        <w:t>. В данном случае, поля уже будут заполнены, и их нужно перевести и сохранить. Таким образом, будет добавлен перевод.</w:t>
      </w:r>
    </w:p>
    <w:p w:rsidR="00E57940" w:rsidRDefault="00E57940" w:rsidP="00C265B5">
      <w:r>
        <w:t>Добавляем пару постов и переводим их:</w:t>
      </w:r>
    </w:p>
    <w:p w:rsidR="00E57940" w:rsidRDefault="00E57940" w:rsidP="00C265B5">
      <w:r>
        <w:rPr>
          <w:noProof/>
          <w:lang w:eastAsia="ru-RU"/>
        </w:rPr>
        <w:drawing>
          <wp:inline distT="0" distB="0" distL="0" distR="0" wp14:anchorId="70A7EF5C" wp14:editId="7596858B">
            <wp:extent cx="5676181" cy="1279967"/>
            <wp:effectExtent l="0" t="0" r="1270" b="0"/>
            <wp:docPr id="84" name="Рисунок 84" descr="D:\Projects\RepositoryMercurial\WebTemplate\Sources\lessons\PrintScreens\LessonC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Projects\RepositoryMercurial\WebTemplate\Sources\lessons\PrintScreens\LessonC\Untitled-11.jp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74" cy="128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940" w:rsidRPr="00E57940" w:rsidRDefault="00E57940" w:rsidP="00C265B5">
      <w:r>
        <w:t>Ок, посты созданы.</w:t>
      </w:r>
    </w:p>
    <w:p w:rsidR="00BC03BB" w:rsidRPr="00872466" w:rsidRDefault="00E57940" w:rsidP="00C265B5">
      <w:r>
        <w:t>Создадим</w:t>
      </w:r>
      <w:r w:rsidRPr="00872466">
        <w:t xml:space="preserve"> </w:t>
      </w:r>
      <w:r>
        <w:rPr>
          <w:lang w:val="en-US"/>
        </w:rPr>
        <w:t>PostController</w:t>
      </w:r>
      <w:r w:rsidRPr="00872466">
        <w:t xml:space="preserve"> </w:t>
      </w:r>
      <w:r>
        <w:t>в</w:t>
      </w:r>
      <w:r w:rsidRPr="00872466">
        <w:t xml:space="preserve"> </w:t>
      </w:r>
      <w:r>
        <w:rPr>
          <w:lang w:val="en-US"/>
        </w:rPr>
        <w:t>Default</w:t>
      </w:r>
      <w:r w:rsidRPr="00872466">
        <w:t xml:space="preserve"> </w:t>
      </w:r>
      <w:r>
        <w:rPr>
          <w:lang w:val="en-US"/>
        </w:rPr>
        <w:t>Area</w:t>
      </w:r>
      <w:r w:rsidRPr="00872466">
        <w:t xml:space="preserve"> </w:t>
      </w:r>
      <w:r>
        <w:t>и</w:t>
      </w:r>
      <w:r w:rsidRPr="00872466">
        <w:t xml:space="preserve"> </w:t>
      </w:r>
      <w:r>
        <w:t>выведем</w:t>
      </w:r>
      <w:r w:rsidRPr="00872466">
        <w:t xml:space="preserve"> </w:t>
      </w:r>
      <w:r>
        <w:t>посты</w:t>
      </w:r>
      <w:r w:rsidRPr="00872466">
        <w:t xml:space="preserve"> (/</w:t>
      </w:r>
      <w:r>
        <w:rPr>
          <w:lang w:val="en-US"/>
        </w:rPr>
        <w:t>Areas</w:t>
      </w:r>
      <w:r w:rsidRPr="00872466">
        <w:t>/</w:t>
      </w:r>
      <w:r>
        <w:rPr>
          <w:lang w:val="en-US"/>
        </w:rPr>
        <w:t>Default</w:t>
      </w:r>
      <w:r w:rsidRPr="00872466">
        <w:t>/</w:t>
      </w:r>
      <w:r>
        <w:rPr>
          <w:lang w:val="en-US"/>
        </w:rPr>
        <w:t>Controller</w:t>
      </w:r>
      <w:r w:rsidRPr="00872466">
        <w:t>/</w:t>
      </w:r>
      <w:r>
        <w:rPr>
          <w:lang w:val="en-US"/>
        </w:rPr>
        <w:t>PostController</w:t>
      </w:r>
      <w:r w:rsidRPr="00872466">
        <w:t>.</w:t>
      </w:r>
      <w:r>
        <w:rPr>
          <w:lang w:val="en-US"/>
        </w:rPr>
        <w:t>cs</w:t>
      </w:r>
      <w:r w:rsidRPr="00872466">
        <w:t>):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PostController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Repository.Posts.OrderByDescending(p =&gt; p.AddedDate);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&gt;(list, page);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data.List.ForEach(p =&gt; p.CurrentLang = CurrentLang.ID);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57940" w:rsidRDefault="00E57940" w:rsidP="00E5794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57940" w:rsidRDefault="00E57940">
      <w:pPr>
        <w:rPr>
          <w:lang w:val="en-US"/>
        </w:rPr>
      </w:pPr>
      <w:r>
        <w:rPr>
          <w:lang w:val="en-US"/>
        </w:rPr>
        <w:br w:type="page"/>
      </w:r>
    </w:p>
    <w:p w:rsidR="00E57940" w:rsidRDefault="00E57940" w:rsidP="00E57940">
      <w:pPr>
        <w:rPr>
          <w:lang w:val="en-US"/>
        </w:rPr>
      </w:pPr>
      <w:r>
        <w:rPr>
          <w:lang w:val="en-US"/>
        </w:rPr>
        <w:lastRenderedPageBreak/>
        <w:t>Index.cshtml  (/Areas/Default/Views/Post/Index.cshtml):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Model.List)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post.Header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post.Content.NlToBr()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post.AddedDate.ToString(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="pagination"&gt;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Html.PageLinks(Model.PageNo, Model.CountPage, x =&gt; Url.Action(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{page = x}))</w:t>
      </w:r>
    </w:p>
    <w:p w:rsidR="00E57940" w:rsidRDefault="00E57940" w:rsidP="00E57940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57940" w:rsidRDefault="00E57940" w:rsidP="00E57940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И проверяем:</w:t>
      </w:r>
    </w:p>
    <w:p w:rsidR="00E57940" w:rsidRDefault="008E3262" w:rsidP="00C265B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A8E1FB5" wp14:editId="2963201F">
            <wp:extent cx="3795623" cy="4877129"/>
            <wp:effectExtent l="0" t="0" r="0" b="0"/>
            <wp:docPr id="85" name="Рисунок 85" descr="D:\Projects\RepositoryMercurial\WebTemplate\Sources\lessons\PrintScreens\LessonC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C\Untitled-12.jp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879" cy="4878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1DC" w:rsidRPr="008461DC" w:rsidRDefault="008461DC" w:rsidP="00C265B5">
      <w:r>
        <w:t>Супер!</w:t>
      </w:r>
    </w:p>
    <w:p w:rsidR="00D94929" w:rsidRPr="008461DC" w:rsidRDefault="00D94929" w:rsidP="002B09DF">
      <w:pPr>
        <w:pStyle w:val="3"/>
      </w:pPr>
      <w:r>
        <w:lastRenderedPageBreak/>
        <w:t>Переключение</w:t>
      </w:r>
      <w:r w:rsidRPr="008461DC">
        <w:t xml:space="preserve"> </w:t>
      </w:r>
      <w:r>
        <w:t>между</w:t>
      </w:r>
      <w:r w:rsidRPr="008461DC">
        <w:t xml:space="preserve"> </w:t>
      </w:r>
      <w:r>
        <w:t>языками</w:t>
      </w:r>
    </w:p>
    <w:p w:rsidR="00935DFE" w:rsidRDefault="008461DC" w:rsidP="00935DFE">
      <w:pPr>
        <w:rPr>
          <w:lang w:val="en-US"/>
        </w:rPr>
      </w:pPr>
      <w:r>
        <w:t xml:space="preserve">Создадим переключалку </w:t>
      </w:r>
      <w:r>
        <w:rPr>
          <w:lang w:val="en-US"/>
        </w:rPr>
        <w:t>ru</w:t>
      </w:r>
      <w:r w:rsidRPr="008461DC">
        <w:t>/</w:t>
      </w:r>
      <w:r>
        <w:rPr>
          <w:lang w:val="en-US"/>
        </w:rPr>
        <w:t>en</w:t>
      </w:r>
      <w:r>
        <w:t xml:space="preserve"> в клиентской части. </w:t>
      </w:r>
      <w:r w:rsidR="00725E16">
        <w:t>Добавляем</w:t>
      </w:r>
      <w:r w:rsidR="00725E16" w:rsidRPr="00725E16">
        <w:rPr>
          <w:lang w:val="en-US"/>
        </w:rPr>
        <w:t xml:space="preserve"> </w:t>
      </w:r>
      <w:r w:rsidR="00725E16">
        <w:t>класс</w:t>
      </w:r>
      <w:r w:rsidR="00725E16" w:rsidRPr="00725E16">
        <w:rPr>
          <w:lang w:val="en-US"/>
        </w:rPr>
        <w:t xml:space="preserve"> </w:t>
      </w:r>
      <w:r w:rsidR="00725E16">
        <w:rPr>
          <w:lang w:val="en-US"/>
        </w:rPr>
        <w:t>LangHelper.cs (/Helper/LangHelper.cs):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LangHelper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LangSwitcher(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UrlHelper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url,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routeData,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lang)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liTagBuilder =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"li"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aTagBuilder =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routeValueDictionary =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RouteValueDictionary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(routeData.Values);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(routeValueDictionary.ContainsKey(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(routeData.Values[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lang)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liTagBuilder.AddCssClass(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"active"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routeValueDictionary[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 = lang;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aTagBuilder.MergeAttribute(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url.RouteUrl(routeValueDictionary));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aTagBuilder.SetInnerText(Name);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liTagBuilder.InnerHtml = aTagBuilder.ToString();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(liTagBuilder.ToString());</w:t>
      </w:r>
    </w:p>
    <w:p w:rsidR="00023C50" w:rsidRPr="00872466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23C50" w:rsidRDefault="00023C50" w:rsidP="00023C50">
      <w:pPr>
        <w:rPr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  <w:r w:rsidRPr="00023C50">
        <w:rPr>
          <w:lang w:val="en-US"/>
        </w:rPr>
        <w:t xml:space="preserve"> </w:t>
      </w:r>
    </w:p>
    <w:p w:rsidR="00D32796" w:rsidRDefault="00D32796" w:rsidP="00023C50">
      <w:pPr>
        <w:rPr>
          <w:lang w:val="en-US"/>
        </w:rPr>
      </w:pPr>
      <w:r w:rsidRPr="00023C50">
        <w:t>Добавляем</w:t>
      </w:r>
      <w:r w:rsidRPr="00023C50">
        <w:rPr>
          <w:lang w:val="en-US"/>
        </w:rPr>
        <w:t xml:space="preserve"> Partial </w:t>
      </w:r>
      <w:r w:rsidRPr="00023C50">
        <w:t>в</w:t>
      </w:r>
      <w:r w:rsidRPr="00023C50">
        <w:rPr>
          <w:lang w:val="en-US"/>
        </w:rPr>
        <w:t xml:space="preserve"> _Layout.cshtml (/Areas/Default/</w:t>
      </w:r>
      <w:r w:rsidR="00023C50" w:rsidRPr="00023C50">
        <w:rPr>
          <w:lang w:val="en-US"/>
        </w:rPr>
        <w:t>Views/Shared/_Layout.cshtml</w:t>
      </w:r>
      <w:r w:rsidRPr="00023C50">
        <w:rPr>
          <w:lang w:val="en-US"/>
        </w:rPr>
        <w:t>)</w:t>
      </w:r>
      <w:r w:rsidR="00023C50" w:rsidRPr="00023C50">
        <w:rPr>
          <w:lang w:val="en-US"/>
        </w:rPr>
        <w:t>: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23C5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="container"&gt;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3C5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023C5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023C5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023C5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 nav-pills pull-right"&gt;</w:t>
      </w:r>
    </w:p>
    <w:p w:rsidR="00023C50" w:rsidRPr="00872466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72466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87246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Html.Partial(</w:t>
      </w:r>
      <w:r w:rsidRPr="0087246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"LangMenu"</w:t>
      </w:r>
      <w:r w:rsidRPr="0087246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023C50" w:rsidRPr="00872466" w:rsidRDefault="00023C50" w:rsidP="00023C50">
      <w:pPr>
        <w:rPr>
          <w:b/>
          <w:lang w:val="en-US"/>
        </w:rPr>
      </w:pPr>
      <w:r w:rsidRPr="0087246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72466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872466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023C50" w:rsidRPr="00872466" w:rsidRDefault="00023C50" w:rsidP="00D94929">
      <w:pPr>
        <w:rPr>
          <w:lang w:val="en-US"/>
        </w:rPr>
      </w:pPr>
      <w:r w:rsidRPr="00872466">
        <w:rPr>
          <w:lang w:val="en-US"/>
        </w:rPr>
        <w:t xml:space="preserve">+ LangMenu.cshtml: 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Url.LangSwitcher(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ViewContext.RouteData, 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Url.LangSwitcher(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ViewContext.RouteData, 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3C50" w:rsidRPr="00872466" w:rsidRDefault="00023C50" w:rsidP="00023C50">
      <w:pPr>
        <w:rPr>
          <w:lang w:val="en-US"/>
        </w:rPr>
      </w:pPr>
    </w:p>
    <w:p w:rsidR="00023C50" w:rsidRDefault="00023C50" w:rsidP="00023C50">
      <w:r>
        <w:t xml:space="preserve">Запускаем. </w:t>
      </w:r>
      <w:r w:rsidRPr="00023C50">
        <w:t>Вуаля! Красота.</w:t>
      </w:r>
    </w:p>
    <w:p w:rsidR="005C21CA" w:rsidRPr="00023C50" w:rsidRDefault="005C21CA" w:rsidP="00023C50">
      <w:r>
        <w:rPr>
          <w:noProof/>
          <w:lang w:eastAsia="ru-RU"/>
        </w:rPr>
        <w:drawing>
          <wp:inline distT="0" distB="0" distL="0" distR="0" wp14:anchorId="5AD41608" wp14:editId="155E29C5">
            <wp:extent cx="4433977" cy="2487596"/>
            <wp:effectExtent l="0" t="0" r="5080" b="8255"/>
            <wp:docPr id="86" name="Рисунок 86" descr="D:\Projects\RepositoryMercurial\WebTemplate\Sources\lessons\PrintScreens\LessonC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C\Untitled-13.jp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371" cy="2487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FD8" w:rsidRDefault="00B91FD8" w:rsidP="00B91FD8">
      <w:pPr>
        <w:pStyle w:val="3"/>
      </w:pPr>
      <w:r>
        <w:lastRenderedPageBreak/>
        <w:t>Неверный формат, перевод на русский</w:t>
      </w:r>
    </w:p>
    <w:p w:rsidR="005C21CA" w:rsidRPr="00D87988" w:rsidRDefault="005C21CA" w:rsidP="005C21CA">
      <w:r>
        <w:t>Иногда</w:t>
      </w:r>
      <w:r w:rsidR="001C4F9F" w:rsidRPr="00872466">
        <w:t>,</w:t>
      </w:r>
      <w:r>
        <w:t xml:space="preserve"> когда мы вводим в ожидаемое числовое поле текстовое значение, то мож</w:t>
      </w:r>
      <w:r w:rsidR="00D87988">
        <w:t>ем получить следующее сообщение:</w:t>
      </w:r>
    </w:p>
    <w:p w:rsidR="00D87988" w:rsidRPr="00D87988" w:rsidRDefault="00D87988" w:rsidP="005C21CA">
      <w:pPr>
        <w:rPr>
          <w:lang w:val="en-US"/>
        </w:rPr>
      </w:pPr>
      <w:r w:rsidRPr="00D87988"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>The value '</w:t>
      </w:r>
      <w:r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>one hundred dollars</w:t>
      </w:r>
      <w:r w:rsidRPr="00D87988"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 xml:space="preserve">' is not valid for </w:t>
      </w:r>
      <w:r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>Price</w:t>
      </w:r>
      <w:r w:rsidRPr="00D87988"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>.</w:t>
      </w:r>
    </w:p>
    <w:p w:rsidR="005C21CA" w:rsidRDefault="00D87988" w:rsidP="005C21CA">
      <w:r>
        <w:t>Но как это сообщение вывести на русском. Следующие действия помогут это сделать:</w:t>
      </w:r>
    </w:p>
    <w:p w:rsidR="00D87988" w:rsidRPr="00D87988" w:rsidRDefault="00D87988" w:rsidP="002037CD">
      <w:pPr>
        <w:pStyle w:val="a6"/>
        <w:numPr>
          <w:ilvl w:val="0"/>
          <w:numId w:val="58"/>
        </w:numPr>
      </w:pPr>
      <w:r>
        <w:t xml:space="preserve">Добавить папку </w:t>
      </w:r>
      <w:r>
        <w:rPr>
          <w:lang w:val="en-US"/>
        </w:rPr>
        <w:t xml:space="preserve">App_GlobalResources </w:t>
      </w:r>
    </w:p>
    <w:p w:rsidR="00D87988" w:rsidRPr="00D87988" w:rsidRDefault="00D87988" w:rsidP="002037CD">
      <w:pPr>
        <w:pStyle w:val="a6"/>
        <w:numPr>
          <w:ilvl w:val="0"/>
          <w:numId w:val="58"/>
        </w:numPr>
      </w:pPr>
      <w:r>
        <w:t xml:space="preserve">Добавить ресурс </w:t>
      </w:r>
      <w:r>
        <w:rPr>
          <w:lang w:val="en-US"/>
        </w:rPr>
        <w:t>Messages.resx</w:t>
      </w:r>
    </w:p>
    <w:p w:rsidR="00D87988" w:rsidRPr="00D87988" w:rsidRDefault="00D87988" w:rsidP="002037CD">
      <w:pPr>
        <w:pStyle w:val="a6"/>
        <w:numPr>
          <w:ilvl w:val="0"/>
          <w:numId w:val="58"/>
        </w:numPr>
      </w:pPr>
      <w:r>
        <w:t xml:space="preserve">Добавить строку </w:t>
      </w:r>
      <w:r w:rsidRPr="00D87988">
        <w:t>“</w:t>
      </w:r>
      <w:r w:rsidRPr="00D87988">
        <w:rPr>
          <w:lang w:val="en-US"/>
        </w:rPr>
        <w:t>PropertyValueInvalid</w:t>
      </w:r>
      <w:r w:rsidRPr="00D87988">
        <w:t>:</w:t>
      </w:r>
      <w:r w:rsidRPr="00D87988">
        <w:rPr>
          <w:lang w:val="en-US"/>
        </w:rPr>
        <w:t> </w:t>
      </w:r>
      <w:r w:rsidRPr="001C4F9F">
        <w:rPr>
          <w:b/>
        </w:rPr>
        <w:t>Значение {0} недопустимо для поля {1}</w:t>
      </w:r>
      <w:r w:rsidRPr="00D87988">
        <w:t>”</w:t>
      </w:r>
    </w:p>
    <w:p w:rsidR="001C4F9F" w:rsidRPr="001C4F9F" w:rsidRDefault="00D87988" w:rsidP="002037CD">
      <w:pPr>
        <w:pStyle w:val="a6"/>
        <w:numPr>
          <w:ilvl w:val="0"/>
          <w:numId w:val="58"/>
        </w:numPr>
        <w:rPr>
          <w:lang w:val="en-US"/>
        </w:rPr>
      </w:pPr>
      <w:r>
        <w:t>В</w:t>
      </w:r>
      <w:r w:rsidRPr="001C4F9F">
        <w:rPr>
          <w:lang w:val="en-US"/>
        </w:rPr>
        <w:t xml:space="preserve"> </w:t>
      </w:r>
      <w:r>
        <w:rPr>
          <w:lang w:val="en-US"/>
        </w:rPr>
        <w:t>App</w:t>
      </w:r>
      <w:r w:rsidRPr="001C4F9F">
        <w:rPr>
          <w:lang w:val="en-US"/>
        </w:rPr>
        <w:t>_</w:t>
      </w:r>
      <w:r>
        <w:rPr>
          <w:lang w:val="en-US"/>
        </w:rPr>
        <w:t>Start</w:t>
      </w:r>
      <w:r w:rsidRPr="001C4F9F">
        <w:rPr>
          <w:lang w:val="en-US"/>
        </w:rPr>
        <w:t xml:space="preserve"> </w:t>
      </w:r>
      <w:r>
        <w:t>добавить</w:t>
      </w:r>
      <w:r w:rsidRPr="001C4F9F">
        <w:rPr>
          <w:lang w:val="en-US"/>
        </w:rPr>
        <w:t xml:space="preserve"> </w:t>
      </w:r>
      <w:r>
        <w:t>строку</w:t>
      </w:r>
      <w:r w:rsidRPr="001C4F9F">
        <w:rPr>
          <w:lang w:val="en-US"/>
        </w:rPr>
        <w:t xml:space="preserve"> </w:t>
      </w:r>
      <w:r>
        <w:t>в</w:t>
      </w:r>
      <w:r w:rsidRPr="001C4F9F">
        <w:rPr>
          <w:lang w:val="en-US"/>
        </w:rPr>
        <w:t xml:space="preserve"> </w:t>
      </w:r>
      <w:r>
        <w:rPr>
          <w:lang w:val="en-US"/>
        </w:rPr>
        <w:t>Application</w:t>
      </w:r>
      <w:r w:rsidRPr="001C4F9F">
        <w:rPr>
          <w:lang w:val="en-US"/>
        </w:rPr>
        <w:t>_</w:t>
      </w:r>
      <w:r>
        <w:rPr>
          <w:lang w:val="en-US"/>
        </w:rPr>
        <w:t>Start()</w:t>
      </w:r>
      <w:r w:rsidR="001C4F9F" w:rsidRPr="001C4F9F">
        <w:rPr>
          <w:lang w:val="en-US"/>
        </w:rPr>
        <w:t xml:space="preserve"> (</w:t>
      </w:r>
      <w:r w:rsidR="001C4F9F">
        <w:rPr>
          <w:lang w:val="en-US"/>
        </w:rPr>
        <w:t>/Global.asax.cs</w:t>
      </w:r>
      <w:r w:rsidR="001C4F9F" w:rsidRPr="001C4F9F">
        <w:rPr>
          <w:lang w:val="en-US"/>
        </w:rPr>
        <w:t>)</w:t>
      </w:r>
    </w:p>
    <w:p w:rsidR="00D87988" w:rsidRDefault="00D87988" w:rsidP="00D87988">
      <w:pPr>
        <w:pStyle w:val="a6"/>
      </w:pPr>
      <w:r>
        <w:rPr>
          <w:rFonts w:ascii="Consolas" w:hAnsi="Consolas" w:cs="Consolas"/>
          <w:color w:val="2B91AF"/>
          <w:sz w:val="19"/>
          <w:szCs w:val="19"/>
          <w:highlight w:val="white"/>
        </w:rPr>
        <w:t>DefaultModelBinder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.ResourceClassKey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"Messages"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1C4F9F" w:rsidRDefault="00D87988" w:rsidP="002037CD">
      <w:pPr>
        <w:pStyle w:val="a6"/>
        <w:numPr>
          <w:ilvl w:val="0"/>
          <w:numId w:val="58"/>
        </w:numPr>
      </w:pPr>
      <w:r>
        <w:t>Для указания имени поля можно использовать</w:t>
      </w:r>
      <w:r w:rsidRPr="00D87988">
        <w:t xml:space="preserve"> </w:t>
      </w:r>
      <w:r>
        <w:t xml:space="preserve">атрибут </w:t>
      </w:r>
      <w:r>
        <w:rPr>
          <w:lang w:val="en-US"/>
        </w:rPr>
        <w:t>Display</w:t>
      </w:r>
      <w:r w:rsidRPr="00D87988">
        <w:t>[</w:t>
      </w:r>
      <w:r>
        <w:rPr>
          <w:lang w:val="en-US"/>
        </w:rPr>
        <w:t>Name</w:t>
      </w:r>
      <w:r w:rsidRPr="00D87988">
        <w:t>=”</w:t>
      </w:r>
      <w:r>
        <w:t>Цена</w:t>
      </w:r>
      <w:r w:rsidRPr="00D87988">
        <w:t>”]</w:t>
      </w:r>
      <w:r>
        <w:t xml:space="preserve"> </w:t>
      </w:r>
    </w:p>
    <w:p w:rsidR="001C4F9F" w:rsidRDefault="001C4F9F" w:rsidP="001C4F9F">
      <w:pPr>
        <w:ind w:left="360"/>
      </w:pPr>
      <w:r>
        <w:t>Получаем результат:</w:t>
      </w:r>
    </w:p>
    <w:p w:rsidR="00D87988" w:rsidRPr="00D87988" w:rsidRDefault="00D87988" w:rsidP="001C4F9F">
      <w:pPr>
        <w:ind w:left="360"/>
      </w:pPr>
      <w:r>
        <w:rPr>
          <w:noProof/>
          <w:lang w:eastAsia="ru-RU"/>
        </w:rPr>
        <w:drawing>
          <wp:inline distT="0" distB="0" distL="0" distR="0" wp14:anchorId="58751D84" wp14:editId="1FFA3E93">
            <wp:extent cx="5451894" cy="608063"/>
            <wp:effectExtent l="0" t="0" r="0" b="1905"/>
            <wp:docPr id="87" name="Рисунок 87" descr="D:\Projects\RepositoryMercurial\WebTemplate\Sources\lessons\PrintScreens\LessonC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C\Untitled-14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348" cy="60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466" w:rsidRDefault="00872466" w:rsidP="00872466">
      <w:pPr>
        <w:pStyle w:val="3"/>
      </w:pPr>
      <w:r>
        <w:t>Итог</w:t>
      </w:r>
    </w:p>
    <w:p w:rsidR="00872466" w:rsidRDefault="00872466">
      <w:r>
        <w:t>Работа в многоязычном сайте заключается в следущем:</w:t>
      </w:r>
    </w:p>
    <w:p w:rsidR="00872466" w:rsidRDefault="00872466" w:rsidP="002037CD">
      <w:pPr>
        <w:pStyle w:val="a6"/>
        <w:numPr>
          <w:ilvl w:val="0"/>
          <w:numId w:val="58"/>
        </w:numPr>
      </w:pPr>
      <w:r>
        <w:t xml:space="preserve">Отделить переводные строки в ресурсы </w:t>
      </w:r>
    </w:p>
    <w:p w:rsidR="00872466" w:rsidRPr="00872466" w:rsidRDefault="00872466" w:rsidP="002037CD">
      <w:pPr>
        <w:pStyle w:val="a6"/>
        <w:numPr>
          <w:ilvl w:val="0"/>
          <w:numId w:val="58"/>
        </w:numPr>
      </w:pPr>
      <w:r>
        <w:t xml:space="preserve">Определить языковые поля в таблицах БД и связать их через таблицу </w:t>
      </w:r>
      <w:r>
        <w:rPr>
          <w:lang w:val="en-US"/>
        </w:rPr>
        <w:t>Language</w:t>
      </w:r>
    </w:p>
    <w:p w:rsidR="00872466" w:rsidRDefault="00872466" w:rsidP="002037CD">
      <w:pPr>
        <w:pStyle w:val="a6"/>
        <w:numPr>
          <w:ilvl w:val="0"/>
          <w:numId w:val="58"/>
        </w:numPr>
      </w:pPr>
      <w:r>
        <w:t xml:space="preserve">Использовать </w:t>
      </w:r>
      <w:r>
        <w:rPr>
          <w:lang w:val="en-US"/>
        </w:rPr>
        <w:t>ajax</w:t>
      </w:r>
      <w:r>
        <w:t>-запросы с учетом языковой поддержки</w:t>
      </w:r>
    </w:p>
    <w:p w:rsidR="00872466" w:rsidRDefault="00872466" w:rsidP="00872466">
      <w:r>
        <w:t>Напоследок скажу, что не стоит начинать делать многоязычный сайт, если заказчик явно это не говорит, но</w:t>
      </w:r>
      <w:r w:rsidR="00637503">
        <w:t>,</w:t>
      </w:r>
      <w:r>
        <w:t xml:space="preserve"> если в обозримом будущем будет использоваться такая возможность, то начинать строить сайт необходимо с использованием многоязычности, хотя бы на уровне БД.</w:t>
      </w:r>
    </w:p>
    <w:p w:rsidR="00872466" w:rsidRDefault="00872466">
      <w:r>
        <w:br w:type="page"/>
      </w:r>
    </w:p>
    <w:p w:rsidR="00D94929" w:rsidRPr="009A13BE" w:rsidRDefault="00D94929" w:rsidP="00D94929">
      <w:pPr>
        <w:pStyle w:val="2"/>
      </w:pPr>
      <w:r>
        <w:lastRenderedPageBreak/>
        <w:t xml:space="preserve">Урок </w:t>
      </w:r>
      <w:r w:rsidR="009523E7">
        <w:rPr>
          <w:lang w:val="en-US"/>
        </w:rPr>
        <w:t>D</w:t>
      </w:r>
      <w:r>
        <w:t xml:space="preserve">. </w:t>
      </w:r>
      <w:r>
        <w:rPr>
          <w:lang w:val="en-US"/>
        </w:rPr>
        <w:t>Scaffolding</w:t>
      </w:r>
    </w:p>
    <w:p w:rsidR="00D94929" w:rsidRDefault="00D94929" w:rsidP="00D94929">
      <w:r>
        <w:t xml:space="preserve">Цель: Научиться использовать </w:t>
      </w:r>
      <w:r>
        <w:rPr>
          <w:lang w:val="en-US"/>
        </w:rPr>
        <w:t>Scaffolding</w:t>
      </w:r>
      <w:r w:rsidRPr="00D94929">
        <w:t xml:space="preserve"> </w:t>
      </w:r>
      <w:r>
        <w:t xml:space="preserve">для создания прототипа проекта. Определяем и фиксируем структуру репозитория. Простая и языковая версия класса. Тестируем использование </w:t>
      </w:r>
      <w:r>
        <w:rPr>
          <w:lang w:val="en-US"/>
        </w:rPr>
        <w:t>Scaffolder</w:t>
      </w:r>
      <w:r>
        <w:t xml:space="preserve">-а, используем «направляющие» атрибуты. Параметры для </w:t>
      </w:r>
      <w:r>
        <w:rPr>
          <w:lang w:val="en-US"/>
        </w:rPr>
        <w:t>Scaffolder</w:t>
      </w:r>
      <w:r w:rsidRPr="00D94929">
        <w:t>-</w:t>
      </w:r>
      <w:r>
        <w:t>а. Создание управляющих атрибутов. Полный цикл создания и управления объекта в админке.</w:t>
      </w:r>
    </w:p>
    <w:p w:rsidR="00D94929" w:rsidRDefault="00D94929" w:rsidP="00D94929">
      <w:pPr>
        <w:pStyle w:val="3"/>
      </w:pPr>
      <w:r>
        <w:rPr>
          <w:lang w:val="en-US"/>
        </w:rPr>
        <w:t>Scaffolding</w:t>
      </w:r>
      <w:r>
        <w:t>.</w:t>
      </w:r>
      <w:r w:rsidRPr="00D94929">
        <w:t xml:space="preserve"> </w:t>
      </w:r>
      <w:r>
        <w:t>Начало.</w:t>
      </w:r>
    </w:p>
    <w:p w:rsidR="00355165" w:rsidRDefault="00355165" w:rsidP="00355165">
      <w:r>
        <w:t xml:space="preserve">В этом и следующем уроке мы изучим то, что поможет вам в разы быстрее разрабатывать приложения. Начнем издалека. Когда я делал первый сайт, я смотрел, как можно реализовать тот или иной функционал и </w:t>
      </w:r>
      <w:r w:rsidR="0053611B">
        <w:t xml:space="preserve">использовал </w:t>
      </w:r>
      <w:r>
        <w:t>его у себя в приложении. Потом, когда у меня появился второй проект, я начал функционал улучшать. Я выделил основные моменты и инструменты, которые были описаны в предыдущих уроках. Я начал замечать, что я делаю часто много механичной работы</w:t>
      </w:r>
      <w:r w:rsidR="0053611B">
        <w:t>,</w:t>
      </w:r>
      <w:r>
        <w:t xml:space="preserve">  </w:t>
      </w:r>
      <w:r w:rsidR="0053611B">
        <w:t>например</w:t>
      </w:r>
      <w:r>
        <w:t>:</w:t>
      </w:r>
    </w:p>
    <w:p w:rsidR="00355165" w:rsidRDefault="00355165" w:rsidP="002037CD">
      <w:pPr>
        <w:pStyle w:val="a6"/>
        <w:numPr>
          <w:ilvl w:val="0"/>
          <w:numId w:val="59"/>
        </w:numPr>
      </w:pPr>
      <w:r>
        <w:t>создать в БД новую таблицу</w:t>
      </w:r>
    </w:p>
    <w:p w:rsidR="00355165" w:rsidRDefault="00355165" w:rsidP="002037CD">
      <w:pPr>
        <w:pStyle w:val="a6"/>
        <w:numPr>
          <w:ilvl w:val="0"/>
          <w:numId w:val="59"/>
        </w:numPr>
      </w:pPr>
      <w:r>
        <w:t xml:space="preserve">прокинуть ее в класс </w:t>
      </w:r>
      <w:r w:rsidRPr="00355165">
        <w:rPr>
          <w:lang w:val="en-US"/>
        </w:rPr>
        <w:t>DbContext</w:t>
      </w:r>
    </w:p>
    <w:p w:rsidR="00355165" w:rsidRDefault="00355165" w:rsidP="002037CD">
      <w:pPr>
        <w:pStyle w:val="a6"/>
        <w:numPr>
          <w:ilvl w:val="0"/>
          <w:numId w:val="59"/>
        </w:numPr>
      </w:pPr>
      <w:r>
        <w:t>добавить объявление в интерфейс репозитария</w:t>
      </w:r>
    </w:p>
    <w:p w:rsidR="00355165" w:rsidRDefault="00355165" w:rsidP="002037CD">
      <w:pPr>
        <w:pStyle w:val="a6"/>
        <w:numPr>
          <w:ilvl w:val="0"/>
          <w:numId w:val="59"/>
        </w:numPr>
      </w:pPr>
      <w:r>
        <w:t>добавить реализацию</w:t>
      </w:r>
      <w:r w:rsidR="00244096">
        <w:t xml:space="preserve"> в </w:t>
      </w:r>
      <w:r w:rsidR="00244096">
        <w:rPr>
          <w:lang w:val="en-US"/>
        </w:rPr>
        <w:t>SqlRepository</w:t>
      </w:r>
    </w:p>
    <w:p w:rsidR="00355165" w:rsidRPr="00355165" w:rsidRDefault="00355165" w:rsidP="002037CD">
      <w:pPr>
        <w:pStyle w:val="a6"/>
        <w:numPr>
          <w:ilvl w:val="0"/>
          <w:numId w:val="59"/>
        </w:numPr>
      </w:pPr>
      <w:r>
        <w:t xml:space="preserve">добавить </w:t>
      </w:r>
      <w:r w:rsidR="00244096">
        <w:rPr>
          <w:lang w:val="en-US"/>
        </w:rPr>
        <w:t>partial</w:t>
      </w:r>
      <w:r w:rsidR="00244096" w:rsidRPr="00244096">
        <w:t>-</w:t>
      </w:r>
      <w:r w:rsidR="00244096">
        <w:t>часть</w:t>
      </w:r>
      <w:r>
        <w:t xml:space="preserve"> класса в папке </w:t>
      </w:r>
      <w:r>
        <w:rPr>
          <w:lang w:val="en-US"/>
        </w:rPr>
        <w:t>Proxy</w:t>
      </w:r>
    </w:p>
    <w:p w:rsidR="00355165" w:rsidRPr="00355165" w:rsidRDefault="00355165" w:rsidP="002037CD">
      <w:pPr>
        <w:pStyle w:val="a6"/>
        <w:numPr>
          <w:ilvl w:val="0"/>
          <w:numId w:val="59"/>
        </w:numPr>
      </w:pPr>
      <w:r>
        <w:t>добавить модель данных</w:t>
      </w:r>
    </w:p>
    <w:p w:rsidR="00355165" w:rsidRPr="00355165" w:rsidRDefault="00355165" w:rsidP="002037CD">
      <w:pPr>
        <w:pStyle w:val="a6"/>
        <w:numPr>
          <w:ilvl w:val="0"/>
          <w:numId w:val="59"/>
        </w:numPr>
      </w:pPr>
      <w:r>
        <w:t xml:space="preserve">объявить </w:t>
      </w:r>
      <w:r>
        <w:rPr>
          <w:lang w:val="en-US"/>
        </w:rPr>
        <w:t xml:space="preserve">mapping </w:t>
      </w:r>
    </w:p>
    <w:p w:rsidR="00355165" w:rsidRDefault="00355165" w:rsidP="002037CD">
      <w:pPr>
        <w:pStyle w:val="a6"/>
        <w:numPr>
          <w:ilvl w:val="0"/>
          <w:numId w:val="59"/>
        </w:numPr>
      </w:pPr>
      <w:r>
        <w:t>создать контроллер в админке</w:t>
      </w:r>
    </w:p>
    <w:p w:rsidR="00355165" w:rsidRDefault="00355165" w:rsidP="002037CD">
      <w:pPr>
        <w:pStyle w:val="a6"/>
        <w:numPr>
          <w:ilvl w:val="0"/>
          <w:numId w:val="59"/>
        </w:numPr>
      </w:pPr>
      <w:r>
        <w:t xml:space="preserve">сделать типичные </w:t>
      </w:r>
      <w:r>
        <w:rPr>
          <w:lang w:val="en-US"/>
        </w:rPr>
        <w:t>view</w:t>
      </w:r>
      <w:r w:rsidRPr="00355165">
        <w:t xml:space="preserve"> </w:t>
      </w:r>
      <w:r>
        <w:t>для просмотра и редактирования</w:t>
      </w:r>
    </w:p>
    <w:p w:rsidR="00355165" w:rsidRDefault="00355165" w:rsidP="00355165">
      <w:r>
        <w:t>И так как это было поистину скучно, я часто ошибался в одном из шагов – и нужно было править банальные ошибки.</w:t>
      </w:r>
      <w:r w:rsidR="00244096">
        <w:t xml:space="preserve"> </w:t>
      </w:r>
      <w:r>
        <w:t xml:space="preserve"> </w:t>
      </w:r>
      <w:r w:rsidR="00244096">
        <w:t xml:space="preserve">И я создал сниппеты, но они решали только половину задачи, а вот модель данных, контроллер, </w:t>
      </w:r>
      <w:r w:rsidR="00244096">
        <w:rPr>
          <w:lang w:val="en-US"/>
        </w:rPr>
        <w:t>index</w:t>
      </w:r>
      <w:r w:rsidR="00244096" w:rsidRPr="00244096">
        <w:t>.</w:t>
      </w:r>
      <w:r w:rsidR="00244096">
        <w:rPr>
          <w:lang w:val="en-US"/>
        </w:rPr>
        <w:t>cshtml</w:t>
      </w:r>
      <w:r w:rsidR="00244096" w:rsidRPr="00244096">
        <w:t xml:space="preserve">, </w:t>
      </w:r>
      <w:r w:rsidR="00244096">
        <w:rPr>
          <w:lang w:val="en-US"/>
        </w:rPr>
        <w:t>edit</w:t>
      </w:r>
      <w:r w:rsidR="00244096" w:rsidRPr="00244096">
        <w:t>.</w:t>
      </w:r>
      <w:r w:rsidR="00244096">
        <w:rPr>
          <w:lang w:val="en-US"/>
        </w:rPr>
        <w:t>cshtml</w:t>
      </w:r>
      <w:r w:rsidR="00244096" w:rsidRPr="00244096">
        <w:t xml:space="preserve"> </w:t>
      </w:r>
      <w:r w:rsidR="00244096">
        <w:t>–</w:t>
      </w:r>
      <w:r w:rsidR="00244096" w:rsidRPr="00244096">
        <w:t xml:space="preserve"> </w:t>
      </w:r>
      <w:r w:rsidR="00244096">
        <w:t>это не было решено.</w:t>
      </w:r>
    </w:p>
    <w:p w:rsidR="00EF7437" w:rsidRDefault="00244096" w:rsidP="00244096">
      <w:r>
        <w:t>И вот я прочитал статью Стивена Сандерсона «</w:t>
      </w:r>
      <w:hyperlink r:id="rId149" w:history="1">
        <w:r w:rsidRPr="00244096">
          <w:rPr>
            <w:rStyle w:val="a7"/>
          </w:rPr>
          <w:t>Scaffold y</w:t>
        </w:r>
        <w:r w:rsidRPr="00244096">
          <w:rPr>
            <w:rStyle w:val="a7"/>
          </w:rPr>
          <w:t>o</w:t>
        </w:r>
        <w:r w:rsidRPr="00244096">
          <w:rPr>
            <w:rStyle w:val="a7"/>
          </w:rPr>
          <w:t>ur ASP.NET MVC 3 project with the MvcScaffolding package</w:t>
        </w:r>
      </w:hyperlink>
      <w:r>
        <w:t xml:space="preserve">» и загорелся. Скаффолдинг подходил мне идеально, но он не был написан для моего решения. И я начал изучать. В основе </w:t>
      </w:r>
      <w:r w:rsidR="0053611B">
        <w:t xml:space="preserve">его </w:t>
      </w:r>
      <w:r>
        <w:t xml:space="preserve">стоял </w:t>
      </w:r>
      <w:r>
        <w:rPr>
          <w:lang w:val="en-US"/>
        </w:rPr>
        <w:t>T</w:t>
      </w:r>
      <w:r w:rsidRPr="00244096">
        <w:t>4 (</w:t>
      </w:r>
      <w:hyperlink r:id="rId150" w:history="1">
        <w:r w:rsidRPr="00244096">
          <w:rPr>
            <w:rStyle w:val="a7"/>
            <w:lang w:val="en-US"/>
          </w:rPr>
          <w:t>Text</w:t>
        </w:r>
        <w:r w:rsidRPr="00244096">
          <w:rPr>
            <w:rStyle w:val="a7"/>
          </w:rPr>
          <w:t xml:space="preserve"> </w:t>
        </w:r>
        <w:r w:rsidRPr="00244096">
          <w:rPr>
            <w:rStyle w:val="a7"/>
            <w:lang w:val="en-US"/>
          </w:rPr>
          <w:t>Template</w:t>
        </w:r>
        <w:r w:rsidRPr="00244096">
          <w:rPr>
            <w:rStyle w:val="a7"/>
          </w:rPr>
          <w:t xml:space="preserve"> </w:t>
        </w:r>
        <w:r w:rsidRPr="00244096">
          <w:rPr>
            <w:rStyle w:val="a7"/>
            <w:lang w:val="en-US"/>
          </w:rPr>
          <w:t>Tr</w:t>
        </w:r>
        <w:r w:rsidRPr="00244096">
          <w:rPr>
            <w:rStyle w:val="a7"/>
            <w:lang w:val="en-US"/>
          </w:rPr>
          <w:t>a</w:t>
        </w:r>
        <w:r w:rsidRPr="00244096">
          <w:rPr>
            <w:rStyle w:val="a7"/>
            <w:lang w:val="en-US"/>
          </w:rPr>
          <w:t>nsformation</w:t>
        </w:r>
        <w:r w:rsidRPr="00244096">
          <w:rPr>
            <w:rStyle w:val="a7"/>
          </w:rPr>
          <w:t xml:space="preserve"> </w:t>
        </w:r>
        <w:r w:rsidRPr="00244096">
          <w:rPr>
            <w:rStyle w:val="a7"/>
            <w:lang w:val="en-US"/>
          </w:rPr>
          <w:t>Toolkit</w:t>
        </w:r>
      </w:hyperlink>
      <w:r w:rsidRPr="00244096">
        <w:t>)</w:t>
      </w:r>
      <w:r w:rsidR="00EF7437">
        <w:t xml:space="preserve">, в шаблонах используется именно этот синтаксис, но для работы дошаблонной логики используется </w:t>
      </w:r>
      <w:hyperlink r:id="rId151" w:history="1">
        <w:r w:rsidR="00EF7437" w:rsidRPr="00EF7437">
          <w:rPr>
            <w:rStyle w:val="a7"/>
            <w:lang w:val="en-US"/>
          </w:rPr>
          <w:t>Windows</w:t>
        </w:r>
        <w:r w:rsidR="00EF7437" w:rsidRPr="00EF7437">
          <w:rPr>
            <w:rStyle w:val="a7"/>
          </w:rPr>
          <w:t xml:space="preserve"> </w:t>
        </w:r>
        <w:r w:rsidR="00EF7437" w:rsidRPr="00EF7437">
          <w:rPr>
            <w:rStyle w:val="a7"/>
            <w:lang w:val="en-US"/>
          </w:rPr>
          <w:t>Pow</w:t>
        </w:r>
        <w:r w:rsidR="00EF7437" w:rsidRPr="00EF7437">
          <w:rPr>
            <w:rStyle w:val="a7"/>
            <w:lang w:val="en-US"/>
          </w:rPr>
          <w:t>e</w:t>
        </w:r>
        <w:r w:rsidR="00EF7437" w:rsidRPr="00EF7437">
          <w:rPr>
            <w:rStyle w:val="a7"/>
            <w:lang w:val="en-US"/>
          </w:rPr>
          <w:t>rShell</w:t>
        </w:r>
      </w:hyperlink>
      <w:r w:rsidR="00EF7437" w:rsidRPr="00EF7437">
        <w:t xml:space="preserve">. </w:t>
      </w:r>
      <w:r w:rsidR="00EF7437">
        <w:t>Собственно, с</w:t>
      </w:r>
      <w:r w:rsidR="00EF7437" w:rsidRPr="00EF7437">
        <w:t xml:space="preserve"> </w:t>
      </w:r>
      <w:r w:rsidR="00EF7437">
        <w:rPr>
          <w:lang w:val="en-US"/>
        </w:rPr>
        <w:t>PowerShell</w:t>
      </w:r>
      <w:r w:rsidR="00EF7437" w:rsidRPr="00EF7437">
        <w:t xml:space="preserve"> </w:t>
      </w:r>
      <w:r w:rsidR="00EF7437">
        <w:t xml:space="preserve">мы работаем в </w:t>
      </w:r>
      <w:r w:rsidR="00EF7437">
        <w:rPr>
          <w:lang w:val="en-US"/>
        </w:rPr>
        <w:t>PackageManager</w:t>
      </w:r>
      <w:r w:rsidR="00EF7437" w:rsidRPr="00EF7437">
        <w:t xml:space="preserve"> </w:t>
      </w:r>
      <w:r w:rsidR="00EF7437">
        <w:rPr>
          <w:lang w:val="en-US"/>
        </w:rPr>
        <w:t>Console</w:t>
      </w:r>
      <w:r w:rsidR="00EF7437" w:rsidRPr="00EF7437">
        <w:t xml:space="preserve"> (</w:t>
      </w:r>
      <w:r w:rsidR="00EF7437">
        <w:t>ух, как закручено!</w:t>
      </w:r>
      <w:r w:rsidR="00EF7437" w:rsidRPr="00EF7437">
        <w:t>)</w:t>
      </w:r>
      <w:r w:rsidR="00EF7437">
        <w:t xml:space="preserve">. Я совсем немного погружусь в </w:t>
      </w:r>
      <w:r w:rsidR="00EF7437">
        <w:rPr>
          <w:lang w:val="en-US"/>
        </w:rPr>
        <w:t>Windows</w:t>
      </w:r>
      <w:r w:rsidR="00EF7437" w:rsidRPr="00EF7437">
        <w:t xml:space="preserve"> </w:t>
      </w:r>
      <w:r w:rsidR="00EF7437">
        <w:rPr>
          <w:lang w:val="en-US"/>
        </w:rPr>
        <w:t>PowerShell</w:t>
      </w:r>
      <w:r w:rsidR="00EF7437" w:rsidRPr="00EF7437">
        <w:t xml:space="preserve"> </w:t>
      </w:r>
      <w:r w:rsidR="00EF7437">
        <w:t xml:space="preserve">и </w:t>
      </w:r>
      <w:r w:rsidR="00EF7437">
        <w:rPr>
          <w:lang w:val="en-US"/>
        </w:rPr>
        <w:t>T</w:t>
      </w:r>
      <w:r w:rsidR="00EF7437" w:rsidRPr="00EF7437">
        <w:t>4</w:t>
      </w:r>
      <w:r w:rsidR="00EF7437">
        <w:t>, только для того</w:t>
      </w:r>
      <w:r w:rsidR="0053611B">
        <w:t>,</w:t>
      </w:r>
      <w:r w:rsidR="00EF7437">
        <w:t xml:space="preserve"> чтобы создать пару скаффолдеров для работы с проектом.</w:t>
      </w:r>
    </w:p>
    <w:p w:rsidR="00EF7437" w:rsidRDefault="00EF7437" w:rsidP="00244096">
      <w:r>
        <w:t xml:space="preserve">Итак, что нам изначально необходимо, </w:t>
      </w:r>
      <w:r w:rsidR="0053611B">
        <w:t xml:space="preserve">так </w:t>
      </w:r>
      <w:r>
        <w:t>это установить</w:t>
      </w:r>
      <w:r w:rsidR="00CD7E00" w:rsidRPr="00CD7E00">
        <w:t xml:space="preserve"> </w:t>
      </w:r>
      <w:hyperlink r:id="rId152" w:history="1">
        <w:r w:rsidR="00CD7E00" w:rsidRPr="00CD7E00">
          <w:rPr>
            <w:rStyle w:val="a7"/>
            <w:lang w:val="en-US"/>
          </w:rPr>
          <w:t>PowerGUI</w:t>
        </w:r>
      </w:hyperlink>
      <w:r w:rsidR="00CD7E00" w:rsidRPr="00CD7E00">
        <w:t xml:space="preserve"> </w:t>
      </w:r>
      <w:r w:rsidR="00CD7E00">
        <w:t>для работы с PowerShell</w:t>
      </w:r>
      <w:r w:rsidR="00CD7E00" w:rsidRPr="00CD7E00">
        <w:t xml:space="preserve">. </w:t>
      </w:r>
      <w:r w:rsidR="00CD7E00">
        <w:t xml:space="preserve">В </w:t>
      </w:r>
      <w:r w:rsidR="00CD7E00">
        <w:rPr>
          <w:lang w:val="en-US"/>
        </w:rPr>
        <w:t>VS</w:t>
      </w:r>
      <w:r w:rsidR="00CD7E00" w:rsidRPr="00CD7E00">
        <w:t xml:space="preserve">2010 </w:t>
      </w:r>
      <w:r w:rsidR="00CD7E00">
        <w:t xml:space="preserve">есть много редакторов для </w:t>
      </w:r>
      <w:r w:rsidR="00CD7E00">
        <w:rPr>
          <w:lang w:val="en-US"/>
        </w:rPr>
        <w:t>PowerShell</w:t>
      </w:r>
      <w:r w:rsidR="00CD7E00" w:rsidRPr="00CD7E00">
        <w:t xml:space="preserve">. </w:t>
      </w:r>
      <w:r w:rsidR="00CD7E00">
        <w:t xml:space="preserve">Но мы работаем с </w:t>
      </w:r>
      <w:r w:rsidR="00CD7E00">
        <w:rPr>
          <w:lang w:val="en-US"/>
        </w:rPr>
        <w:t>VS</w:t>
      </w:r>
      <w:r w:rsidR="00CD7E00" w:rsidRPr="00CD7E00">
        <w:t xml:space="preserve">2012 </w:t>
      </w:r>
      <w:r w:rsidR="00CD7E00">
        <w:t xml:space="preserve">и нам пока так не повезло. </w:t>
      </w:r>
    </w:p>
    <w:p w:rsidR="00A74E6B" w:rsidRDefault="00CD7E00" w:rsidP="00244096">
      <w:r>
        <w:t xml:space="preserve">Ок, установили. Переходим к установке редактора для t4 - </w:t>
      </w:r>
      <w:hyperlink r:id="rId153" w:history="1">
        <w:r w:rsidRPr="0014024F">
          <w:rPr>
            <w:rStyle w:val="a7"/>
          </w:rPr>
          <w:t>http://t4-editor.tangible-engineering.com</w:t>
        </w:r>
      </w:hyperlink>
      <w:r w:rsidRPr="00CD7E00">
        <w:t xml:space="preserve">. </w:t>
      </w:r>
      <w:r>
        <w:t xml:space="preserve">Тоже пока что единственный редактор для </w:t>
      </w:r>
      <w:r>
        <w:rPr>
          <w:lang w:val="en-US"/>
        </w:rPr>
        <w:t>VS</w:t>
      </w:r>
      <w:r w:rsidRPr="00CD7E00">
        <w:t>2012</w:t>
      </w:r>
      <w:r>
        <w:t xml:space="preserve">. Ну что ж – подсветочка есть и ладно. </w:t>
      </w:r>
    </w:p>
    <w:p w:rsidR="00A74E6B" w:rsidRDefault="00A74E6B">
      <w:r>
        <w:br w:type="page"/>
      </w:r>
    </w:p>
    <w:p w:rsidR="00A04F2E" w:rsidRPr="005B73C7" w:rsidRDefault="00A04F2E" w:rsidP="00A04F2E">
      <w:pPr>
        <w:pStyle w:val="3"/>
      </w:pPr>
      <w:r>
        <w:rPr>
          <w:lang w:val="en-US"/>
        </w:rPr>
        <w:lastRenderedPageBreak/>
        <w:t>T</w:t>
      </w:r>
      <w:r w:rsidRPr="005B73C7">
        <w:t>4</w:t>
      </w:r>
    </w:p>
    <w:p w:rsidR="00A04F2E" w:rsidRDefault="00CD7E00" w:rsidP="00244096">
      <w:r>
        <w:t xml:space="preserve">Далее </w:t>
      </w:r>
      <w:r w:rsidR="00A74E6B">
        <w:t xml:space="preserve">изучим, что у нас есть. Начнем с </w:t>
      </w:r>
      <w:r w:rsidR="00A74E6B">
        <w:rPr>
          <w:lang w:val="en-US"/>
        </w:rPr>
        <w:t>T</w:t>
      </w:r>
      <w:r w:rsidR="00A74E6B" w:rsidRPr="00A74E6B">
        <w:t xml:space="preserve">4. </w:t>
      </w:r>
      <w:r w:rsidR="00A04F2E">
        <w:t xml:space="preserve">Я пользовался этой ссылкой: </w:t>
      </w:r>
      <w:hyperlink r:id="rId154" w:history="1">
        <w:r w:rsidR="00A04F2E" w:rsidRPr="0014024F">
          <w:rPr>
            <w:rStyle w:val="a7"/>
          </w:rPr>
          <w:t>http://www.olegsych.com/2007/12/text-template-transformation-toolkit/</w:t>
        </w:r>
      </w:hyperlink>
      <w:r w:rsidR="00A04F2E">
        <w:t xml:space="preserve"> </w:t>
      </w:r>
    </w:p>
    <w:p w:rsidR="00A74E6B" w:rsidRPr="00A04F2E" w:rsidRDefault="00A74E6B" w:rsidP="00244096">
      <w:r>
        <w:t xml:space="preserve">Создадим новый проект, библиотеку классов </w:t>
      </w:r>
      <w:r>
        <w:rPr>
          <w:lang w:val="en-US"/>
        </w:rPr>
        <w:t>LesssonProject</w:t>
      </w:r>
      <w:r>
        <w:t>.</w:t>
      </w:r>
      <w:r>
        <w:rPr>
          <w:lang w:val="en-US"/>
        </w:rPr>
        <w:t>T</w:t>
      </w:r>
      <w:r>
        <w:t xml:space="preserve">4. И добавим туда </w:t>
      </w:r>
      <w:r>
        <w:rPr>
          <w:lang w:val="en-US"/>
        </w:rPr>
        <w:t>HelloWorld</w:t>
      </w:r>
      <w:r w:rsidRPr="00A04F2E">
        <w:t>.</w:t>
      </w:r>
      <w:r>
        <w:rPr>
          <w:lang w:val="en-US"/>
        </w:rPr>
        <w:t>tt</w:t>
      </w:r>
      <w:r w:rsidRPr="00A04F2E">
        <w:t>:</w:t>
      </w:r>
    </w:p>
    <w:p w:rsidR="00CD7E00" w:rsidRPr="00A04F2E" w:rsidRDefault="00A74E6B" w:rsidP="00244096">
      <w:r>
        <w:t xml:space="preserve"> </w:t>
      </w:r>
      <w:r>
        <w:rPr>
          <w:noProof/>
          <w:lang w:eastAsia="ru-RU"/>
        </w:rPr>
        <w:drawing>
          <wp:inline distT="0" distB="0" distL="0" distR="0" wp14:anchorId="5E3F5D46" wp14:editId="3FEA3865">
            <wp:extent cx="5072332" cy="3521297"/>
            <wp:effectExtent l="0" t="0" r="0" b="3175"/>
            <wp:docPr id="88" name="Рисунок 88" descr="D:\Projects\RepositoryMercurial\WebTemplate\Sources\lessons\PrintScreens\LessonD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D\Untitled-01.jp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634" cy="352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t>Изменим</w:t>
      </w:r>
      <w:r w:rsidRPr="00A74E6B">
        <w:rPr>
          <w:lang w:val="en-US"/>
        </w:rPr>
        <w:t xml:space="preserve"> </w:t>
      </w:r>
      <w:r>
        <w:t>немного</w:t>
      </w:r>
      <w:r w:rsidRPr="00A74E6B">
        <w:rPr>
          <w:lang w:val="en-US"/>
        </w:rPr>
        <w:t>:</w:t>
      </w:r>
      <w:r w:rsidRPr="00A74E6B">
        <w:rPr>
          <w:lang w:val="en-US"/>
        </w:rPr>
        <w:br/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template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debug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hostSpecific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output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extension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".cs"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Assembly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"System.Core"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Assembly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"System.Windows.Forms"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"System.IO"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"System.Diagnostics"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"System.Linq"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"System.Collections"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"System.Collections.Generic"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greeting =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"Hello, World!"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This is the output code from your template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you only get syntax-highlighting here - not intellisense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MyNameSpace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MyGeneratedClass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 (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args)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System.Console.WriteLine(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greeting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&lt;#+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A74E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Insert any template procedures here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foo(){}</w:t>
      </w:r>
    </w:p>
    <w:p w:rsidR="00A74E6B" w:rsidRDefault="00A74E6B" w:rsidP="00A74E6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A74E6B" w:rsidRDefault="00A74E6B" w:rsidP="00A74E6B">
      <w:pPr>
        <w:rPr>
          <w:rFonts w:ascii="Consolas" w:hAnsi="Consolas" w:cs="Consolas"/>
          <w:color w:val="000000"/>
          <w:sz w:val="19"/>
          <w:szCs w:val="19"/>
        </w:rPr>
      </w:pPr>
    </w:p>
    <w:p w:rsidR="00A74E6B" w:rsidRDefault="00A74E6B" w:rsidP="00A74E6B">
      <w:pPr>
        <w:rPr>
          <w:rFonts w:ascii="Consolas" w:hAnsi="Consolas" w:cs="Consolas"/>
          <w:color w:val="000000"/>
          <w:sz w:val="19"/>
          <w:szCs w:val="19"/>
        </w:rPr>
      </w:pP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</w:pPr>
      <w:r w:rsidRPr="00A74E6B">
        <w:t>Ок, и результатом этого будет: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This is the output code from your template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you only get syntax-highlighting here - not intellisense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MyNameSpace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MyGeneratedClass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 (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args)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System.</w:t>
      </w:r>
      <w:r w:rsidRPr="00A74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"Hello, World!"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201B5" w:rsidRDefault="009201B5" w:rsidP="00A74E6B">
      <w:pPr>
        <w:autoSpaceDE w:val="0"/>
        <w:autoSpaceDN w:val="0"/>
        <w:adjustRightInd w:val="0"/>
        <w:spacing w:after="0" w:line="240" w:lineRule="auto"/>
      </w:pPr>
      <w:r w:rsidRPr="009201B5">
        <w:t>На самом деле .tt файл преобразуется в код, который создает конкретный класс, наследуемый от TextTransformation</w:t>
      </w:r>
      <w:r w:rsidR="0053611B">
        <w:t>. Э</w:t>
      </w:r>
      <w:r w:rsidRPr="009201B5">
        <w:t xml:space="preserve">тот код запускается и генерируется файл-результат. </w:t>
      </w:r>
      <w:r>
        <w:t>Выглядит примерно так:</w:t>
      </w:r>
    </w:p>
    <w:p w:rsidR="009201B5" w:rsidRPr="005B73C7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:rsidR="009201B5" w:rsidRPr="00D24317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431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D2431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431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template</w:t>
      </w:r>
      <w:r w:rsidRPr="00D2431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D2431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D2431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D2431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"C#"</w:t>
      </w:r>
      <w:r w:rsidRPr="00D2431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431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9201B5" w:rsidRPr="00D24317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2431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Hello World!</w:t>
      </w:r>
    </w:p>
    <w:p w:rsidR="009201B5" w:rsidRPr="00D24317" w:rsidRDefault="009201B5" w:rsidP="009201B5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9201B5" w:rsidRPr="00D24317" w:rsidRDefault="009201B5" w:rsidP="009201B5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Преобразуется</w:t>
      </w:r>
      <w:r w:rsidRPr="00D24317">
        <w:rPr>
          <w:lang w:val="en-US"/>
        </w:rPr>
        <w:t xml:space="preserve"> </w:t>
      </w:r>
      <w:r>
        <w:t>в</w:t>
      </w:r>
      <w:r w:rsidRPr="00D24317">
        <w:rPr>
          <w:lang w:val="en-US"/>
        </w:rPr>
        <w:t>: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201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GeneratedTextTransform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Microsoft.VisualStudio.TextTemplating.</w:t>
      </w:r>
      <w:r w:rsidRPr="009201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TextTransformation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TransformText()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.Write(</w:t>
      </w:r>
      <w:r w:rsidRPr="009201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"Hello, World!"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.GenerationEnvironment.ToString();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458B4" w:rsidRPr="005B73C7" w:rsidRDefault="009458B4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01B5" w:rsidRPr="00765CD2" w:rsidRDefault="009201B5" w:rsidP="009201B5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458B4">
        <w:t>А</w:t>
      </w:r>
      <w:r w:rsidRPr="00765CD2">
        <w:rPr>
          <w:lang w:val="en-US"/>
        </w:rPr>
        <w:t xml:space="preserve"> </w:t>
      </w:r>
      <w:r w:rsidRPr="009458B4">
        <w:t>итогом</w:t>
      </w:r>
      <w:r w:rsidRPr="00765CD2">
        <w:rPr>
          <w:lang w:val="en-US"/>
        </w:rPr>
        <w:t xml:space="preserve"> </w:t>
      </w:r>
      <w:r w:rsidRPr="009458B4">
        <w:t>будет</w:t>
      </w:r>
      <w:r w:rsidRPr="00765CD2">
        <w:rPr>
          <w:lang w:val="en-US"/>
        </w:rPr>
        <w:t xml:space="preserve"> </w:t>
      </w:r>
      <w:r w:rsidRPr="009458B4">
        <w:t>файл</w:t>
      </w:r>
      <w:r w:rsidRPr="00765CD2">
        <w:rPr>
          <w:lang w:val="en-US"/>
        </w:rPr>
        <w:t xml:space="preserve"> </w:t>
      </w:r>
      <w:r w:rsidR="009458B4" w:rsidRPr="00765CD2">
        <w:rPr>
          <w:lang w:val="en-US"/>
        </w:rPr>
        <w:t>.</w:t>
      </w:r>
      <w:r w:rsidR="009458B4" w:rsidRPr="005B73C7">
        <w:rPr>
          <w:lang w:val="en-US"/>
        </w:rPr>
        <w:t>cs</w:t>
      </w:r>
      <w:r w:rsidRPr="00765CD2">
        <w:rPr>
          <w:lang w:val="en-US"/>
        </w:rPr>
        <w:t>:</w:t>
      </w:r>
    </w:p>
    <w:p w:rsidR="009458B4" w:rsidRDefault="009458B4" w:rsidP="009458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Hello World!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</w:pP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</w:pPr>
      <w:r w:rsidRPr="00A74E6B">
        <w:t>Изучим</w:t>
      </w:r>
      <w:r w:rsidRPr="005B73C7">
        <w:t xml:space="preserve"> </w:t>
      </w:r>
      <w:r w:rsidRPr="00A74E6B">
        <w:t>блоки</w:t>
      </w:r>
      <w:r w:rsidRPr="005B73C7">
        <w:t xml:space="preserve"> </w:t>
      </w:r>
      <w:r w:rsidRPr="00A74E6B">
        <w:t>и</w:t>
      </w:r>
      <w:r w:rsidRPr="005B73C7">
        <w:t xml:space="preserve"> </w:t>
      </w:r>
      <w:r w:rsidRPr="00A74E6B">
        <w:t>синтаксис</w:t>
      </w:r>
      <w:r w:rsidRPr="005B73C7">
        <w:t xml:space="preserve"> </w:t>
      </w:r>
      <w:r w:rsidRPr="00A74E6B">
        <w:t>задания</w:t>
      </w:r>
      <w:r w:rsidRPr="005B73C7">
        <w:t xml:space="preserve"> </w:t>
      </w:r>
      <w:r w:rsidRPr="00A74E6B">
        <w:t>шаблонов</w:t>
      </w:r>
      <w:r w:rsidR="00075E2F" w:rsidRPr="005B73C7">
        <w:t xml:space="preserve">, </w:t>
      </w:r>
      <w:r w:rsidR="0053611B">
        <w:t>который</w:t>
      </w:r>
      <w:r w:rsidR="0053611B" w:rsidRPr="005B73C7">
        <w:t xml:space="preserve"> </w:t>
      </w:r>
      <w:r w:rsidR="00075E2F">
        <w:t>очень</w:t>
      </w:r>
      <w:r w:rsidR="00075E2F" w:rsidRPr="005B73C7">
        <w:t xml:space="preserve"> </w:t>
      </w:r>
      <w:r w:rsidR="00075E2F">
        <w:t>похож</w:t>
      </w:r>
      <w:r w:rsidR="00075E2F" w:rsidRPr="005B73C7">
        <w:t xml:space="preserve"> </w:t>
      </w:r>
      <w:r w:rsidR="00075E2F">
        <w:t>на</w:t>
      </w:r>
      <w:r w:rsidR="00075E2F" w:rsidRPr="005B73C7">
        <w:t xml:space="preserve"> </w:t>
      </w:r>
      <w:r w:rsidR="00075E2F">
        <w:rPr>
          <w:lang w:val="en-US"/>
        </w:rPr>
        <w:t>aspx</w:t>
      </w:r>
      <w:r w:rsidR="00075E2F" w:rsidRPr="005B73C7">
        <w:t xml:space="preserve">, </w:t>
      </w:r>
      <w:r w:rsidR="00075E2F">
        <w:t>только</w:t>
      </w:r>
      <w:r w:rsidR="00075E2F" w:rsidRPr="005B73C7">
        <w:t xml:space="preserve"> </w:t>
      </w:r>
      <w:r w:rsidR="00075E2F">
        <w:t>вместо</w:t>
      </w:r>
      <w:r w:rsidR="00075E2F" w:rsidRPr="005B73C7">
        <w:t xml:space="preserve"> </w:t>
      </w:r>
      <w:r w:rsidR="00075E2F">
        <w:t>скобок</w:t>
      </w:r>
      <w:r w:rsidR="00075E2F" w:rsidRPr="005B73C7">
        <w:t xml:space="preserve"> &lt;% %&gt; </w:t>
      </w:r>
      <w:r w:rsidR="00075E2F">
        <w:t>используется</w:t>
      </w:r>
      <w:r w:rsidR="00075E2F" w:rsidRPr="005B73C7">
        <w:t xml:space="preserve"> &lt;# #&gt;. </w:t>
      </w:r>
      <w:r w:rsidR="00075E2F">
        <w:t>Но</w:t>
      </w:r>
      <w:r w:rsidR="0053611B">
        <w:t>,</w:t>
      </w:r>
      <w:r w:rsidR="00075E2F">
        <w:t xml:space="preserve"> так как </w:t>
      </w:r>
      <w:r w:rsidR="00075E2F">
        <w:rPr>
          <w:lang w:val="en-US"/>
        </w:rPr>
        <w:t>aspx</w:t>
      </w:r>
      <w:r w:rsidR="00075E2F" w:rsidRPr="009201B5">
        <w:t xml:space="preserve"> </w:t>
      </w:r>
      <w:r w:rsidR="00075E2F">
        <w:t>мы не изучали, то</w:t>
      </w:r>
      <w:r>
        <w:t>:</w:t>
      </w:r>
    </w:p>
    <w:p w:rsidR="00A74E6B" w:rsidRDefault="00A74E6B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>Текстовый блок – это любой не программный текст в тексте шаблона (извините за тафтологию)</w:t>
      </w:r>
      <w:r w:rsidR="00075E2F">
        <w:t>:</w:t>
      </w:r>
    </w:p>
    <w:p w:rsidR="00A74E6B" w:rsidRPr="005B73C7" w:rsidRDefault="00A74E6B" w:rsidP="00A74E6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B73C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template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B73C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5B73C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"C#"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B73C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5B73C7" w:rsidRDefault="00A74E6B" w:rsidP="00A74E6B">
      <w:pPr>
        <w:autoSpaceDE w:val="0"/>
        <w:autoSpaceDN w:val="0"/>
        <w:adjustRightInd w:val="0"/>
        <w:spacing w:after="0" w:line="240" w:lineRule="auto"/>
        <w:ind w:left="360"/>
        <w:rPr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Hello World!</w:t>
      </w:r>
    </w:p>
    <w:p w:rsidR="00A74E6B" w:rsidRDefault="00A74E6B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Блок операторов – это любой блок, заключенный в </w:t>
      </w:r>
      <w:r w:rsidRPr="00A74E6B">
        <w:t xml:space="preserve">&lt;# #&gt;. </w:t>
      </w:r>
      <w:r>
        <w:t xml:space="preserve">Всё что внутри этого, это языковая конструкция, которая задает </w:t>
      </w:r>
      <w:r w:rsidR="00075E2F">
        <w:t>логику построения текста:</w:t>
      </w:r>
    </w:p>
    <w:p w:rsidR="00075E2F" w:rsidRPr="00075E2F" w:rsidRDefault="00075E2F" w:rsidP="00075E2F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75E2F">
        <w:rPr>
          <w:rFonts w:ascii="Consolas" w:hAnsi="Consolas" w:cs="Consolas"/>
          <w:color w:val="000000"/>
          <w:sz w:val="19"/>
          <w:szCs w:val="19"/>
          <w:highlight w:val="yellow"/>
        </w:rPr>
        <w:t>&lt;#</w:t>
      </w:r>
    </w:p>
    <w:p w:rsidR="00075E2F" w:rsidRPr="00075E2F" w:rsidRDefault="00075E2F" w:rsidP="00075E2F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75E2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075E2F"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r w:rsidRPr="00075E2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greeting = </w:t>
      </w:r>
      <w:r w:rsidRPr="00075E2F">
        <w:rPr>
          <w:rFonts w:ascii="Consolas" w:hAnsi="Consolas" w:cs="Consolas"/>
          <w:color w:val="A31515"/>
          <w:sz w:val="19"/>
          <w:szCs w:val="19"/>
          <w:highlight w:val="white"/>
        </w:rPr>
        <w:t>"Hello, World!"</w:t>
      </w:r>
      <w:r w:rsidRPr="00075E2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075E2F" w:rsidRDefault="00075E2F" w:rsidP="00075E2F">
      <w:pPr>
        <w:autoSpaceDE w:val="0"/>
        <w:autoSpaceDN w:val="0"/>
        <w:adjustRightInd w:val="0"/>
        <w:spacing w:after="0" w:line="240" w:lineRule="auto"/>
        <w:ind w:left="360"/>
      </w:pPr>
      <w:r w:rsidRPr="00075E2F"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A74E6B" w:rsidRDefault="00075E2F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Блок выражения – это блок, заключенный в </w:t>
      </w:r>
      <w:r w:rsidRPr="00075E2F">
        <w:t xml:space="preserve">&lt;#= #&gt;. </w:t>
      </w:r>
      <w:r>
        <w:t>Всё, что внутри этого блока</w:t>
      </w:r>
      <w:r w:rsidR="0053611B">
        <w:t>,</w:t>
      </w:r>
      <w:r>
        <w:t xml:space="preserve"> будет приведено к строке и добавлено в текст шаблона:</w:t>
      </w:r>
    </w:p>
    <w:p w:rsidR="00075E2F" w:rsidRPr="00075E2F" w:rsidRDefault="00075E2F" w:rsidP="00075E2F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75E2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System.Console.WriteLine(</w:t>
      </w:r>
      <w:r w:rsidRPr="00075E2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75E2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075E2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greeting </w:t>
      </w:r>
      <w:r w:rsidRPr="00075E2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075E2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75E2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75E2F" w:rsidRDefault="00075E2F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Блок функций – это блок, заключенный в </w:t>
      </w:r>
      <w:r w:rsidRPr="00075E2F">
        <w:t xml:space="preserve">&lt;#+ #&gt;. </w:t>
      </w:r>
      <w:r>
        <w:t>Все функции</w:t>
      </w:r>
      <w:r w:rsidR="0053611B">
        <w:t>,</w:t>
      </w:r>
      <w:r>
        <w:t xml:space="preserve"> объявленные в этом блоке</w:t>
      </w:r>
      <w:r w:rsidR="0053611B">
        <w:t>,</w:t>
      </w:r>
      <w:r>
        <w:t xml:space="preserve"> могут быть вызваны в шаблоне. Кроме того, сами функции могут содержать текст шаблона.</w:t>
      </w:r>
    </w:p>
    <w:p w:rsidR="00075E2F" w:rsidRDefault="00075E2F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075E2F">
        <w:t xml:space="preserve">&lt;#@ </w:t>
      </w:r>
      <w:r>
        <w:rPr>
          <w:lang w:val="en-US"/>
        </w:rPr>
        <w:t>template</w:t>
      </w:r>
      <w:r w:rsidRPr="00075E2F">
        <w:t xml:space="preserve"> #&gt; </w:t>
      </w:r>
      <w:r>
        <w:t>– позволяет задать характеристики класса преобразования из шаблона:</w:t>
      </w:r>
    </w:p>
    <w:p w:rsidR="00075E2F" w:rsidRPr="00075E2F" w:rsidRDefault="00075E2F" w:rsidP="002037CD">
      <w:pPr>
        <w:pStyle w:val="a6"/>
        <w:numPr>
          <w:ilvl w:val="1"/>
          <w:numId w:val="60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075E2F">
        <w:rPr>
          <w:lang w:val="en-US"/>
        </w:rPr>
        <w:t xml:space="preserve">&lt;#@ </w:t>
      </w:r>
      <w:r>
        <w:rPr>
          <w:lang w:val="en-US"/>
        </w:rPr>
        <w:t>template</w:t>
      </w:r>
      <w:r w:rsidRPr="00075E2F">
        <w:rPr>
          <w:lang w:val="en-US"/>
        </w:rPr>
        <w:t xml:space="preserve"> </w:t>
      </w:r>
      <w:r>
        <w:rPr>
          <w:lang w:val="en-US"/>
        </w:rPr>
        <w:t xml:space="preserve">language=”C#”&gt; </w:t>
      </w:r>
      <w:r w:rsidRPr="00075E2F">
        <w:rPr>
          <w:lang w:val="en-US"/>
        </w:rPr>
        <w:t>–</w:t>
      </w:r>
      <w:r>
        <w:rPr>
          <w:lang w:val="en-US"/>
        </w:rPr>
        <w:t xml:space="preserve"> </w:t>
      </w:r>
      <w:r>
        <w:t>задает</w:t>
      </w:r>
      <w:r w:rsidRPr="00075E2F">
        <w:rPr>
          <w:lang w:val="en-US"/>
        </w:rPr>
        <w:t xml:space="preserve"> </w:t>
      </w:r>
      <w:r>
        <w:t>язык</w:t>
      </w:r>
      <w:r w:rsidRPr="00075E2F">
        <w:rPr>
          <w:lang w:val="en-US"/>
        </w:rPr>
        <w:t xml:space="preserve"> </w:t>
      </w:r>
      <w:r>
        <w:t>класса</w:t>
      </w:r>
      <w:r w:rsidRPr="00075E2F">
        <w:rPr>
          <w:lang w:val="en-US"/>
        </w:rPr>
        <w:t>.</w:t>
      </w:r>
    </w:p>
    <w:p w:rsidR="00075E2F" w:rsidRDefault="00075E2F" w:rsidP="002037CD">
      <w:pPr>
        <w:pStyle w:val="a6"/>
        <w:numPr>
          <w:ilvl w:val="1"/>
          <w:numId w:val="60"/>
        </w:numPr>
        <w:autoSpaceDE w:val="0"/>
        <w:autoSpaceDN w:val="0"/>
        <w:adjustRightInd w:val="0"/>
        <w:spacing w:after="0" w:line="240" w:lineRule="auto"/>
      </w:pPr>
      <w:r w:rsidRPr="00075E2F">
        <w:t xml:space="preserve">&lt;#@ </w:t>
      </w:r>
      <w:r>
        <w:rPr>
          <w:lang w:val="en-US"/>
        </w:rPr>
        <w:t>template</w:t>
      </w:r>
      <w:r w:rsidRPr="00075E2F">
        <w:t xml:space="preserve"> </w:t>
      </w:r>
      <w:r>
        <w:rPr>
          <w:lang w:val="en-US"/>
        </w:rPr>
        <w:t>debug</w:t>
      </w:r>
      <w:r w:rsidRPr="00075E2F">
        <w:t>=”</w:t>
      </w:r>
      <w:r>
        <w:rPr>
          <w:lang w:val="en-US"/>
        </w:rPr>
        <w:t>true</w:t>
      </w:r>
      <w:r w:rsidRPr="00075E2F">
        <w:t xml:space="preserve">”&gt;  </w:t>
      </w:r>
      <w:r>
        <w:t>–</w:t>
      </w:r>
      <w:r w:rsidRPr="00075E2F">
        <w:t xml:space="preserve"> </w:t>
      </w:r>
      <w:r>
        <w:t>позволяет отладить генерацию шаблона.</w:t>
      </w:r>
    </w:p>
    <w:p w:rsidR="00075E2F" w:rsidRPr="00075E2F" w:rsidRDefault="00075E2F" w:rsidP="002037CD">
      <w:pPr>
        <w:pStyle w:val="a6"/>
        <w:numPr>
          <w:ilvl w:val="1"/>
          <w:numId w:val="60"/>
        </w:numPr>
        <w:autoSpaceDE w:val="0"/>
        <w:autoSpaceDN w:val="0"/>
        <w:adjustRightInd w:val="0"/>
        <w:spacing w:after="0" w:line="240" w:lineRule="auto"/>
      </w:pPr>
      <w:r w:rsidRPr="00075E2F">
        <w:lastRenderedPageBreak/>
        <w:t xml:space="preserve"> </w:t>
      </w:r>
      <w:r w:rsidRPr="009201B5">
        <w:t xml:space="preserve">&lt;#@ </w:t>
      </w:r>
      <w:r w:rsidRPr="009201B5">
        <w:rPr>
          <w:lang w:val="en-US"/>
        </w:rPr>
        <w:t>template</w:t>
      </w:r>
      <w:r w:rsidRPr="009201B5">
        <w:t xml:space="preserve"> </w:t>
      </w:r>
      <w:r w:rsidRPr="009201B5">
        <w:rPr>
          <w:lang w:val="en-US"/>
        </w:rPr>
        <w:t>inherits</w:t>
      </w:r>
      <w:r w:rsidRPr="009201B5">
        <w:t>=”</w:t>
      </w:r>
      <w:r w:rsidR="009201B5">
        <w:rPr>
          <w:lang w:val="en-US"/>
        </w:rPr>
        <w:t>My</w:t>
      </w:r>
      <w:r w:rsidR="009201B5" w:rsidRPr="009201B5">
        <w:rPr>
          <w:lang w:val="en-US"/>
        </w:rPr>
        <w:t>TextTransformation</w:t>
      </w:r>
      <w:r w:rsidRPr="00075E2F">
        <w:t xml:space="preserve">”&gt; </w:t>
      </w:r>
      <w:r w:rsidR="009201B5">
        <w:t>–</w:t>
      </w:r>
      <w:r w:rsidR="009201B5" w:rsidRPr="00075E2F">
        <w:t xml:space="preserve"> </w:t>
      </w:r>
      <w:r>
        <w:t>указывает</w:t>
      </w:r>
      <w:r w:rsidRPr="00075E2F">
        <w:t xml:space="preserve">, </w:t>
      </w:r>
      <w:r>
        <w:t>какой</w:t>
      </w:r>
      <w:r w:rsidRPr="00075E2F">
        <w:t xml:space="preserve"> </w:t>
      </w:r>
      <w:r>
        <w:t>класс</w:t>
      </w:r>
      <w:r w:rsidRPr="00075E2F">
        <w:t xml:space="preserve"> </w:t>
      </w:r>
      <w:r>
        <w:t>должен быть использован в качестве базового</w:t>
      </w:r>
      <w:r w:rsidR="009201B5">
        <w:t xml:space="preserve"> для класса генерации в процедуре генерации файла.</w:t>
      </w:r>
    </w:p>
    <w:p w:rsidR="00075E2F" w:rsidRDefault="009201B5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075E2F">
        <w:t xml:space="preserve">&lt;#@ </w:t>
      </w:r>
      <w:r>
        <w:rPr>
          <w:lang w:val="en-US"/>
        </w:rPr>
        <w:t>output</w:t>
      </w:r>
      <w:r w:rsidRPr="00075E2F">
        <w:t xml:space="preserve"> #&gt; </w:t>
      </w:r>
      <w:r>
        <w:t>–</w:t>
      </w:r>
      <w:r w:rsidRPr="009201B5">
        <w:t xml:space="preserve"> </w:t>
      </w:r>
      <w:r>
        <w:t>задает расширение для генерируемого файла:</w:t>
      </w:r>
    </w:p>
    <w:p w:rsidR="009201B5" w:rsidRDefault="009201B5" w:rsidP="009201B5">
      <w:pPr>
        <w:autoSpaceDE w:val="0"/>
        <w:autoSpaceDN w:val="0"/>
        <w:adjustRightInd w:val="0"/>
        <w:spacing w:after="0" w:line="240" w:lineRule="auto"/>
        <w:ind w:firstLine="708"/>
      </w:pPr>
      <w:r w:rsidRPr="009201B5">
        <w:rPr>
          <w:rFonts w:ascii="Consolas" w:hAnsi="Consolas" w:cs="Consolas"/>
          <w:color w:val="000000"/>
          <w:sz w:val="19"/>
          <w:szCs w:val="19"/>
          <w:highlight w:val="yellow"/>
        </w:rPr>
        <w:t>&lt;#@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201B5">
        <w:rPr>
          <w:rFonts w:ascii="Consolas" w:hAnsi="Consolas" w:cs="Consolas"/>
          <w:color w:val="A31515"/>
          <w:sz w:val="19"/>
          <w:szCs w:val="19"/>
          <w:highlight w:val="white"/>
        </w:rPr>
        <w:t>output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201B5">
        <w:rPr>
          <w:rFonts w:ascii="Consolas" w:hAnsi="Consolas" w:cs="Consolas"/>
          <w:color w:val="FF0000"/>
          <w:sz w:val="19"/>
          <w:szCs w:val="19"/>
          <w:highlight w:val="white"/>
        </w:rPr>
        <w:t>extension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</w:rPr>
        <w:t>".cs"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201B5"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9201B5" w:rsidRDefault="009201B5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9201B5">
        <w:t xml:space="preserve">&lt;#@ </w:t>
      </w:r>
      <w:r>
        <w:rPr>
          <w:lang w:val="en-US"/>
        </w:rPr>
        <w:t>import</w:t>
      </w:r>
      <w:r w:rsidRPr="009201B5">
        <w:t xml:space="preserve"> #&gt;</w:t>
      </w:r>
      <w:r w:rsidR="00A04F2E" w:rsidRPr="00075E2F">
        <w:t xml:space="preserve"> </w:t>
      </w:r>
      <w:r w:rsidR="00A04F2E">
        <w:t>–</w:t>
      </w:r>
      <w:r w:rsidR="00A04F2E" w:rsidRPr="009201B5">
        <w:t xml:space="preserve"> </w:t>
      </w:r>
      <w:r>
        <w:t>добавляет использование в процедуре</w:t>
      </w:r>
      <w:r w:rsidR="00A04F2E">
        <w:t xml:space="preserve"> исполнения</w:t>
      </w:r>
      <w:r>
        <w:t xml:space="preserve"> </w:t>
      </w:r>
      <w:r w:rsidR="00A04F2E">
        <w:t xml:space="preserve">заданных </w:t>
      </w:r>
      <w:r w:rsidR="00A04F2E">
        <w:rPr>
          <w:lang w:val="en-US"/>
        </w:rPr>
        <w:t>namespace</w:t>
      </w:r>
      <w:r w:rsidR="00A04F2E" w:rsidRPr="00A04F2E">
        <w:t>.</w:t>
      </w:r>
      <w:r w:rsidR="00A04F2E">
        <w:t xml:space="preserve"> То же самое что и </w:t>
      </w:r>
      <w:r w:rsidR="00A04F2E">
        <w:rPr>
          <w:lang w:val="en-US"/>
        </w:rPr>
        <w:t>using</w:t>
      </w:r>
      <w:r w:rsidR="00A04F2E" w:rsidRPr="00A04F2E">
        <w:t xml:space="preserve"> </w:t>
      </w:r>
      <w:r w:rsidR="00A04F2E">
        <w:t>добавить (но не в результат, а при выполнении генерации текста)</w:t>
      </w:r>
      <w:r w:rsidR="00A04F2E" w:rsidRPr="00A04F2E">
        <w:t>:</w:t>
      </w:r>
    </w:p>
    <w:p w:rsidR="00A04F2E" w:rsidRPr="00A04F2E" w:rsidRDefault="00A04F2E" w:rsidP="00A04F2E">
      <w:pPr>
        <w:pStyle w:val="a6"/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&lt;#@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import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"System.Collections"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A04F2E" w:rsidRPr="00A04F2E" w:rsidRDefault="00A04F2E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A04F2E">
        <w:t xml:space="preserve">&lt;#@ </w:t>
      </w:r>
      <w:r>
        <w:rPr>
          <w:lang w:val="en-US"/>
        </w:rPr>
        <w:t>assembly</w:t>
      </w:r>
      <w:r w:rsidRPr="00A04F2E">
        <w:t xml:space="preserve"> #&gt; </w:t>
      </w:r>
      <w:r>
        <w:t>–</w:t>
      </w:r>
      <w:r w:rsidRPr="009201B5">
        <w:t xml:space="preserve"> </w:t>
      </w:r>
      <w:r>
        <w:t xml:space="preserve">добавляет объявление сборки. То же самое, что и в </w:t>
      </w:r>
      <w:r>
        <w:rPr>
          <w:lang w:val="en-US"/>
        </w:rPr>
        <w:t>VisualStudio</w:t>
      </w:r>
      <w:r w:rsidRPr="00A04F2E">
        <w:t xml:space="preserve"> </w:t>
      </w:r>
      <w:r>
        <w:t xml:space="preserve">добавить </w:t>
      </w:r>
      <w:r>
        <w:rPr>
          <w:lang w:val="en-US"/>
        </w:rPr>
        <w:t>Reference</w:t>
      </w:r>
      <w:r w:rsidRPr="00A04F2E">
        <w:t>:</w:t>
      </w:r>
    </w:p>
    <w:p w:rsidR="00A04F2E" w:rsidRPr="00A04F2E" w:rsidRDefault="00A04F2E" w:rsidP="00A04F2E">
      <w:pPr>
        <w:pStyle w:val="a6"/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&lt;#@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Assembly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"System.Core"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A04F2E" w:rsidRPr="00A04F2E" w:rsidRDefault="00A04F2E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A04F2E">
        <w:t xml:space="preserve">&lt;#@ </w:t>
      </w:r>
      <w:r>
        <w:rPr>
          <w:lang w:val="en-US"/>
        </w:rPr>
        <w:t>include</w:t>
      </w:r>
      <w:r w:rsidRPr="00A04F2E">
        <w:t xml:space="preserve"> #&gt; </w:t>
      </w:r>
      <w:r>
        <w:t>–</w:t>
      </w:r>
      <w:r w:rsidRPr="00A04F2E">
        <w:t xml:space="preserve"> </w:t>
      </w:r>
      <w:r>
        <w:t xml:space="preserve">добавляет некий другой шаблон в месте объявления. Это как </w:t>
      </w:r>
      <w:r>
        <w:rPr>
          <w:lang w:val="en-US"/>
        </w:rPr>
        <w:t>@Html.Partial():</w:t>
      </w:r>
    </w:p>
    <w:p w:rsidR="00A04F2E" w:rsidRPr="00A04F2E" w:rsidRDefault="00A04F2E" w:rsidP="00A04F2E">
      <w:pPr>
        <w:pStyle w:val="a6"/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&lt;#@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include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"Included.tt"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A04F2E" w:rsidRDefault="00A04F2E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A04F2E">
        <w:t xml:space="preserve">&lt;#@ </w:t>
      </w:r>
      <w:r>
        <w:rPr>
          <w:lang w:val="en-US"/>
        </w:rPr>
        <w:t>parameter</w:t>
      </w:r>
      <w:r w:rsidRPr="00A04F2E">
        <w:t xml:space="preserve"> #&gt; </w:t>
      </w:r>
      <w:r>
        <w:t xml:space="preserve">- добавляет параметр при формировании шаблона. Но передача его </w:t>
      </w:r>
      <w:r w:rsidR="0053611B">
        <w:t xml:space="preserve">происходит </w:t>
      </w:r>
      <w:r>
        <w:t xml:space="preserve">настолько </w:t>
      </w:r>
      <w:r w:rsidR="00FF7948">
        <w:t>сложно</w:t>
      </w:r>
      <w:r>
        <w:t xml:space="preserve">, что пример я приводить не буду. </w:t>
      </w:r>
      <w:hyperlink r:id="rId156" w:history="1">
        <w:r w:rsidRPr="00A04F2E">
          <w:rPr>
            <w:rStyle w:val="a7"/>
          </w:rPr>
          <w:t>Ссы</w:t>
        </w:r>
        <w:r w:rsidRPr="00A04F2E">
          <w:rPr>
            <w:rStyle w:val="a7"/>
          </w:rPr>
          <w:t>л</w:t>
        </w:r>
        <w:r w:rsidRPr="00A04F2E">
          <w:rPr>
            <w:rStyle w:val="a7"/>
          </w:rPr>
          <w:t>ка</w:t>
        </w:r>
      </w:hyperlink>
    </w:p>
    <w:p w:rsidR="00A04F2E" w:rsidRDefault="00A04F2E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По остальному – смотрите по </w:t>
      </w:r>
      <w:hyperlink r:id="rId157" w:history="1">
        <w:r w:rsidRPr="00A04F2E">
          <w:rPr>
            <w:rStyle w:val="a7"/>
          </w:rPr>
          <w:t>ссы</w:t>
        </w:r>
        <w:r w:rsidRPr="00A04F2E">
          <w:rPr>
            <w:rStyle w:val="a7"/>
          </w:rPr>
          <w:t>л</w:t>
        </w:r>
        <w:r w:rsidRPr="00A04F2E">
          <w:rPr>
            <w:rStyle w:val="a7"/>
          </w:rPr>
          <w:t>ке.</w:t>
        </w:r>
      </w:hyperlink>
    </w:p>
    <w:p w:rsidR="00A04F2E" w:rsidRPr="005B73C7" w:rsidRDefault="00A04F2E" w:rsidP="00242E77">
      <w:pPr>
        <w:autoSpaceDE w:val="0"/>
        <w:autoSpaceDN w:val="0"/>
        <w:adjustRightInd w:val="0"/>
        <w:spacing w:after="0" w:line="240" w:lineRule="auto"/>
      </w:pPr>
    </w:p>
    <w:p w:rsidR="00242E77" w:rsidRPr="00242E77" w:rsidRDefault="00242E77" w:rsidP="00242E77">
      <w:pPr>
        <w:autoSpaceDE w:val="0"/>
        <w:autoSpaceDN w:val="0"/>
        <w:adjustRightInd w:val="0"/>
        <w:spacing w:after="0" w:line="240" w:lineRule="auto"/>
      </w:pPr>
      <w:r>
        <w:t>В общем</w:t>
      </w:r>
      <w:r w:rsidR="0053611B">
        <w:t>,</w:t>
      </w:r>
      <w:r>
        <w:t xml:space="preserve"> этих знаний и знаний по </w:t>
      </w:r>
      <w:r>
        <w:rPr>
          <w:lang w:val="en-US"/>
        </w:rPr>
        <w:t>Reflection</w:t>
      </w:r>
      <w:r w:rsidRPr="00242E77">
        <w:t xml:space="preserve"> </w:t>
      </w:r>
      <w:r>
        <w:t xml:space="preserve">вполне хватит, чтобы сгенерировать нужные нам файлы, но перейдем к проекту </w:t>
      </w:r>
      <w:r>
        <w:rPr>
          <w:lang w:val="en-US"/>
        </w:rPr>
        <w:t>MvcScaffolding</w:t>
      </w:r>
      <w:r w:rsidRPr="00242E77">
        <w:t>.</w:t>
      </w:r>
    </w:p>
    <w:p w:rsidR="00A74E6B" w:rsidRPr="00A04F2E" w:rsidRDefault="00A04F2E" w:rsidP="00A04F2E">
      <w:pPr>
        <w:pStyle w:val="3"/>
        <w:rPr>
          <w:lang w:val="en-US"/>
        </w:rPr>
      </w:pPr>
      <w:r>
        <w:rPr>
          <w:lang w:val="en-US"/>
        </w:rPr>
        <w:t>MVCScaffolding</w:t>
      </w:r>
    </w:p>
    <w:p w:rsidR="00EF7437" w:rsidRPr="005B73C7" w:rsidRDefault="00242E77" w:rsidP="00244096">
      <w:pPr>
        <w:rPr>
          <w:lang w:val="en-US"/>
        </w:rPr>
      </w:pPr>
      <w:r>
        <w:t>Установим</w:t>
      </w:r>
      <w:r w:rsidRPr="005B73C7">
        <w:rPr>
          <w:lang w:val="en-US"/>
        </w:rPr>
        <w:t xml:space="preserve"> </w:t>
      </w:r>
      <w:r>
        <w:rPr>
          <w:lang w:val="en-US"/>
        </w:rPr>
        <w:t>T4Scaffolding</w:t>
      </w:r>
      <w:r w:rsidRPr="005B73C7">
        <w:rPr>
          <w:lang w:val="en-US"/>
        </w:rPr>
        <w:t>:</w:t>
      </w:r>
    </w:p>
    <w:p w:rsidR="00242E77" w:rsidRDefault="00242E77" w:rsidP="00244096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5B73C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Install-Package T4Scaffolding</w:t>
      </w:r>
    </w:p>
    <w:p w:rsidR="00242E77" w:rsidRDefault="001B61C4" w:rsidP="00244096">
      <w:pPr>
        <w:rPr>
          <w:lang w:val="en-US"/>
        </w:rPr>
      </w:pPr>
      <w:r>
        <w:t>Создадим</w:t>
      </w:r>
      <w:r w:rsidRPr="001B61C4">
        <w:rPr>
          <w:lang w:val="en-US"/>
        </w:rPr>
        <w:t xml:space="preserve"> </w:t>
      </w:r>
      <w:r>
        <w:t>папку</w:t>
      </w:r>
      <w:r w:rsidRPr="001B61C4">
        <w:rPr>
          <w:lang w:val="en-US"/>
        </w:rPr>
        <w:t xml:space="preserve"> </w:t>
      </w:r>
      <w:r>
        <w:rPr>
          <w:lang w:val="en-US"/>
        </w:rPr>
        <w:t>CodeTemplates</w:t>
      </w:r>
      <w:r w:rsidRPr="001B61C4">
        <w:rPr>
          <w:lang w:val="en-US"/>
        </w:rPr>
        <w:t>/</w:t>
      </w:r>
      <w:r>
        <w:rPr>
          <w:lang w:val="en-US"/>
        </w:rPr>
        <w:t>Scaffolders/IRepository</w:t>
      </w:r>
      <w:r w:rsidRPr="001B61C4">
        <w:rPr>
          <w:lang w:val="en-US"/>
        </w:rPr>
        <w:t xml:space="preserve"> </w:t>
      </w:r>
      <w:r>
        <w:t>в</w:t>
      </w:r>
      <w:r w:rsidRPr="001B61C4">
        <w:rPr>
          <w:lang w:val="en-US"/>
        </w:rPr>
        <w:t xml:space="preserve"> </w:t>
      </w:r>
      <w:r>
        <w:rPr>
          <w:lang w:val="en-US"/>
        </w:rPr>
        <w:t>LessonProject</w:t>
      </w:r>
      <w:r w:rsidRPr="001B61C4">
        <w:rPr>
          <w:lang w:val="en-US"/>
        </w:rPr>
        <w:t>.</w:t>
      </w:r>
      <w:r>
        <w:rPr>
          <w:lang w:val="en-US"/>
        </w:rPr>
        <w:t>Model</w:t>
      </w:r>
      <w:r w:rsidRPr="001B61C4">
        <w:rPr>
          <w:lang w:val="en-US"/>
        </w:rPr>
        <w:t xml:space="preserve"> </w:t>
      </w:r>
      <w:r>
        <w:t>в</w:t>
      </w:r>
      <w:r w:rsidRPr="001B61C4">
        <w:rPr>
          <w:lang w:val="en-US"/>
        </w:rPr>
        <w:t xml:space="preserve"> </w:t>
      </w:r>
      <w:r>
        <w:t>ней</w:t>
      </w:r>
      <w:r w:rsidRPr="001B61C4">
        <w:rPr>
          <w:lang w:val="en-US"/>
        </w:rPr>
        <w:t xml:space="preserve"> </w:t>
      </w:r>
      <w:r>
        <w:t>добавим</w:t>
      </w:r>
      <w:r w:rsidRPr="001B61C4">
        <w:rPr>
          <w:lang w:val="en-US"/>
        </w:rPr>
        <w:t xml:space="preserve"> </w:t>
      </w:r>
      <w:r>
        <w:t>файлы</w:t>
      </w:r>
      <w:r w:rsidRPr="001B61C4">
        <w:rPr>
          <w:lang w:val="en-US"/>
        </w:rPr>
        <w:t xml:space="preserve"> I</w:t>
      </w:r>
      <w:r>
        <w:rPr>
          <w:lang w:val="en-US"/>
        </w:rPr>
        <w:t>Repository.ps1 (LessonProject</w:t>
      </w:r>
      <w:r w:rsidRPr="001B61C4">
        <w:rPr>
          <w:lang w:val="en-US"/>
        </w:rPr>
        <w:t>.</w:t>
      </w:r>
      <w:r>
        <w:rPr>
          <w:lang w:val="en-US"/>
        </w:rPr>
        <w:t>Model/CodeTemplates</w:t>
      </w:r>
      <w:r w:rsidRPr="001B61C4">
        <w:rPr>
          <w:lang w:val="en-US"/>
        </w:rPr>
        <w:t>/</w:t>
      </w:r>
      <w:r>
        <w:rPr>
          <w:lang w:val="en-US"/>
        </w:rPr>
        <w:t>Scaffolders/IRepository/</w:t>
      </w:r>
      <w:r w:rsidRPr="001B61C4">
        <w:rPr>
          <w:lang w:val="en-US"/>
        </w:rPr>
        <w:t>I</w:t>
      </w:r>
      <w:r>
        <w:rPr>
          <w:lang w:val="en-US"/>
        </w:rPr>
        <w:t>Repository.ps1)</w:t>
      </w:r>
      <w:r w:rsidRPr="001B61C4">
        <w:rPr>
          <w:lang w:val="en-US"/>
        </w:rPr>
        <w:t>: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[T4Scaffolding.Scaffolder(Description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"Create IRepository interface"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)][CmdletBinding()]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param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   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[parameter(Mandatory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ValueFromPipelineByPropertyName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)][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   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[]]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switch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$Force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$false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-BlockUi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!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{ </w:t>
      </w: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return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Find the IRepository interface, or create it via a template if not already present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IRepository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-AllowMultiple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!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#Create IRepository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"IRepository"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$defaultNamespace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(Get-Project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).Properties.Item(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"DefaultNamespace"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).Value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Add-ProjectItemViaTemplate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IRepositoryTemplate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-Model @{ Namespace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$defaultNamespace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-SuccessMessage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"Added IRepository at {0}"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ab/>
        <w:t xml:space="preserve">-TemplateFolders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-CodeLanguage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-Force: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$Force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IRepository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Add a new property on the DbContext class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.Name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Get-PluralizedWord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This *is* a DbContext, so we can freely add a new property if there isn't already one for this model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Add-ClassMemberViaTemplate -Name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-CodeClass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IRepositoryItemTemplate -Model @{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EntityType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EntityTypeNamePluralized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} -SuccessMessage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"Added '$propertyName' to interface '$($foundIRepositoryType.FullName)'"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-TemplateFolders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-CodeLanguage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1B61C4" w:rsidRPr="005B73C7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1B61C4" w:rsidRPr="005B73C7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1B61C4" w:rsidRPr="005B73C7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0000FF"/>
          <w:sz w:val="20"/>
          <w:szCs w:val="20"/>
          <w:lang w:val="en-US"/>
        </w:rPr>
        <w:t>return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@{</w:t>
      </w:r>
    </w:p>
    <w:p w:rsidR="001B61C4" w:rsidRPr="005B73C7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DbContextType </w:t>
      </w:r>
      <w:r w:rsidRPr="005B73C7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5B73C7">
        <w:rPr>
          <w:rFonts w:ascii="Courier New" w:hAnsi="Courier New" w:cs="Courier New"/>
          <w:color w:val="800080"/>
          <w:sz w:val="20"/>
          <w:szCs w:val="20"/>
          <w:lang w:val="en-US"/>
        </w:rPr>
        <w:t>$foundDbContextType</w:t>
      </w:r>
    </w:p>
    <w:p w:rsidR="001B61C4" w:rsidRDefault="001B61C4" w:rsidP="001B61C4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1B61C4" w:rsidRDefault="001B61C4" w:rsidP="001B61C4">
      <w:pPr>
        <w:rPr>
          <w:lang w:val="en-US"/>
        </w:rPr>
      </w:pPr>
      <w:r w:rsidRPr="001B61C4">
        <w:t>Потом</w:t>
      </w:r>
      <w:r w:rsidRPr="001B61C4">
        <w:rPr>
          <w:lang w:val="en-US"/>
        </w:rPr>
        <w:t xml:space="preserve"> IRepositoryItemTemplate.cs.</w:t>
      </w:r>
      <w:r>
        <w:rPr>
          <w:lang w:val="en-US"/>
        </w:rPr>
        <w:t>t4: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Template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"C#"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HostSpecific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Inherits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"DynamicTransform"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#region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IQueryable&lt;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Model.EntityTypeNamePluralized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Default="001B61C4" w:rsidP="001B61C4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5B73C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#endregion</w:t>
      </w:r>
    </w:p>
    <w:p w:rsidR="001B61C4" w:rsidRPr="001B61C4" w:rsidRDefault="001B61C4" w:rsidP="001B61C4">
      <w:pPr>
        <w:rPr>
          <w:lang w:val="en-US"/>
        </w:rPr>
      </w:pPr>
      <w:r w:rsidRPr="001B61C4">
        <w:rPr>
          <w:lang w:val="en-US"/>
        </w:rPr>
        <w:t>И IRepositoryTemplate.cs.t4: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Template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"C#"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HostSpecific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Inherits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"DynamicTransform"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Output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Extension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"cs"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Model.Namespace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IRepository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IQueryable&lt;T&gt; GetTable&lt;T&gt;() 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 : 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B61C4" w:rsidRDefault="001B61C4" w:rsidP="001B61C4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B61C4" w:rsidRDefault="001B61C4" w:rsidP="001B61C4">
      <w:pPr>
        <w:rPr>
          <w:highlight w:val="white"/>
        </w:rPr>
      </w:pPr>
      <w:r>
        <w:rPr>
          <w:highlight w:val="white"/>
        </w:rPr>
        <w:br w:type="page"/>
      </w:r>
    </w:p>
    <w:p w:rsidR="001B61C4" w:rsidRDefault="001B61C4" w:rsidP="001B61C4">
      <w:r>
        <w:lastRenderedPageBreak/>
        <w:t xml:space="preserve">Создадим новую таблицу </w:t>
      </w:r>
      <w:r>
        <w:rPr>
          <w:lang w:val="en-US"/>
        </w:rPr>
        <w:t>Notify</w:t>
      </w:r>
      <w:r>
        <w:t>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1B61C4" w:rsidTr="001B61C4">
        <w:tc>
          <w:tcPr>
            <w:tcW w:w="4785" w:type="dxa"/>
          </w:tcPr>
          <w:p w:rsidR="001B61C4" w:rsidRPr="001B61C4" w:rsidRDefault="001B61C4" w:rsidP="001B61C4">
            <w:pPr>
              <w:rPr>
                <w:b/>
                <w:lang w:val="en-US"/>
              </w:rPr>
            </w:pPr>
            <w:r w:rsidRPr="001B61C4">
              <w:rPr>
                <w:b/>
                <w:lang w:val="en-US"/>
              </w:rPr>
              <w:t>Name</w:t>
            </w:r>
          </w:p>
        </w:tc>
        <w:tc>
          <w:tcPr>
            <w:tcW w:w="4786" w:type="dxa"/>
          </w:tcPr>
          <w:p w:rsidR="001B61C4" w:rsidRPr="001B61C4" w:rsidRDefault="001B61C4" w:rsidP="001B61C4">
            <w:pPr>
              <w:rPr>
                <w:b/>
                <w:lang w:val="en-US"/>
              </w:rPr>
            </w:pPr>
            <w:r w:rsidRPr="001B61C4">
              <w:rPr>
                <w:b/>
                <w:lang w:val="en-US"/>
              </w:rPr>
              <w:t>DataType</w:t>
            </w:r>
          </w:p>
        </w:tc>
      </w:tr>
      <w:tr w:rsidR="001B61C4" w:rsidTr="001B61C4">
        <w:tc>
          <w:tcPr>
            <w:tcW w:w="4785" w:type="dxa"/>
          </w:tcPr>
          <w:p w:rsidR="001B61C4" w:rsidRP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786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Int autoincrement</w:t>
            </w:r>
          </w:p>
        </w:tc>
      </w:tr>
      <w:tr w:rsidR="001B61C4" w:rsidTr="001B61C4">
        <w:tc>
          <w:tcPr>
            <w:tcW w:w="4785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4786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Int (foreignKey to User)</w:t>
            </w:r>
          </w:p>
        </w:tc>
      </w:tr>
      <w:tr w:rsidR="001B61C4" w:rsidTr="001B61C4">
        <w:tc>
          <w:tcPr>
            <w:tcW w:w="4785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Message</w:t>
            </w:r>
          </w:p>
        </w:tc>
        <w:tc>
          <w:tcPr>
            <w:tcW w:w="4786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Nvarchar(140)</w:t>
            </w:r>
          </w:p>
        </w:tc>
      </w:tr>
      <w:tr w:rsidR="001B61C4" w:rsidTr="001B61C4">
        <w:tc>
          <w:tcPr>
            <w:tcW w:w="4785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AddedDate</w:t>
            </w:r>
          </w:p>
        </w:tc>
        <w:tc>
          <w:tcPr>
            <w:tcW w:w="4786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</w:tr>
      <w:tr w:rsidR="001B61C4" w:rsidTr="001B61C4">
        <w:tc>
          <w:tcPr>
            <w:tcW w:w="4785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IsReaded</w:t>
            </w:r>
          </w:p>
        </w:tc>
        <w:tc>
          <w:tcPr>
            <w:tcW w:w="4786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bit</w:t>
            </w:r>
          </w:p>
        </w:tc>
      </w:tr>
    </w:tbl>
    <w:p w:rsidR="001B61C4" w:rsidRDefault="001B61C4" w:rsidP="001B61C4">
      <w:pPr>
        <w:rPr>
          <w:lang w:val="en-US"/>
        </w:rPr>
      </w:pPr>
    </w:p>
    <w:p w:rsidR="001B61C4" w:rsidRPr="001B61C4" w:rsidRDefault="001B61C4" w:rsidP="001B61C4">
      <w:pPr>
        <w:rPr>
          <w:lang w:val="en-US"/>
        </w:rPr>
      </w:pPr>
      <w:r>
        <w:t>Перенесем</w:t>
      </w:r>
      <w:r w:rsidRPr="001B61C4">
        <w:rPr>
          <w:lang w:val="en-US"/>
        </w:rPr>
        <w:t xml:space="preserve"> </w:t>
      </w:r>
      <w:r>
        <w:t>в</w:t>
      </w:r>
      <w:r w:rsidRPr="001B61C4">
        <w:rPr>
          <w:lang w:val="en-US"/>
        </w:rPr>
        <w:t xml:space="preserve"> </w:t>
      </w:r>
      <w:r>
        <w:rPr>
          <w:lang w:val="en-US"/>
        </w:rPr>
        <w:t>DbContext</w:t>
      </w:r>
      <w:r w:rsidRPr="001B61C4">
        <w:rPr>
          <w:lang w:val="en-US"/>
        </w:rPr>
        <w:t xml:space="preserve"> (</w:t>
      </w:r>
      <w:r>
        <w:rPr>
          <w:lang w:val="en-US"/>
        </w:rPr>
        <w:t>LessonProjectDb.dbml</w:t>
      </w:r>
      <w:r w:rsidRPr="001B61C4">
        <w:rPr>
          <w:lang w:val="en-US"/>
        </w:rPr>
        <w:t>)</w:t>
      </w:r>
      <w:r w:rsidR="00512E86">
        <w:rPr>
          <w:lang w:val="en-US"/>
        </w:rPr>
        <w:t xml:space="preserve"> </w:t>
      </w:r>
      <w:r w:rsidR="00512E86">
        <w:t>и</w:t>
      </w:r>
      <w:r w:rsidR="00512E86" w:rsidRPr="00512E86">
        <w:rPr>
          <w:lang w:val="en-US"/>
        </w:rPr>
        <w:t xml:space="preserve"> </w:t>
      </w:r>
      <w:r w:rsidR="00512E86">
        <w:t>сохраняем</w:t>
      </w:r>
      <w:r w:rsidR="00512E86" w:rsidRPr="00512E86">
        <w:rPr>
          <w:lang w:val="en-US"/>
        </w:rPr>
        <w:t xml:space="preserve"> (</w:t>
      </w:r>
      <w:r w:rsidR="00512E86">
        <w:rPr>
          <w:lang w:val="en-US"/>
        </w:rPr>
        <w:t>ctrl-S</w:t>
      </w:r>
      <w:r w:rsidR="00512E86" w:rsidRPr="00512E86">
        <w:rPr>
          <w:lang w:val="en-US"/>
        </w:rPr>
        <w:t>)</w:t>
      </w:r>
      <w:r w:rsidRPr="001B61C4">
        <w:rPr>
          <w:lang w:val="en-US"/>
        </w:rPr>
        <w:t>:</w:t>
      </w:r>
    </w:p>
    <w:p w:rsidR="001B61C4" w:rsidRDefault="001B61C4" w:rsidP="001B61C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7825F19" wp14:editId="7F8704D7">
            <wp:extent cx="4813540" cy="4135191"/>
            <wp:effectExtent l="0" t="0" r="6350" b="0"/>
            <wp:docPr id="89" name="Рисунок 89" descr="D:\Projects\RepositoryMercurial\WebTemplate\Sources\lessons\PrintScreens\LessonD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D\Untitled-02.jp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814" cy="413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1C4" w:rsidRDefault="001B61C4" w:rsidP="001B61C4">
      <w:pPr>
        <w:rPr>
          <w:lang w:val="en-US"/>
        </w:rPr>
      </w:pPr>
      <w:r>
        <w:t>В</w:t>
      </w:r>
      <w:r w:rsidRPr="001B61C4">
        <w:rPr>
          <w:lang w:val="en-US"/>
        </w:rPr>
        <w:t xml:space="preserve"> </w:t>
      </w:r>
      <w:r>
        <w:rPr>
          <w:lang w:val="en-US"/>
        </w:rPr>
        <w:t xml:space="preserve">Package Manager Console </w:t>
      </w:r>
      <w:r>
        <w:t>пишем</w:t>
      </w:r>
      <w:r w:rsidRPr="001B61C4">
        <w:rPr>
          <w:lang w:val="en-US"/>
        </w:rPr>
        <w:t xml:space="preserve"> </w:t>
      </w:r>
      <w:r>
        <w:t>для</w:t>
      </w:r>
      <w:r w:rsidR="00512E86">
        <w:rPr>
          <w:lang w:val="en-US"/>
        </w:rPr>
        <w:t xml:space="preserve"> </w:t>
      </w:r>
      <w:r w:rsidR="00512E86">
        <w:t>проекта</w:t>
      </w:r>
      <w:r w:rsidR="00512E86" w:rsidRPr="00512E86">
        <w:rPr>
          <w:lang w:val="en-US"/>
        </w:rPr>
        <w:t xml:space="preserve"> </w:t>
      </w:r>
      <w:r w:rsidR="00512E86">
        <w:rPr>
          <w:lang w:val="en-US"/>
        </w:rPr>
        <w:t>LessonProject.Model</w:t>
      </w:r>
      <w:r w:rsidRPr="001B61C4">
        <w:rPr>
          <w:lang w:val="en-US"/>
        </w:rPr>
        <w:t>:</w:t>
      </w:r>
    </w:p>
    <w:p w:rsidR="00512E86" w:rsidRPr="005B73C7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5B73C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Scaffold IRepository Notify</w:t>
      </w:r>
    </w:p>
    <w:p w:rsidR="00512E86" w:rsidRDefault="00512E86" w:rsidP="00512E86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512E8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Added 'Notify' to interface 'LessonProject.Model.IRepository'</w:t>
      </w:r>
    </w:p>
    <w:p w:rsidR="00512E86" w:rsidRDefault="00512E86" w:rsidP="00512E86">
      <w:r w:rsidRPr="005B73C7">
        <w:t xml:space="preserve">Ура! Всё работает! </w:t>
      </w:r>
      <w:r w:rsidRPr="00512E86">
        <w:t>Просто</w:t>
      </w:r>
      <w:r>
        <w:t>,</w:t>
      </w:r>
      <w:r w:rsidRPr="00512E86">
        <w:t xml:space="preserve"> не правда ли?</w:t>
      </w:r>
      <w:r>
        <w:t xml:space="preserve">  Ничего не ясно? Ок, ладно разберем </w:t>
      </w:r>
      <w:r>
        <w:rPr>
          <w:lang w:val="en-US"/>
        </w:rPr>
        <w:t>IRepository</w:t>
      </w:r>
      <w:r w:rsidR="00E376B3" w:rsidRPr="00E376B3">
        <w:t>.</w:t>
      </w:r>
      <w:r w:rsidR="00E376B3">
        <w:rPr>
          <w:lang w:val="en-US"/>
        </w:rPr>
        <w:t>ps</w:t>
      </w:r>
      <w:r w:rsidR="00E376B3" w:rsidRPr="00E376B3">
        <w:t>1</w:t>
      </w:r>
      <w:r w:rsidRPr="00512E86">
        <w:t xml:space="preserve"> </w:t>
      </w:r>
      <w:r>
        <w:t>по порядку: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[T4Scaffolding.Scaffolder(Description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"Create IRepository interface"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)][CmdletBinding()]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param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   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[parameter(Mandatory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ValueFromPipelineByPropertyName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)][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512E86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]</w:t>
      </w:r>
      <w:r w:rsidRPr="00512E86">
        <w:rPr>
          <w:rFonts w:ascii="Courier New" w:hAnsi="Courier New" w:cs="Courier New"/>
          <w:b/>
          <w:color w:val="800080"/>
          <w:sz w:val="20"/>
          <w:szCs w:val="20"/>
          <w:lang w:val="en-US"/>
        </w:rPr>
        <w:t>$ModelType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   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[]]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512E86" w:rsidRPr="00512E86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512E86">
        <w:rPr>
          <w:rFonts w:ascii="Courier New" w:hAnsi="Courier New" w:cs="Courier New"/>
          <w:color w:val="000000"/>
          <w:sz w:val="20"/>
          <w:szCs w:val="20"/>
        </w:rPr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switch</w:t>
      </w:r>
      <w:r w:rsidRPr="00512E86">
        <w:rPr>
          <w:rFonts w:ascii="Courier New" w:hAnsi="Courier New" w:cs="Courier New"/>
          <w:color w:val="000000"/>
          <w:sz w:val="20"/>
          <w:szCs w:val="20"/>
        </w:rPr>
        <w:t>]</w:t>
      </w:r>
      <w:r w:rsidRPr="00512E86">
        <w:rPr>
          <w:rFonts w:ascii="Courier New" w:hAnsi="Courier New" w:cs="Courier New"/>
          <w:color w:val="800080"/>
          <w:sz w:val="20"/>
          <w:szCs w:val="20"/>
        </w:rPr>
        <w:t>$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Force</w:t>
      </w:r>
      <w:r w:rsidRPr="00512E8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12E86">
        <w:rPr>
          <w:rFonts w:ascii="Courier New" w:hAnsi="Courier New" w:cs="Courier New"/>
          <w:color w:val="FF0000"/>
          <w:sz w:val="20"/>
          <w:szCs w:val="20"/>
        </w:rPr>
        <w:t>=</w:t>
      </w:r>
      <w:r w:rsidRPr="00512E8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12E86">
        <w:rPr>
          <w:rFonts w:ascii="Courier New" w:hAnsi="Courier New" w:cs="Courier New"/>
          <w:color w:val="800080"/>
          <w:sz w:val="20"/>
          <w:szCs w:val="20"/>
        </w:rPr>
        <w:t>$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false</w:t>
      </w:r>
    </w:p>
    <w:p w:rsidR="00512E86" w:rsidRPr="00512E86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512E86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512E86" w:rsidRPr="00512E86" w:rsidRDefault="00512E86" w:rsidP="00512E86"/>
    <w:p w:rsidR="00512E86" w:rsidRPr="00512E86" w:rsidRDefault="00512E86" w:rsidP="001B61C4">
      <w:pPr>
        <w:rPr>
          <w:b/>
        </w:rPr>
      </w:pPr>
      <w:r>
        <w:lastRenderedPageBreak/>
        <w:t xml:space="preserve">Это структура объявления кода скаффолдера. Особое внимание нужно обратить на </w:t>
      </w:r>
      <w:r w:rsidRPr="00512E86">
        <w:t>$</w:t>
      </w:r>
      <w:r>
        <w:rPr>
          <w:lang w:val="en-US"/>
        </w:rPr>
        <w:t>ModelType</w:t>
      </w:r>
      <w:r w:rsidRPr="00512E86">
        <w:t xml:space="preserve"> – </w:t>
      </w:r>
      <w:r>
        <w:t xml:space="preserve">это имя класса, именно его мы и передаем в команде </w:t>
      </w:r>
      <w:r>
        <w:rPr>
          <w:lang w:val="en-US"/>
        </w:rPr>
        <w:t>Scaffold</w:t>
      </w:r>
      <w:r w:rsidRPr="00512E86">
        <w:t xml:space="preserve"> </w:t>
      </w:r>
      <w:r>
        <w:rPr>
          <w:lang w:val="en-US"/>
        </w:rPr>
        <w:t>IRepository</w:t>
      </w:r>
      <w:r w:rsidRPr="00512E86">
        <w:t xml:space="preserve"> </w:t>
      </w:r>
      <w:r w:rsidRPr="00512E86">
        <w:rPr>
          <w:b/>
          <w:lang w:val="en-US"/>
        </w:rPr>
        <w:t>Notify</w:t>
      </w:r>
      <w:r w:rsidRPr="00512E86">
        <w:rPr>
          <w:b/>
        </w:rPr>
        <w:t>.</w:t>
      </w:r>
      <w:r>
        <w:rPr>
          <w:b/>
        </w:rPr>
        <w:t xml:space="preserve"> </w:t>
      </w:r>
      <w:r>
        <w:t>Остальные параметры идут или по</w:t>
      </w:r>
      <w:r w:rsidR="00A27DF2">
        <w:t xml:space="preserve"> </w:t>
      </w:r>
      <w:r>
        <w:t xml:space="preserve">умолчанию, как </w:t>
      </w:r>
      <w:r>
        <w:rPr>
          <w:lang w:val="en-US"/>
        </w:rPr>
        <w:t>Force</w:t>
      </w:r>
      <w:r w:rsidR="00A27DF2">
        <w:t>,</w:t>
      </w:r>
      <w:r w:rsidRPr="00512E86">
        <w:t xml:space="preserve"> </w:t>
      </w:r>
      <w:r>
        <w:t xml:space="preserve">или по умолчанию известны, как </w:t>
      </w:r>
      <w:r>
        <w:rPr>
          <w:lang w:val="en-US"/>
        </w:rPr>
        <w:t>Project</w:t>
      </w:r>
      <w:r w:rsidRPr="00512E86">
        <w:t xml:space="preserve">, </w:t>
      </w:r>
      <w:r>
        <w:rPr>
          <w:lang w:val="en-US"/>
        </w:rPr>
        <w:t>CodeLanguage</w:t>
      </w:r>
      <w:r w:rsidRPr="00512E86">
        <w:t>.</w:t>
      </w:r>
    </w:p>
    <w:p w:rsidR="00512E86" w:rsidRDefault="00512E86" w:rsidP="001B61C4">
      <w:r w:rsidRPr="00512E86">
        <w:t>Далее</w:t>
      </w:r>
      <w:r>
        <w:t xml:space="preserve"> мы ищем этот класс (если мы не сохранимся, то искомый класс еще не будет записан и не будет найден):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-BlockUi</w:t>
      </w:r>
    </w:p>
    <w:p w:rsidR="00512E86" w:rsidRPr="00512E86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512E86"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r w:rsidRPr="00512E86">
        <w:rPr>
          <w:rFonts w:ascii="Courier New" w:hAnsi="Courier New" w:cs="Courier New"/>
          <w:color w:val="FF0000"/>
          <w:sz w:val="20"/>
          <w:szCs w:val="20"/>
        </w:rPr>
        <w:t>!</w:t>
      </w:r>
      <w:r w:rsidRPr="00512E86">
        <w:rPr>
          <w:rFonts w:ascii="Courier New" w:hAnsi="Courier New" w:cs="Courier New"/>
          <w:color w:val="800080"/>
          <w:sz w:val="20"/>
          <w:szCs w:val="20"/>
        </w:rPr>
        <w:t>$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foundModelType</w:t>
      </w:r>
      <w:r w:rsidRPr="00512E86">
        <w:rPr>
          <w:rFonts w:ascii="Courier New" w:hAnsi="Courier New" w:cs="Courier New"/>
          <w:color w:val="000000"/>
          <w:sz w:val="20"/>
          <w:szCs w:val="20"/>
        </w:rPr>
        <w:t xml:space="preserve">) { </w:t>
      </w: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return</w:t>
      </w:r>
      <w:r w:rsidRPr="00512E86">
        <w:rPr>
          <w:rFonts w:ascii="Courier New" w:hAnsi="Courier New" w:cs="Courier New"/>
          <w:color w:val="000000"/>
          <w:sz w:val="20"/>
          <w:szCs w:val="20"/>
        </w:rPr>
        <w:t xml:space="preserve"> }</w:t>
      </w:r>
    </w:p>
    <w:p w:rsidR="00512E86" w:rsidRPr="00512E86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512E86" w:rsidRDefault="00E376B3" w:rsidP="001B61C4">
      <w:r>
        <w:t>Кл</w:t>
      </w:r>
      <w:r w:rsidR="00512E86">
        <w:t xml:space="preserve">асс найден и мы переходим к следующей части. Найти файл </w:t>
      </w:r>
      <w:r w:rsidR="00512E86">
        <w:rPr>
          <w:lang w:val="en-US"/>
        </w:rPr>
        <w:t>IRepository</w:t>
      </w:r>
      <w:r w:rsidR="00512E86" w:rsidRPr="00512E86">
        <w:t>.</w:t>
      </w:r>
      <w:r w:rsidR="00512E86">
        <w:rPr>
          <w:lang w:val="en-US"/>
        </w:rPr>
        <w:t>cs</w:t>
      </w:r>
      <w:r w:rsidR="00512E86">
        <w:t xml:space="preserve"> и если его нет, то создать: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Find the IRepository interface, or create it via a template if not already present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IRepository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-AllowMultiple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512E86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(</w:t>
      </w:r>
      <w:r w:rsidRPr="00512E86">
        <w:rPr>
          <w:rFonts w:ascii="Courier New" w:hAnsi="Courier New" w:cs="Courier New"/>
          <w:b/>
          <w:color w:val="FF0000"/>
          <w:sz w:val="20"/>
          <w:szCs w:val="20"/>
          <w:lang w:val="en-US"/>
        </w:rPr>
        <w:t>!</w:t>
      </w:r>
      <w:r w:rsidRPr="00512E86">
        <w:rPr>
          <w:rFonts w:ascii="Courier New" w:hAnsi="Courier New" w:cs="Courier New"/>
          <w:b/>
          <w:color w:val="800080"/>
          <w:sz w:val="20"/>
          <w:szCs w:val="20"/>
          <w:lang w:val="en-US"/>
        </w:rPr>
        <w:t>$foundIRepositoryType</w:t>
      </w:r>
      <w:r w:rsidRPr="00512E86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)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#Create IRepository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"IRepository"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$defaultNamespace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(Get-Project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).Properties.Item(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"DefaultNamespace"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).Value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12E86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Add-ProjectItemViaTemplate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</w:t>
      </w:r>
      <w:r w:rsidRPr="00512E86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IRepositoryTemplate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-Model @{ Namespace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$defaultNamespace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-SuccessMessage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"Added IRepository at {0}"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-TemplateFolders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-CodeLanguage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-Force: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$Force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IRepository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</w:p>
    <w:p w:rsidR="00512E86" w:rsidRPr="005B73C7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5B73C7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512E86" w:rsidRDefault="00512E86" w:rsidP="001B61C4"/>
    <w:p w:rsidR="00512E86" w:rsidRDefault="00512E86" w:rsidP="001B61C4">
      <w:r>
        <w:t xml:space="preserve">Тут как раз вызывается </w:t>
      </w:r>
      <w:r>
        <w:rPr>
          <w:lang w:val="en-US"/>
        </w:rPr>
        <w:t>IRepositoryTemplate</w:t>
      </w:r>
      <w:r w:rsidRPr="00512E86">
        <w:t>.</w:t>
      </w:r>
      <w:r>
        <w:rPr>
          <w:lang w:val="en-US"/>
        </w:rPr>
        <w:t>cs</w:t>
      </w:r>
      <w:r w:rsidRPr="00512E86">
        <w:t>.</w:t>
      </w:r>
      <w:r>
        <w:rPr>
          <w:lang w:val="en-US"/>
        </w:rPr>
        <w:t>t</w:t>
      </w:r>
      <w:r w:rsidRPr="00512E86">
        <w:t xml:space="preserve">4 </w:t>
      </w:r>
      <w:r>
        <w:t>при необходимости, и туда в качестве модели данных (</w:t>
      </w:r>
      <w:r w:rsidR="00A27DF2">
        <w:t>так же,</w:t>
      </w:r>
      <w:r>
        <w:t xml:space="preserve"> как в </w:t>
      </w:r>
      <w:r>
        <w:rPr>
          <w:lang w:val="en-US"/>
        </w:rPr>
        <w:t>View</w:t>
      </w:r>
      <w:r w:rsidRPr="00512E86">
        <w:t xml:space="preserve">) </w:t>
      </w:r>
      <w:r>
        <w:t xml:space="preserve">передается объект </w:t>
      </w:r>
    </w:p>
    <w:p w:rsidR="00512E86" w:rsidRPr="005B73C7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5B73C7">
        <w:rPr>
          <w:rFonts w:ascii="Courier New" w:hAnsi="Courier New" w:cs="Courier New"/>
          <w:color w:val="000000"/>
          <w:sz w:val="20"/>
          <w:szCs w:val="20"/>
        </w:rPr>
        <w:t>-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Model</w:t>
      </w:r>
      <w:r w:rsidRPr="005B73C7">
        <w:rPr>
          <w:rFonts w:ascii="Courier New" w:hAnsi="Courier New" w:cs="Courier New"/>
          <w:color w:val="000000"/>
          <w:sz w:val="20"/>
          <w:szCs w:val="20"/>
        </w:rPr>
        <w:t xml:space="preserve"> @{ 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Namespace</w:t>
      </w:r>
      <w:r w:rsidRPr="005B73C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B73C7">
        <w:rPr>
          <w:rFonts w:ascii="Courier New" w:hAnsi="Courier New" w:cs="Courier New"/>
          <w:color w:val="FF0000"/>
          <w:sz w:val="20"/>
          <w:szCs w:val="20"/>
        </w:rPr>
        <w:t>=</w:t>
      </w:r>
      <w:r w:rsidRPr="005B73C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B73C7">
        <w:rPr>
          <w:rFonts w:ascii="Courier New" w:hAnsi="Courier New" w:cs="Courier New"/>
          <w:color w:val="800080"/>
          <w:sz w:val="20"/>
          <w:szCs w:val="20"/>
        </w:rPr>
        <w:t>$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defaultNamespace</w:t>
      </w:r>
      <w:r w:rsidRPr="005B73C7">
        <w:rPr>
          <w:rFonts w:ascii="Courier New" w:hAnsi="Courier New" w:cs="Courier New"/>
          <w:color w:val="000000"/>
          <w:sz w:val="20"/>
          <w:szCs w:val="20"/>
        </w:rPr>
        <w:t xml:space="preserve"> } </w:t>
      </w:r>
      <w:r w:rsidRPr="005B73C7">
        <w:rPr>
          <w:rFonts w:ascii="Courier New" w:hAnsi="Courier New" w:cs="Courier New"/>
          <w:b/>
          <w:bCs/>
          <w:color w:val="5F9EA0"/>
          <w:sz w:val="20"/>
          <w:szCs w:val="20"/>
        </w:rPr>
        <w:t>`</w:t>
      </w:r>
    </w:p>
    <w:p w:rsidR="00512E86" w:rsidRDefault="00512E86" w:rsidP="001B61C4"/>
    <w:p w:rsidR="00512E86" w:rsidRDefault="00512E86" w:rsidP="001B61C4">
      <w:r>
        <w:t xml:space="preserve">А </w:t>
      </w:r>
      <w:r>
        <w:rPr>
          <w:lang w:val="en-US"/>
        </w:rPr>
        <w:t>defaultNamespace</w:t>
      </w:r>
      <w:r w:rsidRPr="00512E86">
        <w:t xml:space="preserve"> </w:t>
      </w:r>
      <w:r>
        <w:t xml:space="preserve">был получен из свойства проекта 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Get-Project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).Properties.Item(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"DefaultNamespace"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).Value</w:t>
      </w:r>
    </w:p>
    <w:p w:rsidR="00512E86" w:rsidRPr="005B73C7" w:rsidRDefault="00512E86" w:rsidP="001B61C4">
      <w:pPr>
        <w:rPr>
          <w:lang w:val="en-US"/>
        </w:rPr>
      </w:pPr>
    </w:p>
    <w:p w:rsidR="00512E86" w:rsidRPr="00512E86" w:rsidRDefault="00512E86" w:rsidP="001B61C4">
      <w:pPr>
        <w:rPr>
          <w:lang w:val="en-US"/>
        </w:rPr>
      </w:pPr>
      <w:r>
        <w:t>В</w:t>
      </w:r>
      <w:r w:rsidRPr="00512E86">
        <w:rPr>
          <w:lang w:val="en-US"/>
        </w:rPr>
        <w:t xml:space="preserve"> </w:t>
      </w:r>
      <w:r>
        <w:t>шаблоне</w:t>
      </w:r>
      <w:r w:rsidRPr="00512E86">
        <w:rPr>
          <w:lang w:val="en-US"/>
        </w:rPr>
        <w:t xml:space="preserve"> </w:t>
      </w:r>
      <w:r>
        <w:t>мы</w:t>
      </w:r>
      <w:r w:rsidRPr="00512E86">
        <w:rPr>
          <w:lang w:val="en-US"/>
        </w:rPr>
        <w:t xml:space="preserve"> </w:t>
      </w:r>
      <w:r>
        <w:t>это</w:t>
      </w:r>
      <w:r w:rsidRPr="00512E86">
        <w:rPr>
          <w:lang w:val="en-US"/>
        </w:rPr>
        <w:t xml:space="preserve"> </w:t>
      </w:r>
      <w:r>
        <w:t>используем</w:t>
      </w:r>
      <w:r w:rsidRPr="00512E86">
        <w:rPr>
          <w:lang w:val="en-US"/>
        </w:rPr>
        <w:t xml:space="preserve"> (CodeTemplates/Scaffolders/IRepository/IRepositoryTemplate.cs.t4):</w:t>
      </w:r>
    </w:p>
    <w:p w:rsidR="00512E86" w:rsidRPr="005B73C7" w:rsidRDefault="00512E86" w:rsidP="001B61C4">
      <w:pPr>
        <w:rPr>
          <w:b/>
        </w:rPr>
      </w:pPr>
      <w:r w:rsidRPr="00512E86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namespace</w:t>
      </w:r>
      <w:r w:rsidRPr="005B73C7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</w:t>
      </w:r>
      <w:r w:rsidRPr="005B73C7">
        <w:rPr>
          <w:rFonts w:ascii="Consolas" w:hAnsi="Consolas" w:cs="Consolas"/>
          <w:b/>
          <w:color w:val="000000"/>
          <w:sz w:val="19"/>
          <w:szCs w:val="19"/>
          <w:highlight w:val="yellow"/>
        </w:rPr>
        <w:t>&lt;#=</w:t>
      </w:r>
      <w:r w:rsidRPr="005B73C7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</w:t>
      </w:r>
      <w:r w:rsidRPr="00512E8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Model</w:t>
      </w:r>
      <w:r w:rsidRPr="005B73C7">
        <w:rPr>
          <w:rFonts w:ascii="Consolas" w:hAnsi="Consolas" w:cs="Consolas"/>
          <w:b/>
          <w:color w:val="000000"/>
          <w:sz w:val="19"/>
          <w:szCs w:val="19"/>
          <w:highlight w:val="white"/>
        </w:rPr>
        <w:t>.</w:t>
      </w:r>
      <w:r w:rsidRPr="00512E8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Namespace</w:t>
      </w:r>
      <w:r w:rsidRPr="005B73C7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</w:t>
      </w:r>
      <w:r w:rsidRPr="005B73C7">
        <w:rPr>
          <w:rFonts w:ascii="Consolas" w:hAnsi="Consolas" w:cs="Consolas"/>
          <w:b/>
          <w:color w:val="000000"/>
          <w:sz w:val="19"/>
          <w:szCs w:val="19"/>
          <w:highlight w:val="yellow"/>
        </w:rPr>
        <w:t>#&gt;</w:t>
      </w:r>
    </w:p>
    <w:p w:rsidR="00BF173B" w:rsidRPr="00BF173B" w:rsidRDefault="00512E86" w:rsidP="00BF173B">
      <w:r>
        <w:t>Ок, файл создан (или найден) и идем к сле</w:t>
      </w:r>
      <w:r w:rsidR="00BF173B">
        <w:t xml:space="preserve">дующему </w:t>
      </w:r>
      <w:r w:rsidR="00A27DF2">
        <w:t>шагу</w:t>
      </w:r>
      <w:r w:rsidR="00BF173B">
        <w:t>. Если всё хорошо сгеренировалось (</w:t>
      </w:r>
      <w:r w:rsidR="00BF173B" w:rsidRPr="00BF173B">
        <w:rPr>
          <w:rFonts w:ascii="Courier New" w:hAnsi="Courier New" w:cs="Courier New"/>
          <w:color w:val="800080"/>
          <w:sz w:val="20"/>
          <w:szCs w:val="20"/>
        </w:rPr>
        <w:t>$</w:t>
      </w:r>
      <w:r w:rsidR="00BF173B"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foundIRepositoryType</w:t>
      </w:r>
      <w:r w:rsidR="00BF173B" w:rsidRPr="00BF173B">
        <w:t>)</w:t>
      </w:r>
      <w:r w:rsidR="00BF173B">
        <w:t xml:space="preserve">, то добавим в этот класс несколько свойств по шаблону </w:t>
      </w:r>
      <w:r w:rsidR="00BF173B" w:rsidRPr="00BF173B">
        <w:t>IRepositoryItemTemplate</w:t>
      </w:r>
      <w:r w:rsidR="00BF173B">
        <w:t xml:space="preserve"> с параметрами:</w:t>
      </w:r>
    </w:p>
    <w:p w:rsidR="00BF173B" w:rsidRPr="00512E86" w:rsidRDefault="00BF173B" w:rsidP="001B61C4"/>
    <w:p w:rsidR="001B61C4" w:rsidRPr="00512E86" w:rsidRDefault="001B61C4" w:rsidP="001B61C4"/>
    <w:p w:rsidR="001B61C4" w:rsidRPr="00512E86" w:rsidRDefault="001B61C4" w:rsidP="00244096"/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Add a new property on the DbContext class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.Name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F173B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Get-PluralizedWord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This *is* a DbContext, so we can freely add a new property if there isn't already one for this model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BF173B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 xml:space="preserve">Add-ClassMemberViaTemplate 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-Name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-CodeClass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</w:t>
      </w:r>
      <w:r w:rsidRPr="00BF173B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IRepositoryItemTemplate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-Model @{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EntityType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EntityTypeNamePluralized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} -SuccessMessage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"Added '$propertyName' to interface '$($foundIRepositoryType.FullName)'"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-TemplateFolders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-CodeLanguage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BF173B" w:rsidRPr="005B73C7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BF173B" w:rsidRPr="00BF173B" w:rsidRDefault="00BF173B" w:rsidP="00355165">
      <w:pPr>
        <w:rPr>
          <w:lang w:val="en-US"/>
        </w:rPr>
      </w:pPr>
      <w:r>
        <w:t>Параметры</w:t>
      </w:r>
      <w:r w:rsidRPr="00BF173B">
        <w:rPr>
          <w:lang w:val="en-US"/>
        </w:rPr>
        <w:t>:</w:t>
      </w:r>
    </w:p>
    <w:p w:rsidR="00BF173B" w:rsidRPr="00BF173B" w:rsidRDefault="00BF173B" w:rsidP="00BF173B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F173B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Model</w:t>
      </w:r>
      <w:r w:rsidRPr="00BF173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@{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F173B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BF173B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EntityType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EntityTypeNamePluralized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BF173B" w:rsidRPr="00BF173B" w:rsidRDefault="00BF173B" w:rsidP="00BF173B"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BF173B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BF173B" w:rsidRDefault="00BF173B" w:rsidP="00355165">
      <w:r>
        <w:t xml:space="preserve">Кстати, обратите внимание на </w:t>
      </w:r>
      <w:r w:rsidRPr="00BF173B">
        <w:t xml:space="preserve">Get-PluralizedWord и какую роль оно сыграло в </w:t>
      </w:r>
      <w:r>
        <w:t>созданном шаблоне:</w:t>
      </w:r>
    </w:p>
    <w:p w:rsidR="00BF173B" w:rsidRPr="00BF173B" w:rsidRDefault="00BF173B" w:rsidP="00355165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IQueryable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Notify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 </w:t>
      </w:r>
      <w:r w:rsidRPr="00BF173B">
        <w:rPr>
          <w:rFonts w:ascii="Consolas" w:hAnsi="Consolas" w:cs="Consolas"/>
          <w:b/>
          <w:color w:val="000000"/>
          <w:sz w:val="19"/>
          <w:szCs w:val="19"/>
          <w:highlight w:val="white"/>
        </w:rPr>
        <w:t>Notifies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 }</w:t>
      </w:r>
    </w:p>
    <w:p w:rsidR="00244096" w:rsidRDefault="00BF173B" w:rsidP="00355165">
      <w:r>
        <w:t xml:space="preserve">Т.е. нормально сформировал множественное число, а не просто прибавлением символа </w:t>
      </w:r>
      <w:r w:rsidRPr="00BF173B">
        <w:t>‘</w:t>
      </w:r>
      <w:r>
        <w:rPr>
          <w:lang w:val="en-US"/>
        </w:rPr>
        <w:t>s</w:t>
      </w:r>
      <w:r w:rsidRPr="00BF173B">
        <w:t xml:space="preserve">’, </w:t>
      </w:r>
      <w:r>
        <w:t>как это было бы в сниппете.</w:t>
      </w:r>
    </w:p>
    <w:p w:rsidR="00BF173B" w:rsidRDefault="00BF173B" w:rsidP="00355165">
      <w:r>
        <w:t xml:space="preserve">Изучим еще эти </w:t>
      </w:r>
      <w:hyperlink r:id="rId159" w:history="1">
        <w:r w:rsidRPr="00BF173B">
          <w:rPr>
            <w:rStyle w:val="a7"/>
            <w:lang w:val="en-US"/>
          </w:rPr>
          <w:t>T</w:t>
        </w:r>
        <w:r w:rsidRPr="00BF173B">
          <w:rPr>
            <w:rStyle w:val="a7"/>
          </w:rPr>
          <w:t>4</w:t>
        </w:r>
        <w:r w:rsidRPr="00BF173B">
          <w:rPr>
            <w:rStyle w:val="a7"/>
            <w:lang w:val="en-US"/>
          </w:rPr>
          <w:t>Scaffolding</w:t>
        </w:r>
        <w:r w:rsidRPr="00BF173B">
          <w:rPr>
            <w:rStyle w:val="a7"/>
          </w:rPr>
          <w:t xml:space="preserve"> </w:t>
        </w:r>
        <w:r w:rsidRPr="00BF173B">
          <w:rPr>
            <w:rStyle w:val="a7"/>
            <w:lang w:val="en-US"/>
          </w:rPr>
          <w:t>cmdlet</w:t>
        </w:r>
      </w:hyperlink>
      <w:r>
        <w:t>:</w:t>
      </w:r>
    </w:p>
    <w:p w:rsidR="00880CCB" w:rsidRDefault="00880CCB" w:rsidP="002037CD">
      <w:pPr>
        <w:pStyle w:val="a6"/>
        <w:numPr>
          <w:ilvl w:val="0"/>
          <w:numId w:val="61"/>
        </w:numPr>
      </w:pPr>
      <w:r w:rsidRPr="00DF77F2">
        <w:rPr>
          <w:b/>
        </w:rPr>
        <w:t>Add-ClassMember</w:t>
      </w:r>
      <w:r>
        <w:t xml:space="preserve"> – добавляет кусочек кода в существующий класс:</w:t>
      </w:r>
    </w:p>
    <w:p w:rsidR="00880CCB" w:rsidRPr="005B73C7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5B73C7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HomeController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Add-ClassMember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"public string MyNewStringField;"</w:t>
      </w:r>
    </w:p>
    <w:p w:rsidR="00880CCB" w:rsidRPr="00880CCB" w:rsidRDefault="00880CCB" w:rsidP="002037CD">
      <w:pPr>
        <w:pStyle w:val="a6"/>
        <w:numPr>
          <w:ilvl w:val="0"/>
          <w:numId w:val="61"/>
        </w:numPr>
        <w:rPr>
          <w:lang w:val="en-US"/>
        </w:rPr>
      </w:pPr>
      <w:r w:rsidRPr="00DF77F2">
        <w:rPr>
          <w:b/>
          <w:lang w:val="en-US"/>
        </w:rPr>
        <w:t>Add-ClassMemberViaTemplate</w:t>
      </w:r>
      <w:r w:rsidRPr="00880CCB">
        <w:rPr>
          <w:lang w:val="en-US"/>
        </w:rPr>
        <w:t xml:space="preserve"> – </w:t>
      </w:r>
      <w:r>
        <w:t>добавляем</w:t>
      </w:r>
      <w:r w:rsidRPr="00880CCB">
        <w:rPr>
          <w:lang w:val="en-US"/>
        </w:rPr>
        <w:t xml:space="preserve"> </w:t>
      </w:r>
      <w:r>
        <w:t>блок</w:t>
      </w:r>
      <w:r w:rsidRPr="00880CCB">
        <w:rPr>
          <w:lang w:val="en-US"/>
        </w:rPr>
        <w:t xml:space="preserve"> </w:t>
      </w:r>
      <w:r>
        <w:t>кода</w:t>
      </w:r>
      <w:r w:rsidRPr="00880CCB">
        <w:rPr>
          <w:lang w:val="en-US"/>
        </w:rPr>
        <w:t xml:space="preserve"> </w:t>
      </w:r>
      <w:r>
        <w:t>через</w:t>
      </w:r>
      <w:r w:rsidRPr="00880CCB">
        <w:rPr>
          <w:lang w:val="en-US"/>
        </w:rPr>
        <w:t xml:space="preserve"> </w:t>
      </w:r>
      <w:r>
        <w:t>шаблон</w:t>
      </w:r>
      <w:r w:rsidRPr="00880CCB">
        <w:rPr>
          <w:lang w:val="en-US"/>
        </w:rPr>
        <w:t xml:space="preserve"> </w:t>
      </w:r>
      <w:r>
        <w:rPr>
          <w:lang w:val="en-US"/>
        </w:rPr>
        <w:t>T4</w:t>
      </w:r>
      <w:r w:rsidRPr="00880CCB">
        <w:rPr>
          <w:lang w:val="en-US"/>
        </w:rPr>
        <w:t>:</w:t>
      </w:r>
    </w:p>
    <w:p w:rsidR="00880CCB" w:rsidRPr="005B73C7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5B73C7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HomeController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Add-ClassMemberViaTemplate -CodeClass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"YourTemplateName"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-Model @{ SomeParam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"SomeValue"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; AnotherParam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$false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 -TemplateFolders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</w:p>
    <w:p w:rsidR="00880CCB" w:rsidRPr="00880CCB" w:rsidRDefault="00880CCB" w:rsidP="002037CD">
      <w:pPr>
        <w:pStyle w:val="a6"/>
        <w:numPr>
          <w:ilvl w:val="0"/>
          <w:numId w:val="61"/>
        </w:numPr>
        <w:rPr>
          <w:lang w:val="en-US"/>
        </w:rPr>
      </w:pPr>
      <w:r w:rsidRPr="00DF77F2">
        <w:rPr>
          <w:b/>
          <w:lang w:val="en-US"/>
        </w:rPr>
        <w:t>Add-ProjectItemViaTemplate</w:t>
      </w:r>
      <w:r>
        <w:rPr>
          <w:lang w:val="en-US"/>
        </w:rPr>
        <w:t xml:space="preserve"> – </w:t>
      </w:r>
      <w:r>
        <w:t>добавляем</w:t>
      </w:r>
      <w:r w:rsidRPr="00880CCB">
        <w:rPr>
          <w:lang w:val="en-US"/>
        </w:rPr>
        <w:t xml:space="preserve"> </w:t>
      </w:r>
      <w:r>
        <w:t>файл</w:t>
      </w:r>
      <w:r w:rsidRPr="00880CCB">
        <w:rPr>
          <w:lang w:val="en-US"/>
        </w:rPr>
        <w:t xml:space="preserve"> (</w:t>
      </w:r>
      <w:r>
        <w:rPr>
          <w:lang w:val="en-US"/>
        </w:rPr>
        <w:t xml:space="preserve">project item) </w:t>
      </w:r>
      <w:r>
        <w:t>посредством</w:t>
      </w:r>
      <w:r w:rsidRPr="00880CCB">
        <w:rPr>
          <w:lang w:val="en-US"/>
        </w:rPr>
        <w:t xml:space="preserve"> </w:t>
      </w:r>
      <w:r>
        <w:t>шаблона</w:t>
      </w:r>
      <w:r w:rsidRPr="00880CCB">
        <w:rPr>
          <w:lang w:val="en-US"/>
        </w:rPr>
        <w:t>: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Add-ProjectItemViaTemplate -OutputPath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"Some\Folder\MyFile"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"YourTemplateName"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-Model @{ SomeParam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"SomeValue"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; AnotherParam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$false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 -TemplateFolders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</w:p>
    <w:p w:rsidR="00880CCB" w:rsidRPr="00880CCB" w:rsidRDefault="00880CCB" w:rsidP="002037CD">
      <w:pPr>
        <w:pStyle w:val="a6"/>
        <w:numPr>
          <w:ilvl w:val="0"/>
          <w:numId w:val="61"/>
        </w:numPr>
      </w:pPr>
      <w:r w:rsidRPr="00DF77F2">
        <w:rPr>
          <w:b/>
          <w:lang w:val="en-US"/>
        </w:rPr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PluralizedWord</w:t>
      </w:r>
      <w:r w:rsidRPr="00DF77F2">
        <w:rPr>
          <w:b/>
        </w:rPr>
        <w:t xml:space="preserve"> / </w:t>
      </w:r>
      <w:r w:rsidRPr="00DF77F2">
        <w:rPr>
          <w:b/>
          <w:lang w:val="en-US"/>
        </w:rPr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SingularizedWord</w:t>
      </w:r>
      <w:r w:rsidRPr="00880CCB">
        <w:t xml:space="preserve"> – </w:t>
      </w:r>
      <w:r>
        <w:t>получаем</w:t>
      </w:r>
      <w:r w:rsidRPr="00880CCB">
        <w:t xml:space="preserve"> </w:t>
      </w:r>
      <w:r>
        <w:t>множественное</w:t>
      </w:r>
      <w:r w:rsidRPr="00880CCB">
        <w:t>/</w:t>
      </w:r>
      <w:r>
        <w:t>единственное</w:t>
      </w:r>
      <w:r w:rsidRPr="00880CCB">
        <w:t xml:space="preserve"> </w:t>
      </w:r>
      <w:r>
        <w:t>число слова:</w:t>
      </w:r>
    </w:p>
    <w:p w:rsidR="00880CCB" w:rsidRPr="00880CCB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$result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Get-PluralizedWord Person    </w:t>
      </w:r>
      <w:r w:rsidRPr="00880CCB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Sets $result to "People"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$result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Get-SingularizedWord People    </w:t>
      </w:r>
      <w:r w:rsidRPr="00880CCB">
        <w:rPr>
          <w:rFonts w:ascii="Courier New" w:hAnsi="Courier New" w:cs="Courier New"/>
          <w:color w:val="008000"/>
          <w:sz w:val="20"/>
          <w:szCs w:val="20"/>
          <w:lang w:val="en-US"/>
        </w:rPr>
        <w:t># Sets $result to "Person"</w:t>
      </w:r>
    </w:p>
    <w:p w:rsidR="00880CCB" w:rsidRDefault="00880CCB">
      <w:pPr>
        <w:rPr>
          <w:lang w:val="en-US"/>
        </w:rPr>
      </w:pPr>
      <w:r>
        <w:rPr>
          <w:lang w:val="en-US"/>
        </w:rPr>
        <w:br w:type="page"/>
      </w:r>
    </w:p>
    <w:p w:rsidR="00880CCB" w:rsidRDefault="00880CCB" w:rsidP="002037CD">
      <w:pPr>
        <w:pStyle w:val="a6"/>
        <w:numPr>
          <w:ilvl w:val="0"/>
          <w:numId w:val="61"/>
        </w:numPr>
      </w:pPr>
      <w:r w:rsidRPr="00DF77F2">
        <w:rPr>
          <w:b/>
          <w:lang w:val="en-US"/>
        </w:rPr>
        <w:lastRenderedPageBreak/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PrimaryKey</w:t>
      </w:r>
      <w:r>
        <w:t xml:space="preserve"> – получит</w:t>
      </w:r>
      <w:r w:rsidR="00FF7948">
        <w:t>ь</w:t>
      </w:r>
      <w:r>
        <w:t xml:space="preserve"> первичный ключ из модели данных: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$pk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Get-PrimaryKey StockItem</w:t>
      </w:r>
    </w:p>
    <w:p w:rsidR="00880CCB" w:rsidRDefault="00880CCB" w:rsidP="002037CD">
      <w:pPr>
        <w:pStyle w:val="a6"/>
        <w:numPr>
          <w:ilvl w:val="0"/>
          <w:numId w:val="61"/>
        </w:numPr>
      </w:pPr>
      <w:r w:rsidRPr="00DF77F2">
        <w:rPr>
          <w:b/>
          <w:lang w:val="en-US"/>
        </w:rPr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ProjectFolder</w:t>
      </w:r>
      <w:r>
        <w:t xml:space="preserve"> – получит</w:t>
      </w:r>
      <w:r w:rsidR="00FF7948">
        <w:t>ь</w:t>
      </w:r>
      <w:r>
        <w:t xml:space="preserve"> класс проектной папки </w:t>
      </w:r>
    </w:p>
    <w:p w:rsidR="00880CCB" w:rsidRPr="00880CCB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$folder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Get-ProjectFolder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"Views\Shared"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Write-Host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"The shared views folder contains $($folder.Count) items"</w:t>
      </w:r>
    </w:p>
    <w:p w:rsidR="00880CCB" w:rsidRDefault="00880CCB" w:rsidP="002037CD">
      <w:pPr>
        <w:pStyle w:val="a6"/>
        <w:numPr>
          <w:ilvl w:val="0"/>
          <w:numId w:val="61"/>
        </w:numPr>
      </w:pPr>
      <w:r w:rsidRPr="00DF77F2">
        <w:rPr>
          <w:b/>
          <w:lang w:val="en-US"/>
        </w:rPr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ProjectItem</w:t>
      </w:r>
      <w:r>
        <w:t xml:space="preserve"> – получит</w:t>
      </w:r>
      <w:r w:rsidR="00FF7948">
        <w:t>ь</w:t>
      </w:r>
      <w:r>
        <w:t xml:space="preserve"> файл </w:t>
      </w:r>
    </w:p>
    <w:p w:rsidR="00880CCB" w:rsidRPr="00880CCB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$file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Get-ProjectItem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"Controllers\HomeController.cs"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880CCB" w:rsidRPr="00880CCB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$file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.Open()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$file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>.Activate()</w:t>
      </w:r>
      <w:r w:rsidRPr="00880CCB">
        <w:rPr>
          <w:lang w:val="en-US"/>
        </w:rPr>
        <w:t xml:space="preserve"> </w:t>
      </w:r>
    </w:p>
    <w:p w:rsidR="00880CCB" w:rsidRPr="00880CCB" w:rsidRDefault="00880CCB" w:rsidP="002037CD">
      <w:pPr>
        <w:pStyle w:val="a6"/>
        <w:numPr>
          <w:ilvl w:val="0"/>
          <w:numId w:val="61"/>
        </w:numPr>
      </w:pPr>
      <w:r w:rsidRPr="00DF77F2">
        <w:rPr>
          <w:b/>
          <w:lang w:val="en-US"/>
        </w:rPr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ProjectLanguage</w:t>
      </w:r>
      <w:r>
        <w:t xml:space="preserve"> – для </w:t>
      </w:r>
      <w:r>
        <w:rPr>
          <w:lang w:val="en-US"/>
        </w:rPr>
        <w:t>C</w:t>
      </w:r>
      <w:r w:rsidRPr="00880CCB">
        <w:t xml:space="preserve"># </w:t>
      </w:r>
      <w:r>
        <w:t xml:space="preserve">проектов – возвращает </w:t>
      </w:r>
      <w:r>
        <w:rPr>
          <w:lang w:val="en-US"/>
        </w:rPr>
        <w:t>cs</w:t>
      </w:r>
      <w:r w:rsidRPr="00880CCB">
        <w:t xml:space="preserve">, </w:t>
      </w:r>
      <w:r>
        <w:t xml:space="preserve">для </w:t>
      </w:r>
      <w:r>
        <w:rPr>
          <w:lang w:val="en-US"/>
        </w:rPr>
        <w:t>VB</w:t>
      </w:r>
      <w:r w:rsidRPr="00880CCB">
        <w:t xml:space="preserve"> </w:t>
      </w:r>
      <w:r>
        <w:t xml:space="preserve">проектов возвращает </w:t>
      </w:r>
      <w:r>
        <w:rPr>
          <w:lang w:val="en-US"/>
        </w:rPr>
        <w:t>VB</w:t>
      </w:r>
    </w:p>
    <w:p w:rsidR="00880CCB" w:rsidRPr="005B73C7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800080"/>
          <w:sz w:val="20"/>
          <w:szCs w:val="20"/>
          <w:lang w:val="en-US"/>
        </w:rPr>
        <w:t>$defaultProjectLanguage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5B73C7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Get-ProjectLanguage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$otherProjectLanguage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Get-ProjectLanguage -Project SomeOtherProjectName</w:t>
      </w:r>
    </w:p>
    <w:p w:rsidR="00880CCB" w:rsidRPr="008658B5" w:rsidRDefault="00880CCB" w:rsidP="002037CD">
      <w:pPr>
        <w:pStyle w:val="a6"/>
        <w:numPr>
          <w:ilvl w:val="0"/>
          <w:numId w:val="61"/>
        </w:numPr>
        <w:rPr>
          <w:lang w:val="en-US"/>
        </w:rPr>
      </w:pPr>
      <w:r w:rsidRPr="00DF77F2">
        <w:rPr>
          <w:b/>
          <w:lang w:val="en-US"/>
        </w:rPr>
        <w:t>Get-ProjectType</w:t>
      </w:r>
      <w:r w:rsidRPr="008658B5">
        <w:rPr>
          <w:lang w:val="en-US"/>
        </w:rPr>
        <w:t xml:space="preserve"> – </w:t>
      </w:r>
      <w:r>
        <w:t>получит</w:t>
      </w:r>
      <w:r w:rsidRPr="008658B5">
        <w:rPr>
          <w:lang w:val="en-US"/>
        </w:rPr>
        <w:t xml:space="preserve"> </w:t>
      </w:r>
      <w:r>
        <w:t>модель</w:t>
      </w:r>
      <w:r w:rsidRPr="008658B5">
        <w:rPr>
          <w:lang w:val="en-US"/>
        </w:rPr>
        <w:t xml:space="preserve"> </w:t>
      </w:r>
      <w:r>
        <w:t>класса</w:t>
      </w:r>
      <w:r w:rsidRPr="008658B5">
        <w:rPr>
          <w:lang w:val="en-US"/>
        </w:rPr>
        <w:t xml:space="preserve"> </w:t>
      </w:r>
      <w:r w:rsidR="008658B5" w:rsidRPr="008658B5">
        <w:rPr>
          <w:lang w:val="en-US"/>
        </w:rPr>
        <w:t>(EnvDTE.CodeType</w:t>
      </w:r>
      <w:r w:rsidR="008658B5">
        <w:rPr>
          <w:lang w:val="en-US"/>
        </w:rPr>
        <w:t>)</w:t>
      </w:r>
    </w:p>
    <w:p w:rsidR="008658B5" w:rsidRPr="005B73C7" w:rsidRDefault="008658B5" w:rsidP="008658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5B73C7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HomeController </w:t>
      </w:r>
    </w:p>
    <w:p w:rsidR="008658B5" w:rsidRPr="008658B5" w:rsidRDefault="008658B5" w:rsidP="008658B5">
      <w:pPr>
        <w:rPr>
          <w:lang w:val="en-US"/>
        </w:rPr>
      </w:pPr>
      <w:r w:rsidRPr="008658B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Add-ClassMember </w:t>
      </w:r>
      <w:r w:rsidRPr="008658B5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8658B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658B5">
        <w:rPr>
          <w:rFonts w:ascii="Courier New" w:hAnsi="Courier New" w:cs="Courier New"/>
          <w:color w:val="800000"/>
          <w:sz w:val="20"/>
          <w:szCs w:val="20"/>
          <w:lang w:val="en-US"/>
        </w:rPr>
        <w:t>"public string MyNewStringField;"</w:t>
      </w:r>
    </w:p>
    <w:p w:rsidR="00DF77F2" w:rsidRDefault="00DF77F2" w:rsidP="002037CD">
      <w:pPr>
        <w:pStyle w:val="a6"/>
        <w:numPr>
          <w:ilvl w:val="0"/>
          <w:numId w:val="61"/>
        </w:numPr>
      </w:pPr>
      <w:r w:rsidRPr="00DF77F2">
        <w:rPr>
          <w:b/>
        </w:rPr>
        <w:t>Get-RelatedEntities</w:t>
      </w:r>
      <w:r>
        <w:t xml:space="preserve"> – находит все связанные один-ко-многим объекты класса</w:t>
      </w:r>
    </w:p>
    <w:p w:rsidR="00DF77F2" w:rsidRPr="00DF77F2" w:rsidRDefault="00DF77F2" w:rsidP="00DF77F2">
      <w:r>
        <w:rPr>
          <w:rFonts w:ascii="Courier New" w:hAnsi="Courier New" w:cs="Courier New"/>
          <w:color w:val="000000"/>
          <w:sz w:val="20"/>
          <w:szCs w:val="20"/>
        </w:rPr>
        <w:t>Get-RelatedEntities Product</w:t>
      </w:r>
    </w:p>
    <w:p w:rsidR="00DF77F2" w:rsidRDefault="00DF77F2" w:rsidP="002037CD">
      <w:pPr>
        <w:pStyle w:val="a6"/>
        <w:numPr>
          <w:ilvl w:val="0"/>
          <w:numId w:val="61"/>
        </w:numPr>
      </w:pPr>
      <w:r w:rsidRPr="00DF77F2">
        <w:rPr>
          <w:b/>
          <w:lang w:val="en-US"/>
        </w:rPr>
        <w:t>Set-IsCheckedOut</w:t>
      </w:r>
      <w:r w:rsidRPr="00DF77F2">
        <w:rPr>
          <w:lang w:val="en-US"/>
        </w:rPr>
        <w:t xml:space="preserve"> – </w:t>
      </w:r>
      <w:r>
        <w:t>это</w:t>
      </w:r>
      <w:r w:rsidRPr="00DF77F2">
        <w:rPr>
          <w:lang w:val="en-US"/>
        </w:rPr>
        <w:t xml:space="preserve"> </w:t>
      </w:r>
      <w:r>
        <w:t>для</w:t>
      </w:r>
      <w:r w:rsidRPr="00DF77F2">
        <w:rPr>
          <w:lang w:val="en-US"/>
        </w:rPr>
        <w:t xml:space="preserve"> </w:t>
      </w:r>
      <w:r>
        <w:t>работы</w:t>
      </w:r>
      <w:r w:rsidRPr="00DF77F2">
        <w:rPr>
          <w:lang w:val="en-US"/>
        </w:rPr>
        <w:t xml:space="preserve"> </w:t>
      </w:r>
      <w:r>
        <w:t>с</w:t>
      </w:r>
      <w:r w:rsidRPr="00DF77F2">
        <w:rPr>
          <w:lang w:val="en-US"/>
        </w:rPr>
        <w:t xml:space="preserve"> </w:t>
      </w:r>
      <w:r>
        <w:rPr>
          <w:lang w:val="en-US"/>
        </w:rPr>
        <w:t>source</w:t>
      </w:r>
      <w:r w:rsidRPr="00DF77F2">
        <w:rPr>
          <w:lang w:val="en-US"/>
        </w:rPr>
        <w:t>-</w:t>
      </w:r>
      <w:r>
        <w:rPr>
          <w:lang w:val="en-US"/>
        </w:rPr>
        <w:t>control</w:t>
      </w:r>
      <w:r w:rsidRPr="00DF77F2">
        <w:rPr>
          <w:lang w:val="en-US"/>
        </w:rPr>
        <w:t xml:space="preserve">. </w:t>
      </w:r>
      <w:r>
        <w:t xml:space="preserve">Т.е. если надо </w:t>
      </w:r>
      <w:r>
        <w:rPr>
          <w:lang w:val="en-US"/>
        </w:rPr>
        <w:t>checkOut</w:t>
      </w:r>
      <w:r w:rsidRPr="00DF77F2">
        <w:t xml:space="preserve"> </w:t>
      </w:r>
      <w:r>
        <w:t xml:space="preserve">файл какой-то, то это можно выполнить этой командой. </w:t>
      </w:r>
    </w:p>
    <w:p w:rsidR="00DF77F2" w:rsidRPr="00DF77F2" w:rsidRDefault="00DF77F2" w:rsidP="00DF77F2">
      <w:pPr>
        <w:rPr>
          <w:lang w:val="en-US"/>
        </w:rPr>
      </w:pPr>
      <w:r w:rsidRPr="00DF77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Set-IsCheckedOut </w:t>
      </w:r>
      <w:r w:rsidRPr="00DF77F2">
        <w:rPr>
          <w:rFonts w:ascii="Courier New" w:hAnsi="Courier New" w:cs="Courier New"/>
          <w:color w:val="800000"/>
          <w:sz w:val="20"/>
          <w:szCs w:val="20"/>
          <w:lang w:val="en-US"/>
        </w:rPr>
        <w:t>"Controllers\HomeController.cs"</w:t>
      </w:r>
    </w:p>
    <w:p w:rsidR="00DF77F2" w:rsidRPr="005B73C7" w:rsidRDefault="00DF77F2" w:rsidP="00DF77F2">
      <w:r>
        <w:t xml:space="preserve">Ну что? Чувствуете мощь, которая уже заменит копипастинг в ваших проектах?  Но(!) Учтите, что все эти команды были реализованы тоже людьми. И, например, получение первичного ключа будет происходить только, если поле называется </w:t>
      </w:r>
      <w:r>
        <w:rPr>
          <w:lang w:val="en-US"/>
        </w:rPr>
        <w:t>ID</w:t>
      </w:r>
      <w:r>
        <w:t xml:space="preserve">, а если оно называется </w:t>
      </w:r>
      <w:r>
        <w:rPr>
          <w:lang w:val="en-US"/>
        </w:rPr>
        <w:t>PervichniyKlyuch</w:t>
      </w:r>
      <w:r w:rsidRPr="00DF77F2">
        <w:t xml:space="preserve"> </w:t>
      </w:r>
      <w:r>
        <w:t>–</w:t>
      </w:r>
      <w:r w:rsidRPr="00DF77F2">
        <w:t xml:space="preserve"> </w:t>
      </w:r>
      <w:r>
        <w:t>то</w:t>
      </w:r>
      <w:r w:rsidR="00A27DF2">
        <w:t>,</w:t>
      </w:r>
      <w:r>
        <w:t xml:space="preserve"> </w:t>
      </w:r>
      <w:r w:rsidR="00A27DF2">
        <w:t xml:space="preserve">скорее </w:t>
      </w:r>
      <w:r>
        <w:t>всего</w:t>
      </w:r>
      <w:r w:rsidR="00A27DF2">
        <w:t>,</w:t>
      </w:r>
      <w:r>
        <w:t xml:space="preserve"> это не сработает. Также сильно не стоит уповать на переводы. Это скаффолдинг, т.е. черновое создание проекта, а не тончайшая настройка. Суть скаффолдинга – это создать, запустить и пойти пить чай, пока программа в автоматическом режиме сделает за вас самую противную механическую рутину.</w:t>
      </w:r>
    </w:p>
    <w:p w:rsidR="00EF115A" w:rsidRPr="00EF115A" w:rsidRDefault="00EF115A" w:rsidP="00EF115A">
      <w:pPr>
        <w:pStyle w:val="3"/>
      </w:pPr>
      <w:r>
        <w:t xml:space="preserve">Снова шаблоны, </w:t>
      </w:r>
      <w:r>
        <w:rPr>
          <w:lang w:val="en-US"/>
        </w:rPr>
        <w:t>EnvDTE</w:t>
      </w:r>
      <w:r w:rsidRPr="00DF77F2">
        <w:t>.</w:t>
      </w:r>
      <w:r>
        <w:rPr>
          <w:lang w:val="en-US"/>
        </w:rPr>
        <w:t>CodeType</w:t>
      </w:r>
    </w:p>
    <w:p w:rsidR="00DF77F2" w:rsidRDefault="00DF77F2" w:rsidP="00DF77F2">
      <w:r>
        <w:t xml:space="preserve">Вернемся к шаблонам и изучим то, что такое </w:t>
      </w:r>
      <w:r>
        <w:rPr>
          <w:lang w:val="en-US"/>
        </w:rPr>
        <w:t>EnvDTE</w:t>
      </w:r>
      <w:r w:rsidRPr="00DF77F2">
        <w:t>.</w:t>
      </w:r>
      <w:r>
        <w:rPr>
          <w:lang w:val="en-US"/>
        </w:rPr>
        <w:t>Code</w:t>
      </w:r>
      <w:r w:rsidR="00EF115A">
        <w:rPr>
          <w:lang w:val="en-US"/>
        </w:rPr>
        <w:t>Type</w:t>
      </w:r>
      <w:r w:rsidR="00EF115A">
        <w:t>.</w:t>
      </w:r>
    </w:p>
    <w:p w:rsidR="00C36C37" w:rsidRPr="005B73C7" w:rsidRDefault="00C36C37" w:rsidP="00DF77F2">
      <w:r>
        <w:rPr>
          <w:lang w:val="en-US"/>
        </w:rPr>
        <w:t>CodeType</w:t>
      </w:r>
      <w:r w:rsidRPr="00C36C37">
        <w:t xml:space="preserve"> – </w:t>
      </w:r>
      <w:r>
        <w:t xml:space="preserve">это интерфейс, к которому может быть приведена информация об классе, полученная через </w:t>
      </w:r>
      <w:r>
        <w:rPr>
          <w:lang w:val="en-US"/>
        </w:rPr>
        <w:t>Get</w:t>
      </w:r>
      <w:r w:rsidRPr="00C36C37">
        <w:t>-</w:t>
      </w:r>
      <w:r>
        <w:rPr>
          <w:lang w:val="en-US"/>
        </w:rPr>
        <w:t>ProjectType</w:t>
      </w:r>
      <w:r w:rsidRPr="00C36C37">
        <w:t>.</w:t>
      </w:r>
    </w:p>
    <w:p w:rsidR="00C36C37" w:rsidRDefault="00C36C37" w:rsidP="00DF77F2">
      <w:r>
        <w:t>Что мы знаем про этот интерфейс</w:t>
      </w:r>
      <w:r w:rsidR="00FF7948">
        <w:t>.</w:t>
      </w:r>
      <w:r>
        <w:t xml:space="preserve"> </w:t>
      </w:r>
      <w:r w:rsidR="00A27DF2">
        <w:t>Например, п</w:t>
      </w:r>
      <w:r>
        <w:t>ро свойства:</w:t>
      </w:r>
    </w:p>
    <w:p w:rsidR="00C36C37" w:rsidRPr="005B73C7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Access</w:t>
      </w:r>
      <w:r w:rsidRPr="005B73C7">
        <w:t xml:space="preserve"> – </w:t>
      </w:r>
      <w:r>
        <w:t>какой</w:t>
      </w:r>
      <w:r w:rsidRPr="005B73C7">
        <w:t xml:space="preserve"> </w:t>
      </w:r>
      <w:r>
        <w:t>это</w:t>
      </w:r>
      <w:r w:rsidRPr="005B73C7">
        <w:t xml:space="preserve"> </w:t>
      </w:r>
      <w:r>
        <w:t>тип</w:t>
      </w:r>
      <w:r w:rsidRPr="005B73C7">
        <w:t xml:space="preserve">, </w:t>
      </w:r>
      <w:r>
        <w:t>публичный</w:t>
      </w:r>
      <w:r w:rsidRPr="005B73C7">
        <w:t xml:space="preserve">, </w:t>
      </w:r>
      <w:r>
        <w:t>приватный</w:t>
      </w:r>
      <w:r w:rsidRPr="005B73C7">
        <w:t xml:space="preserve"> </w:t>
      </w:r>
      <w:r w:rsidR="00A27DF2">
        <w:t>и т.д.</w:t>
      </w:r>
      <w:r w:rsidRPr="005B73C7">
        <w:t>.</w:t>
      </w:r>
    </w:p>
    <w:p w:rsidR="00C36C37" w:rsidRPr="00C36C37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Attributes</w:t>
      </w:r>
      <w:r w:rsidRPr="00C36C37">
        <w:t xml:space="preserve"> – </w:t>
      </w:r>
      <w:r>
        <w:t>коллекции</w:t>
      </w:r>
      <w:r w:rsidRPr="00C36C37">
        <w:t xml:space="preserve"> </w:t>
      </w:r>
      <w:r>
        <w:t>атрибутов</w:t>
      </w:r>
      <w:r w:rsidR="00A27DF2">
        <w:t>,</w:t>
      </w:r>
      <w:r w:rsidRPr="00C36C37">
        <w:t xml:space="preserve"> </w:t>
      </w:r>
      <w:r>
        <w:t>связанные</w:t>
      </w:r>
      <w:r w:rsidRPr="00C36C37">
        <w:t xml:space="preserve"> </w:t>
      </w:r>
      <w:r>
        <w:t>с</w:t>
      </w:r>
      <w:r w:rsidRPr="00C36C37">
        <w:t xml:space="preserve"> </w:t>
      </w:r>
      <w:r>
        <w:t>этим</w:t>
      </w:r>
      <w:r w:rsidRPr="00C36C37">
        <w:t xml:space="preserve"> </w:t>
      </w:r>
      <w:r>
        <w:t>типом.</w:t>
      </w:r>
    </w:p>
    <w:p w:rsidR="00C36C37" w:rsidRPr="00C36C37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Bases</w:t>
      </w:r>
      <w:r w:rsidRPr="00C36C37">
        <w:t xml:space="preserve"> – </w:t>
      </w:r>
      <w:r>
        <w:t>коллекции</w:t>
      </w:r>
      <w:r w:rsidRPr="00C36C37">
        <w:t xml:space="preserve"> </w:t>
      </w:r>
      <w:r>
        <w:t>классов</w:t>
      </w:r>
      <w:r w:rsidRPr="00C36C37">
        <w:t xml:space="preserve">, </w:t>
      </w:r>
      <w:r>
        <w:t>из которых этот элемент происходит</w:t>
      </w:r>
      <w:r w:rsidRPr="00C36C37">
        <w:t>.</w:t>
      </w:r>
    </w:p>
    <w:p w:rsidR="00C36C37" w:rsidRPr="00C36C37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Children</w:t>
      </w:r>
      <w:r w:rsidRPr="00C36C37">
        <w:t xml:space="preserve"> – </w:t>
      </w:r>
      <w:r>
        <w:t>возвращает</w:t>
      </w:r>
      <w:r w:rsidRPr="00C36C37">
        <w:t xml:space="preserve"> </w:t>
      </w:r>
      <w:r>
        <w:t>коллекцию</w:t>
      </w:r>
      <w:r w:rsidRPr="00C36C37">
        <w:t xml:space="preserve"> </w:t>
      </w:r>
      <w:r>
        <w:t>объектов</w:t>
      </w:r>
      <w:r w:rsidRPr="00C36C37">
        <w:t xml:space="preserve">, </w:t>
      </w:r>
      <w:r>
        <w:t>содержащихся</w:t>
      </w:r>
      <w:r w:rsidRPr="00C36C37">
        <w:t xml:space="preserve"> </w:t>
      </w:r>
      <w:r>
        <w:t>в</w:t>
      </w:r>
      <w:r w:rsidRPr="00C36C37">
        <w:t xml:space="preserve"> </w:t>
      </w:r>
      <w:r>
        <w:t>этом</w:t>
      </w:r>
      <w:r w:rsidRPr="00C36C37">
        <w:t xml:space="preserve"> </w:t>
      </w:r>
      <w:r>
        <w:rPr>
          <w:lang w:val="en-US"/>
        </w:rPr>
        <w:t>CodeType</w:t>
      </w:r>
      <w:r w:rsidRPr="00C36C37">
        <w:t>.</w:t>
      </w:r>
    </w:p>
    <w:p w:rsidR="00C36C37" w:rsidRPr="00C36C37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lastRenderedPageBreak/>
        <w:t>Comment</w:t>
      </w:r>
      <w:r w:rsidRPr="00C36C37">
        <w:t xml:space="preserve"> – </w:t>
      </w:r>
      <w:r>
        <w:t>комментарий</w:t>
      </w:r>
      <w:r w:rsidRPr="00C36C37">
        <w:t xml:space="preserve"> </w:t>
      </w:r>
      <w:r>
        <w:t>относящийся</w:t>
      </w:r>
      <w:r w:rsidRPr="00C36C37">
        <w:t xml:space="preserve"> </w:t>
      </w:r>
      <w:r>
        <w:t>к</w:t>
      </w:r>
      <w:r w:rsidRPr="00C36C37">
        <w:t xml:space="preserve"> </w:t>
      </w:r>
      <w:r>
        <w:t>классу</w:t>
      </w:r>
      <w:r w:rsidRPr="00C36C37">
        <w:t>.</w:t>
      </w:r>
      <w:r>
        <w:t xml:space="preserve"> (Можно сделать </w:t>
      </w:r>
      <w:r w:rsidR="00411DDC">
        <w:t>автоматическую документацию</w:t>
      </w:r>
      <w:r>
        <w:t>)</w:t>
      </w:r>
      <w:r w:rsidR="00411DDC">
        <w:t xml:space="preserve">. </w:t>
      </w:r>
    </w:p>
    <w:p w:rsidR="00C36C37" w:rsidRPr="00411DDC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DerivedTypes</w:t>
      </w:r>
      <w:r w:rsidR="00411DDC" w:rsidRPr="00411DDC">
        <w:t xml:space="preserve"> – </w:t>
      </w:r>
      <w:r w:rsidR="00411DDC">
        <w:t>Наследуемые</w:t>
      </w:r>
      <w:r w:rsidR="00411DDC" w:rsidRPr="00411DDC">
        <w:t xml:space="preserve"> </w:t>
      </w:r>
      <w:r w:rsidR="00411DDC">
        <w:t>типы</w:t>
      </w:r>
      <w:r w:rsidR="00411DDC" w:rsidRPr="00411DDC">
        <w:t>.</w:t>
      </w:r>
      <w:r w:rsidRPr="00411DDC">
        <w:t xml:space="preserve"> </w:t>
      </w:r>
      <w:r w:rsidR="00411DDC">
        <w:t xml:space="preserve">Это свойство не поддерживается в </w:t>
      </w:r>
      <w:r w:rsidRPr="00411DDC">
        <w:rPr>
          <w:lang w:val="en-US"/>
        </w:rPr>
        <w:t>Visual</w:t>
      </w:r>
      <w:r w:rsidRPr="00411DDC">
        <w:t xml:space="preserve"> </w:t>
      </w:r>
      <w:r w:rsidRPr="00411DDC">
        <w:rPr>
          <w:lang w:val="en-US"/>
        </w:rPr>
        <w:t>C</w:t>
      </w:r>
      <w:r w:rsidRPr="00411DDC">
        <w:t>#.</w:t>
      </w:r>
    </w:p>
    <w:p w:rsidR="00411DDC" w:rsidRPr="005B73C7" w:rsidRDefault="00411DDC" w:rsidP="002037CD">
      <w:pPr>
        <w:pStyle w:val="a6"/>
        <w:numPr>
          <w:ilvl w:val="0"/>
          <w:numId w:val="61"/>
        </w:numPr>
      </w:pPr>
      <w:r>
        <w:rPr>
          <w:lang w:val="en-US"/>
        </w:rPr>
        <w:t>DocComment</w:t>
      </w:r>
      <w:r w:rsidRPr="00411DDC">
        <w:t xml:space="preserve"> – </w:t>
      </w:r>
      <w:r>
        <w:t>Документальный комментарий или атрибут</w:t>
      </w:r>
      <w:ins w:id="13" w:author="asha" w:date="2013-04-03T00:39:00Z">
        <w:r w:rsidR="00A27DF2">
          <w:t>,</w:t>
        </w:r>
      </w:ins>
      <w:r>
        <w:t xml:space="preserve"> который выполняет эту роль.</w:t>
      </w:r>
    </w:p>
    <w:p w:rsidR="00C36C37" w:rsidRPr="00C36C37" w:rsidRDefault="00C36C37" w:rsidP="002037CD">
      <w:pPr>
        <w:pStyle w:val="a6"/>
        <w:numPr>
          <w:ilvl w:val="0"/>
          <w:numId w:val="61"/>
        </w:numPr>
        <w:rPr>
          <w:lang w:val="en-US"/>
        </w:rPr>
      </w:pPr>
      <w:r w:rsidRPr="00C36C37">
        <w:rPr>
          <w:lang w:val="en-US"/>
        </w:rPr>
        <w:t>DTE</w:t>
      </w:r>
      <w:r w:rsidR="00411DDC" w:rsidRPr="00411DDC">
        <w:rPr>
          <w:lang w:val="en-US"/>
        </w:rPr>
        <w:t xml:space="preserve"> – </w:t>
      </w:r>
      <w:r w:rsidR="00411DDC">
        <w:t>возвращает</w:t>
      </w:r>
      <w:r w:rsidR="00411DDC" w:rsidRPr="00411DDC">
        <w:rPr>
          <w:lang w:val="en-US"/>
        </w:rPr>
        <w:t xml:space="preserve"> </w:t>
      </w:r>
      <w:r w:rsidR="00411DDC">
        <w:t>главный</w:t>
      </w:r>
      <w:r w:rsidR="00411DDC" w:rsidRPr="00411DDC">
        <w:rPr>
          <w:lang w:val="en-US"/>
        </w:rPr>
        <w:t xml:space="preserve"> </w:t>
      </w:r>
      <w:r w:rsidR="00411DDC">
        <w:t>объект</w:t>
      </w:r>
      <w:r w:rsidR="00411DDC" w:rsidRPr="00411DDC">
        <w:rPr>
          <w:lang w:val="en-US"/>
        </w:rPr>
        <w:t xml:space="preserve"> </w:t>
      </w:r>
      <w:r w:rsidR="00411DDC">
        <w:t>расширения</w:t>
      </w:r>
    </w:p>
    <w:p w:rsidR="00C36C37" w:rsidRPr="00411DDC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EndPoint</w:t>
      </w:r>
      <w:r w:rsidR="00411DDC" w:rsidRPr="00411DDC">
        <w:t xml:space="preserve"> – </w:t>
      </w:r>
      <w:r w:rsidR="00411DDC">
        <w:t>строка</w:t>
      </w:r>
      <w:r w:rsidR="00411DDC" w:rsidRPr="00411DDC">
        <w:t xml:space="preserve"> </w:t>
      </w:r>
      <w:r w:rsidR="00411DDC">
        <w:t>в</w:t>
      </w:r>
      <w:r w:rsidR="00411DDC" w:rsidRPr="00411DDC">
        <w:t xml:space="preserve"> </w:t>
      </w:r>
      <w:r w:rsidR="00411DDC">
        <w:t>файле</w:t>
      </w:r>
      <w:ins w:id="14" w:author="asha" w:date="2013-04-03T00:40:00Z">
        <w:r w:rsidR="00A27DF2">
          <w:t>,</w:t>
        </w:r>
      </w:ins>
      <w:r w:rsidR="00411DDC" w:rsidRPr="00411DDC">
        <w:t xml:space="preserve"> </w:t>
      </w:r>
      <w:r w:rsidR="00411DDC">
        <w:t>с</w:t>
      </w:r>
      <w:r w:rsidR="00411DDC" w:rsidRPr="00411DDC">
        <w:t xml:space="preserve"> </w:t>
      </w:r>
      <w:r w:rsidR="00411DDC">
        <w:t>которой</w:t>
      </w:r>
      <w:r w:rsidR="00411DDC" w:rsidRPr="00411DDC">
        <w:t xml:space="preserve"> </w:t>
      </w:r>
      <w:r w:rsidR="00411DDC">
        <w:t>начинается</w:t>
      </w:r>
      <w:r w:rsidR="00411DDC" w:rsidRPr="00411DDC">
        <w:t xml:space="preserve"> </w:t>
      </w:r>
      <w:r w:rsidR="00411DDC">
        <w:t>описание</w:t>
      </w:r>
      <w:r w:rsidR="00411DDC" w:rsidRPr="00411DDC">
        <w:t xml:space="preserve"> </w:t>
      </w:r>
      <w:r w:rsidR="00411DDC">
        <w:t>этого</w:t>
      </w:r>
      <w:r w:rsidR="00411DDC" w:rsidRPr="00411DDC">
        <w:t xml:space="preserve"> </w:t>
      </w:r>
      <w:r w:rsidR="00411DDC">
        <w:t>класса</w:t>
      </w:r>
      <w:r w:rsidRPr="00411DDC">
        <w:t>.</w:t>
      </w:r>
    </w:p>
    <w:p w:rsidR="00C36C37" w:rsidRPr="005B73C7" w:rsidRDefault="00411DDC" w:rsidP="002037CD">
      <w:pPr>
        <w:pStyle w:val="a6"/>
        <w:numPr>
          <w:ilvl w:val="0"/>
          <w:numId w:val="61"/>
        </w:numPr>
      </w:pPr>
      <w:r>
        <w:rPr>
          <w:lang w:val="en-US"/>
        </w:rPr>
        <w:t>FullName</w:t>
      </w:r>
      <w:r w:rsidRPr="005B73C7">
        <w:t xml:space="preserve"> – </w:t>
      </w:r>
      <w:r>
        <w:t>полное</w:t>
      </w:r>
      <w:r w:rsidRPr="005B73C7">
        <w:t xml:space="preserve"> </w:t>
      </w:r>
      <w:r>
        <w:t>имя</w:t>
      </w:r>
      <w:r w:rsidRPr="005B73C7">
        <w:t xml:space="preserve">, </w:t>
      </w:r>
      <w:r>
        <w:t>типа</w:t>
      </w:r>
      <w:r w:rsidRPr="005B73C7">
        <w:t xml:space="preserve"> </w:t>
      </w:r>
      <w:r>
        <w:rPr>
          <w:lang w:val="en-US"/>
        </w:rPr>
        <w:t>System</w:t>
      </w:r>
      <w:r w:rsidRPr="005B73C7">
        <w:t>.</w:t>
      </w:r>
      <w:r>
        <w:rPr>
          <w:lang w:val="en-US"/>
        </w:rPr>
        <w:t>Int</w:t>
      </w:r>
      <w:r w:rsidRPr="005B73C7">
        <w:t xml:space="preserve">32 </w:t>
      </w:r>
    </w:p>
    <w:p w:rsidR="00C36C37" w:rsidRPr="00411DDC" w:rsidRDefault="00411DDC" w:rsidP="002037CD">
      <w:pPr>
        <w:pStyle w:val="a6"/>
        <w:numPr>
          <w:ilvl w:val="0"/>
          <w:numId w:val="61"/>
        </w:numPr>
      </w:pPr>
      <w:r>
        <w:rPr>
          <w:lang w:val="en-US"/>
        </w:rPr>
        <w:t>InfoLocation</w:t>
      </w:r>
      <w:r w:rsidRPr="00411DDC">
        <w:t xml:space="preserve"> – </w:t>
      </w:r>
      <w:r>
        <w:t>возвращает</w:t>
      </w:r>
      <w:r w:rsidRPr="00411DDC">
        <w:t xml:space="preserve"> </w:t>
      </w:r>
      <w:r>
        <w:t>возможности</w:t>
      </w:r>
      <w:r w:rsidRPr="00411DDC">
        <w:t xml:space="preserve"> </w:t>
      </w:r>
      <w:r>
        <w:t>объектной</w:t>
      </w:r>
      <w:r w:rsidRPr="00411DDC">
        <w:t xml:space="preserve"> </w:t>
      </w:r>
      <w:r>
        <w:t>модели</w:t>
      </w:r>
      <w:r w:rsidR="00C36C37" w:rsidRPr="00411DDC">
        <w:t>.</w:t>
      </w:r>
    </w:p>
    <w:p w:rsidR="00C36C37" w:rsidRPr="00411DDC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IsCodeType</w:t>
      </w:r>
      <w:r w:rsidR="00411DDC" w:rsidRPr="00411DDC">
        <w:t xml:space="preserve"> – </w:t>
      </w:r>
      <w:r w:rsidR="00411DDC">
        <w:t>можно</w:t>
      </w:r>
      <w:r w:rsidR="00411DDC" w:rsidRPr="00411DDC">
        <w:t xml:space="preserve"> </w:t>
      </w:r>
      <w:r w:rsidR="00411DDC">
        <w:t>ли</w:t>
      </w:r>
      <w:r w:rsidR="00411DDC" w:rsidRPr="00411DDC">
        <w:t xml:space="preserve"> </w:t>
      </w:r>
      <w:r w:rsidR="00411DDC">
        <w:rPr>
          <w:lang w:val="en-US"/>
        </w:rPr>
        <w:t>CodeType</w:t>
      </w:r>
      <w:r w:rsidR="00411DDC" w:rsidRPr="00411DDC">
        <w:t xml:space="preserve"> </w:t>
      </w:r>
      <w:r w:rsidR="00411DDC">
        <w:t>получить</w:t>
      </w:r>
      <w:r w:rsidR="00411DDC" w:rsidRPr="00411DDC">
        <w:t xml:space="preserve"> </w:t>
      </w:r>
      <w:r w:rsidR="00411DDC">
        <w:t>из</w:t>
      </w:r>
      <w:r w:rsidR="00411DDC" w:rsidRPr="00411DDC">
        <w:t xml:space="preserve"> </w:t>
      </w:r>
      <w:r w:rsidR="00411DDC">
        <w:t>этого</w:t>
      </w:r>
      <w:r w:rsidR="00411DDC" w:rsidRPr="00411DDC">
        <w:t xml:space="preserve"> </w:t>
      </w:r>
      <w:r w:rsidR="00411DDC">
        <w:t>объекта</w:t>
      </w:r>
      <w:r w:rsidRPr="00411DDC">
        <w:t>.</w:t>
      </w:r>
    </w:p>
    <w:p w:rsidR="00411DDC" w:rsidRPr="005B73C7" w:rsidRDefault="00C36C37" w:rsidP="002037CD">
      <w:pPr>
        <w:pStyle w:val="a6"/>
        <w:numPr>
          <w:ilvl w:val="0"/>
          <w:numId w:val="61"/>
        </w:numPr>
      </w:pPr>
      <w:r w:rsidRPr="00411DDC">
        <w:rPr>
          <w:lang w:val="en-US"/>
        </w:rPr>
        <w:t>IsDerivedFrom</w:t>
      </w:r>
      <w:r w:rsidR="00411DDC" w:rsidRPr="00411DDC">
        <w:t xml:space="preserve"> </w:t>
      </w:r>
      <w:r w:rsidR="00411DDC">
        <w:t>–</w:t>
      </w:r>
      <w:r w:rsidR="00411DDC" w:rsidRPr="00411DDC">
        <w:t xml:space="preserve"> </w:t>
      </w:r>
      <w:r w:rsidR="00411DDC">
        <w:t>в</w:t>
      </w:r>
      <w:r w:rsidR="00411DDC" w:rsidRPr="00411DDC">
        <w:t>озвращает</w:t>
      </w:r>
      <w:r w:rsidR="00411DDC">
        <w:t xml:space="preserve"> </w:t>
      </w:r>
      <w:r w:rsidR="00411DDC" w:rsidRPr="00411DDC">
        <w:rPr>
          <w:lang w:val="en-US"/>
        </w:rPr>
        <w:t>CodeType</w:t>
      </w:r>
      <w:r w:rsidR="00411DDC">
        <w:t xml:space="preserve"> базового</w:t>
      </w:r>
      <w:r w:rsidR="00411DDC" w:rsidRPr="00411DDC">
        <w:t xml:space="preserve"> объект.</w:t>
      </w:r>
    </w:p>
    <w:p w:rsidR="00C36C37" w:rsidRPr="00411DDC" w:rsidRDefault="00C36C37" w:rsidP="002037CD">
      <w:pPr>
        <w:pStyle w:val="a6"/>
        <w:numPr>
          <w:ilvl w:val="0"/>
          <w:numId w:val="61"/>
        </w:numPr>
        <w:rPr>
          <w:lang w:val="en-US"/>
        </w:rPr>
      </w:pPr>
      <w:r w:rsidRPr="00411DDC">
        <w:rPr>
          <w:lang w:val="en-US"/>
        </w:rPr>
        <w:t>Kind</w:t>
      </w:r>
      <w:r w:rsidR="00411DDC" w:rsidRPr="00411DDC">
        <w:rPr>
          <w:lang w:val="en-US"/>
        </w:rPr>
        <w:t xml:space="preserve"> – </w:t>
      </w:r>
      <w:r w:rsidR="00411DDC">
        <w:t>свойства</w:t>
      </w:r>
      <w:r w:rsidR="00411DDC" w:rsidRPr="00411DDC">
        <w:rPr>
          <w:lang w:val="en-US"/>
        </w:rPr>
        <w:t xml:space="preserve"> </w:t>
      </w:r>
      <w:r w:rsidR="00411DDC">
        <w:t>типа</w:t>
      </w:r>
      <w:r w:rsidR="00411DDC" w:rsidRPr="00411DDC">
        <w:rPr>
          <w:lang w:val="en-US"/>
        </w:rPr>
        <w:t xml:space="preserve"> </w:t>
      </w:r>
      <w:r w:rsidR="00411DDC">
        <w:t>объекта.</w:t>
      </w:r>
    </w:p>
    <w:p w:rsidR="00C36C37" w:rsidRPr="00411DDC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Language</w:t>
      </w:r>
      <w:r w:rsidR="00411DDC" w:rsidRPr="00411DDC">
        <w:t xml:space="preserve"> – </w:t>
      </w:r>
      <w:r w:rsidR="00411DDC">
        <w:t>на</w:t>
      </w:r>
      <w:r w:rsidR="00411DDC" w:rsidRPr="00411DDC">
        <w:t xml:space="preserve"> </w:t>
      </w:r>
      <w:r w:rsidR="00411DDC">
        <w:t>каком</w:t>
      </w:r>
      <w:r w:rsidR="00411DDC" w:rsidRPr="00411DDC">
        <w:t xml:space="preserve"> </w:t>
      </w:r>
      <w:r w:rsidR="00411DDC">
        <w:t>языке</w:t>
      </w:r>
      <w:r w:rsidR="00411DDC" w:rsidRPr="00411DDC">
        <w:t xml:space="preserve"> </w:t>
      </w:r>
      <w:r w:rsidR="00411DDC">
        <w:t>это</w:t>
      </w:r>
      <w:r w:rsidR="00411DDC" w:rsidRPr="00411DDC">
        <w:t xml:space="preserve"> </w:t>
      </w:r>
      <w:r w:rsidR="00411DDC">
        <w:t>написано</w:t>
      </w:r>
      <w:r w:rsidRPr="00411DDC">
        <w:t>.</w:t>
      </w:r>
    </w:p>
    <w:p w:rsidR="00C36C37" w:rsidRPr="00411DDC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Members</w:t>
      </w:r>
      <w:r w:rsidR="00411DDC" w:rsidRPr="005B73C7">
        <w:t xml:space="preserve"> – </w:t>
      </w:r>
      <w:r w:rsidR="00411DDC">
        <w:t>члены</w:t>
      </w:r>
      <w:r w:rsidR="00411DDC" w:rsidRPr="005B73C7">
        <w:t xml:space="preserve"> </w:t>
      </w:r>
      <w:r w:rsidR="00411DDC">
        <w:t>объекта</w:t>
      </w:r>
      <w:r w:rsidR="00411DDC" w:rsidRPr="005B73C7">
        <w:t xml:space="preserve">. </w:t>
      </w:r>
      <w:r w:rsidR="00411DDC">
        <w:t>Вот</w:t>
      </w:r>
      <w:r w:rsidR="00411DDC" w:rsidRPr="00411DDC">
        <w:t xml:space="preserve"> </w:t>
      </w:r>
      <w:r w:rsidR="00411DDC">
        <w:t>это</w:t>
      </w:r>
      <w:r w:rsidR="00411DDC" w:rsidRPr="00411DDC">
        <w:t xml:space="preserve"> </w:t>
      </w:r>
      <w:r w:rsidR="00411DDC">
        <w:t>очень</w:t>
      </w:r>
      <w:r w:rsidR="00411DDC" w:rsidRPr="00411DDC">
        <w:t xml:space="preserve"> </w:t>
      </w:r>
      <w:r w:rsidR="00411DDC">
        <w:t>полезная</w:t>
      </w:r>
      <w:r w:rsidR="00411DDC" w:rsidRPr="00411DDC">
        <w:t xml:space="preserve"> </w:t>
      </w:r>
      <w:r w:rsidR="00411DDC">
        <w:t>функция</w:t>
      </w:r>
      <w:r w:rsidRPr="00411DDC">
        <w:t>.</w:t>
      </w:r>
    </w:p>
    <w:p w:rsidR="00C36C37" w:rsidRPr="00C36C37" w:rsidRDefault="00C36C37" w:rsidP="002037CD">
      <w:pPr>
        <w:pStyle w:val="a6"/>
        <w:numPr>
          <w:ilvl w:val="0"/>
          <w:numId w:val="61"/>
        </w:numPr>
        <w:rPr>
          <w:lang w:val="en-US"/>
        </w:rPr>
      </w:pPr>
      <w:r w:rsidRPr="00C36C37">
        <w:rPr>
          <w:lang w:val="en-US"/>
        </w:rPr>
        <w:t>Name</w:t>
      </w:r>
      <w:r w:rsidR="00411DDC" w:rsidRPr="00411DDC">
        <w:rPr>
          <w:lang w:val="en-US"/>
        </w:rPr>
        <w:t xml:space="preserve"> </w:t>
      </w:r>
      <w:r w:rsidR="00411DDC">
        <w:rPr>
          <w:lang w:val="en-US"/>
        </w:rPr>
        <w:t>–</w:t>
      </w:r>
      <w:r w:rsidR="00411DDC" w:rsidRPr="00411DDC">
        <w:rPr>
          <w:lang w:val="en-US"/>
        </w:rPr>
        <w:t xml:space="preserve"> </w:t>
      </w:r>
      <w:r w:rsidR="00411DDC">
        <w:t>имя</w:t>
      </w:r>
      <w:r w:rsidR="00411DDC" w:rsidRPr="00411DDC">
        <w:rPr>
          <w:lang w:val="en-US"/>
        </w:rPr>
        <w:t xml:space="preserve"> </w:t>
      </w:r>
      <w:r w:rsidR="00411DDC">
        <w:t>объекта</w:t>
      </w:r>
      <w:r w:rsidR="00411DDC" w:rsidRPr="00411DDC">
        <w:rPr>
          <w:lang w:val="en-US"/>
        </w:rPr>
        <w:t xml:space="preserve">. </w:t>
      </w:r>
    </w:p>
    <w:p w:rsidR="00C36C37" w:rsidRPr="00C36C37" w:rsidRDefault="00C36C37" w:rsidP="002037CD">
      <w:pPr>
        <w:pStyle w:val="a6"/>
        <w:numPr>
          <w:ilvl w:val="0"/>
          <w:numId w:val="61"/>
        </w:numPr>
        <w:rPr>
          <w:lang w:val="en-US"/>
        </w:rPr>
      </w:pPr>
      <w:r w:rsidRPr="00C36C37">
        <w:rPr>
          <w:lang w:val="en-US"/>
        </w:rPr>
        <w:t>Namespace</w:t>
      </w:r>
      <w:r w:rsidR="00411DDC" w:rsidRPr="00411DDC">
        <w:rPr>
          <w:lang w:val="en-US"/>
        </w:rPr>
        <w:t xml:space="preserve"> </w:t>
      </w:r>
      <w:r w:rsidR="00411DDC">
        <w:rPr>
          <w:lang w:val="en-US"/>
        </w:rPr>
        <w:t>–</w:t>
      </w:r>
      <w:r w:rsidR="00411DDC" w:rsidRPr="00411DDC">
        <w:rPr>
          <w:lang w:val="en-US"/>
        </w:rPr>
        <w:t xml:space="preserve"> </w:t>
      </w:r>
      <w:r w:rsidR="00411DDC">
        <w:t>пространство</w:t>
      </w:r>
      <w:r w:rsidR="00411DDC" w:rsidRPr="00411DDC">
        <w:rPr>
          <w:lang w:val="en-US"/>
        </w:rPr>
        <w:t xml:space="preserve"> </w:t>
      </w:r>
      <w:r w:rsidR="00411DDC">
        <w:t>имен</w:t>
      </w:r>
      <w:r w:rsidR="00411DDC" w:rsidRPr="00411DDC">
        <w:rPr>
          <w:lang w:val="en-US"/>
        </w:rPr>
        <w:t xml:space="preserve"> </w:t>
      </w:r>
      <w:r w:rsidR="00411DDC">
        <w:t>объекта</w:t>
      </w:r>
      <w:r w:rsidRPr="00C36C37">
        <w:rPr>
          <w:lang w:val="en-US"/>
        </w:rPr>
        <w:t>.</w:t>
      </w:r>
    </w:p>
    <w:p w:rsidR="00C36C37" w:rsidRPr="00C36C37" w:rsidRDefault="00C36C37" w:rsidP="002037CD">
      <w:pPr>
        <w:pStyle w:val="a6"/>
        <w:numPr>
          <w:ilvl w:val="0"/>
          <w:numId w:val="61"/>
        </w:numPr>
        <w:rPr>
          <w:lang w:val="en-US"/>
        </w:rPr>
      </w:pPr>
      <w:r w:rsidRPr="00C36C37">
        <w:rPr>
          <w:lang w:val="en-US"/>
        </w:rPr>
        <w:t>Parent</w:t>
      </w:r>
      <w:r w:rsidR="00411DDC" w:rsidRPr="00411DDC">
        <w:rPr>
          <w:lang w:val="en-US"/>
        </w:rPr>
        <w:t xml:space="preserve"> – </w:t>
      </w:r>
      <w:r w:rsidR="00411DDC">
        <w:t>непосредственный родитель</w:t>
      </w:r>
      <w:r w:rsidR="00411DDC" w:rsidRPr="00411DDC">
        <w:rPr>
          <w:lang w:val="en-US"/>
        </w:rPr>
        <w:t xml:space="preserve"> </w:t>
      </w:r>
      <w:r w:rsidR="00411DDC">
        <w:t>объекта.</w:t>
      </w:r>
    </w:p>
    <w:p w:rsidR="00C36C37" w:rsidRPr="00C36C37" w:rsidRDefault="00C36C37" w:rsidP="002037CD">
      <w:pPr>
        <w:pStyle w:val="a6"/>
        <w:numPr>
          <w:ilvl w:val="0"/>
          <w:numId w:val="61"/>
        </w:numPr>
        <w:rPr>
          <w:lang w:val="en-US"/>
        </w:rPr>
      </w:pPr>
      <w:r w:rsidRPr="00C36C37">
        <w:rPr>
          <w:lang w:val="en-US"/>
        </w:rPr>
        <w:t>ProjectItem</w:t>
      </w:r>
      <w:r w:rsidR="00411DDC" w:rsidRPr="00411DDC">
        <w:rPr>
          <w:lang w:val="en-US"/>
        </w:rPr>
        <w:t xml:space="preserve"> – </w:t>
      </w:r>
      <w:r w:rsidR="00411DDC">
        <w:t>файл</w:t>
      </w:r>
      <w:r w:rsidR="00411DDC" w:rsidRPr="00411DDC">
        <w:rPr>
          <w:lang w:val="en-US"/>
        </w:rPr>
        <w:t xml:space="preserve"> </w:t>
      </w:r>
      <w:r w:rsidR="00411DDC">
        <w:t>объекта</w:t>
      </w:r>
      <w:r w:rsidRPr="00C36C37">
        <w:rPr>
          <w:lang w:val="en-US"/>
        </w:rPr>
        <w:t>.</w:t>
      </w:r>
    </w:p>
    <w:p w:rsidR="00C36C37" w:rsidRPr="00411DDC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StartPoint</w:t>
      </w:r>
      <w:r w:rsidR="00411DDC" w:rsidRPr="00411DDC">
        <w:t xml:space="preserve"> – </w:t>
      </w:r>
      <w:r w:rsidR="00411DDC">
        <w:t>строка,</w:t>
      </w:r>
      <w:r w:rsidR="00411DDC" w:rsidRPr="00411DDC">
        <w:t xml:space="preserve"> </w:t>
      </w:r>
      <w:r w:rsidR="00411DDC">
        <w:t>в</w:t>
      </w:r>
      <w:r w:rsidR="00411DDC" w:rsidRPr="00411DDC">
        <w:t xml:space="preserve"> </w:t>
      </w:r>
      <w:r w:rsidR="00411DDC">
        <w:t>которой</w:t>
      </w:r>
      <w:r w:rsidR="00411DDC" w:rsidRPr="00411DDC">
        <w:t xml:space="preserve"> </w:t>
      </w:r>
      <w:r w:rsidR="00411DDC">
        <w:t>началось</w:t>
      </w:r>
      <w:r w:rsidR="00411DDC" w:rsidRPr="00411DDC">
        <w:t xml:space="preserve"> </w:t>
      </w:r>
      <w:r w:rsidR="00411DDC">
        <w:t>описание</w:t>
      </w:r>
      <w:r w:rsidR="00411DDC" w:rsidRPr="00411DDC">
        <w:t xml:space="preserve"> </w:t>
      </w:r>
      <w:r w:rsidR="00411DDC">
        <w:t>объекта</w:t>
      </w:r>
      <w:r w:rsidRPr="00411DDC">
        <w:t>.</w:t>
      </w:r>
    </w:p>
    <w:p w:rsidR="00C36C37" w:rsidRPr="00411DDC" w:rsidRDefault="00C36C37" w:rsidP="00DF77F2"/>
    <w:p w:rsidR="00C36C37" w:rsidRDefault="00411DDC" w:rsidP="00DF77F2">
      <w:r>
        <w:t xml:space="preserve">Есть еще методы, но мы их не используем. </w:t>
      </w:r>
    </w:p>
    <w:p w:rsidR="00411DDC" w:rsidRDefault="00411DDC" w:rsidP="00DF77F2">
      <w:r>
        <w:t xml:space="preserve">Кстати, обратите внимание на </w:t>
      </w:r>
      <w:r w:rsidRPr="00411DDC">
        <w:t>EnvDTEExtensions.cs</w:t>
      </w:r>
      <w:r>
        <w:t xml:space="preserve"> в </w:t>
      </w:r>
      <w:r>
        <w:rPr>
          <w:lang w:val="en-US"/>
        </w:rPr>
        <w:t>T</w:t>
      </w:r>
      <w:r w:rsidRPr="00411DDC">
        <w:t>4</w:t>
      </w:r>
      <w:r>
        <w:rPr>
          <w:lang w:val="en-US"/>
        </w:rPr>
        <w:t>Scaffolding</w:t>
      </w:r>
      <w:r w:rsidRPr="00411DDC">
        <w:t xml:space="preserve"> (</w:t>
      </w:r>
      <w:r>
        <w:t xml:space="preserve">исходники его можно скачать отсюда: </w:t>
      </w:r>
      <w:hyperlink r:id="rId160" w:history="1">
        <w:r w:rsidRPr="0014024F">
          <w:rPr>
            <w:rStyle w:val="a7"/>
          </w:rPr>
          <w:t>http://mvcscaffolding.codeplex.com/SourceControl/changeset/view/7cd57d172314</w:t>
        </w:r>
      </w:hyperlink>
      <w:r w:rsidRPr="00411DDC">
        <w:t>)</w:t>
      </w:r>
      <w:r w:rsidR="004724FC">
        <w:t>,</w:t>
      </w:r>
      <w:r w:rsidR="00D0556A">
        <w:t xml:space="preserve"> какие еще вспомогательные классы</w:t>
      </w:r>
      <w:r w:rsidR="004724FC">
        <w:t xml:space="preserve"> вам</w:t>
      </w:r>
      <w:r w:rsidR="00D0556A">
        <w:t xml:space="preserve"> доступны. </w:t>
      </w:r>
    </w:p>
    <w:p w:rsidR="00D0556A" w:rsidRDefault="00D0556A" w:rsidP="00DF77F2">
      <w:r>
        <w:t>Фух! Ну что, попробуем разложить всё по полочкам, раскрошить программно любой код, а потом объяснить компьютеру</w:t>
      </w:r>
      <w:r w:rsidR="004724FC">
        <w:t>,</w:t>
      </w:r>
      <w:r>
        <w:t xml:space="preserve"> как мы пишем программы</w:t>
      </w:r>
      <w:r w:rsidR="004724FC">
        <w:t>,</w:t>
      </w:r>
      <w:r>
        <w:t xml:space="preserve"> и идти гонять чаи.</w:t>
      </w:r>
    </w:p>
    <w:p w:rsidR="00D0556A" w:rsidRPr="00D0556A" w:rsidRDefault="00D0556A" w:rsidP="00DF77F2">
      <w:r>
        <w:t xml:space="preserve">Создадим новый проект: </w:t>
      </w:r>
      <w:r>
        <w:rPr>
          <w:lang w:val="en-US"/>
        </w:rPr>
        <w:t>LessonProject</w:t>
      </w:r>
      <w:r w:rsidRPr="00D0556A">
        <w:t>.</w:t>
      </w:r>
      <w:r>
        <w:rPr>
          <w:lang w:val="en-US"/>
        </w:rPr>
        <w:t>Scaffolding</w:t>
      </w:r>
      <w:r w:rsidR="004724FC">
        <w:t>,</w:t>
      </w:r>
      <w:r>
        <w:t xml:space="preserve"> и возьмем ту пару классов из первых уроков, с мечом и воином</w:t>
      </w:r>
      <w:r w:rsidRPr="00D0556A">
        <w:t>.</w:t>
      </w:r>
    </w:p>
    <w:p w:rsidR="00D0556A" w:rsidRPr="00D0556A" w:rsidRDefault="00D0556A" w:rsidP="00D0556A">
      <w:pPr>
        <w:rPr>
          <w:lang w:val="en-US"/>
        </w:rPr>
      </w:pPr>
      <w:r>
        <w:rPr>
          <w:lang w:val="en-US"/>
        </w:rPr>
        <w:t>IWeapon.cs: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Kill();</w:t>
      </w:r>
    </w:p>
    <w:p w:rsidR="00D0556A" w:rsidRPr="00D0556A" w:rsidRDefault="00D0556A" w:rsidP="00D0556A">
      <w:pPr>
        <w:rPr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0556A" w:rsidRPr="00D0556A" w:rsidRDefault="00D0556A" w:rsidP="00D0556A">
      <w:pPr>
        <w:rPr>
          <w:lang w:val="en-US"/>
        </w:rPr>
      </w:pPr>
      <w:r>
        <w:rPr>
          <w:lang w:val="en-US"/>
        </w:rPr>
        <w:t>Bazuka.cs: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D055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"BIG BADABUM!"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0556A" w:rsidRPr="005B73C7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0556A" w:rsidRDefault="00D0556A" w:rsidP="00D0556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0556A" w:rsidRPr="00D0556A" w:rsidRDefault="00D0556A" w:rsidP="00DF77F2">
      <w:pPr>
        <w:rPr>
          <w:lang w:val="en-US"/>
        </w:rPr>
      </w:pPr>
    </w:p>
    <w:p w:rsidR="00D0556A" w:rsidRPr="00D0556A" w:rsidRDefault="00D0556A" w:rsidP="00DF77F2">
      <w:pPr>
        <w:rPr>
          <w:lang w:val="en-US"/>
        </w:rPr>
      </w:pPr>
      <w:r>
        <w:rPr>
          <w:lang w:val="en-US"/>
        </w:rPr>
        <w:lastRenderedPageBreak/>
        <w:t>Sword.cs: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Sword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D0556A" w:rsidRPr="005B73C7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D0556A" w:rsidRPr="005B73C7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B73C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5B73C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"Chuk-chuck"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0556A" w:rsidRPr="005B73C7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0556A" w:rsidRDefault="00D0556A" w:rsidP="00D0556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0556A" w:rsidRPr="00D0556A" w:rsidRDefault="00D0556A" w:rsidP="00D0556A">
      <w:pPr>
        <w:rPr>
          <w:lang w:val="en-US"/>
        </w:rPr>
      </w:pPr>
      <w:r>
        <w:rPr>
          <w:lang w:val="en-US"/>
        </w:rPr>
        <w:t>Warrior.cs: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055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055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This is LEGENDARY WARRIOR!</w:t>
      </w:r>
    </w:p>
    <w:p w:rsid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055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Weapon;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Warrior(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weapon)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.Weapon = weapon;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D0556A" w:rsidRPr="005B73C7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0556A" w:rsidRDefault="00D0556A" w:rsidP="00D0556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0556A" w:rsidRDefault="004724FC" w:rsidP="00D0556A">
      <w:pPr>
        <w:rPr>
          <w:lang w:val="en-US"/>
        </w:rPr>
      </w:pPr>
      <w:r>
        <w:t>У</w:t>
      </w:r>
      <w:r w:rsidR="00D0556A">
        <w:t>становим</w:t>
      </w:r>
      <w:r w:rsidR="00D0556A" w:rsidRPr="00D0556A">
        <w:rPr>
          <w:lang w:val="en-US"/>
        </w:rPr>
        <w:t xml:space="preserve"> </w:t>
      </w:r>
      <w:r w:rsidR="00D0556A">
        <w:rPr>
          <w:lang w:val="en-US"/>
        </w:rPr>
        <w:t>T4Scaffolding:</w:t>
      </w:r>
    </w:p>
    <w:p w:rsidR="00D0556A" w:rsidRDefault="00D0556A" w:rsidP="00D0556A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D0556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T4Scaffolding</w:t>
      </w:r>
    </w:p>
    <w:p w:rsidR="00D0556A" w:rsidRDefault="00F74196" w:rsidP="00D0556A">
      <w:pPr>
        <w:rPr>
          <w:lang w:val="en-US"/>
        </w:rPr>
      </w:pPr>
      <w:r w:rsidRPr="00F74196">
        <w:rPr>
          <w:lang w:val="en-US"/>
        </w:rPr>
        <w:t xml:space="preserve">Создадим простейший </w:t>
      </w:r>
      <w:r>
        <w:rPr>
          <w:lang w:val="en-US"/>
        </w:rPr>
        <w:t>PowerShell (/CodeTemplates/Scaffolders/Details/Details.ps1):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[T4Scaffolding.Scaffolder(Description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00"/>
          <w:sz w:val="20"/>
          <w:szCs w:val="20"/>
          <w:lang w:val="en-US"/>
        </w:rPr>
        <w:t>"Print Details for class"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)][CmdletBinding()]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FF"/>
          <w:sz w:val="20"/>
          <w:szCs w:val="20"/>
          <w:lang w:val="en-US"/>
        </w:rPr>
        <w:t>param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  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[parameter(Mandatory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ValueFromPipelineByPropertyName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)][</w:t>
      </w:r>
      <w:r w:rsidRPr="00F74196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  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[</w:t>
      </w:r>
      <w:r w:rsidRPr="00F74196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F74196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F74196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[]]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F74196">
        <w:rPr>
          <w:rFonts w:ascii="Courier New" w:hAnsi="Courier New" w:cs="Courier New"/>
          <w:color w:val="008080"/>
          <w:sz w:val="20"/>
          <w:szCs w:val="20"/>
          <w:lang w:val="en-US"/>
        </w:rPr>
        <w:t>switch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$Force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$false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-BlockUi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!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{ </w:t>
      </w:r>
      <w:r w:rsidRPr="00F74196">
        <w:rPr>
          <w:rFonts w:ascii="Courier New" w:hAnsi="Courier New" w:cs="Courier New"/>
          <w:color w:val="0000FF"/>
          <w:sz w:val="20"/>
          <w:szCs w:val="20"/>
          <w:lang w:val="en-US"/>
        </w:rPr>
        <w:t>return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Join-Path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00"/>
          <w:sz w:val="20"/>
          <w:szCs w:val="20"/>
          <w:lang w:val="en-US"/>
        </w:rPr>
        <w:t>"Details"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Add-ProjectItemViaTemplate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Details </w:t>
      </w:r>
      <w:r w:rsidRPr="00F74196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-Model @{  ModelType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} </w:t>
      </w:r>
      <w:r w:rsidRPr="00F74196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-SuccessMessage </w:t>
      </w:r>
      <w:r w:rsidRPr="00F74196">
        <w:rPr>
          <w:rFonts w:ascii="Courier New" w:hAnsi="Courier New" w:cs="Courier New"/>
          <w:color w:val="800000"/>
          <w:sz w:val="20"/>
          <w:szCs w:val="20"/>
          <w:lang w:val="en-US"/>
        </w:rPr>
        <w:t>"Yippee-ki-yay"</w:t>
      </w:r>
      <w:r w:rsidRPr="00F74196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F74196" w:rsidRDefault="00F74196" w:rsidP="00F74196">
      <w:pPr>
        <w:rPr>
          <w:rFonts w:ascii="Courier New" w:hAnsi="Courier New" w:cs="Courier New"/>
          <w:color w:val="80008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-TemplateFolders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-CodeLanguage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-Force: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$Force</w:t>
      </w:r>
    </w:p>
    <w:p w:rsidR="00F74196" w:rsidRPr="005B73C7" w:rsidRDefault="00F74196">
      <w:pPr>
        <w:rPr>
          <w:lang w:val="en-US"/>
        </w:rPr>
      </w:pPr>
      <w:r w:rsidRPr="005B73C7">
        <w:rPr>
          <w:lang w:val="en-US"/>
        </w:rPr>
        <w:br w:type="page"/>
      </w:r>
    </w:p>
    <w:p w:rsidR="00F74196" w:rsidRPr="005B73C7" w:rsidRDefault="004724FC" w:rsidP="00F74196">
      <w:pPr>
        <w:rPr>
          <w:lang w:val="en-US"/>
        </w:rPr>
      </w:pPr>
      <w:r>
        <w:lastRenderedPageBreak/>
        <w:t>Заданный</w:t>
      </w:r>
      <w:r w:rsidRPr="005B73C7">
        <w:rPr>
          <w:lang w:val="en-US"/>
        </w:rPr>
        <w:t xml:space="preserve"> </w:t>
      </w:r>
      <w:r w:rsidR="00F74196" w:rsidRPr="00F74196">
        <w:t>тип</w:t>
      </w:r>
      <w:r w:rsidR="00F74196" w:rsidRPr="005B73C7">
        <w:rPr>
          <w:lang w:val="en-US"/>
        </w:rPr>
        <w:t xml:space="preserve"> </w:t>
      </w:r>
      <w:r w:rsidR="00F74196" w:rsidRPr="00F74196">
        <w:t>данных</w:t>
      </w:r>
      <w:r w:rsidR="00F74196" w:rsidRPr="005B73C7">
        <w:rPr>
          <w:lang w:val="en-US"/>
        </w:rPr>
        <w:t xml:space="preserve"> </w:t>
      </w:r>
      <w:r w:rsidR="00F74196" w:rsidRPr="00F74196">
        <w:t>передаем</w:t>
      </w:r>
      <w:r w:rsidR="00F74196" w:rsidRPr="005B73C7">
        <w:rPr>
          <w:lang w:val="en-US"/>
        </w:rPr>
        <w:t xml:space="preserve"> </w:t>
      </w:r>
      <w:r w:rsidR="00F74196" w:rsidRPr="00F74196">
        <w:t>в</w:t>
      </w:r>
      <w:r w:rsidR="00F74196" w:rsidRPr="005B73C7">
        <w:rPr>
          <w:lang w:val="en-US"/>
        </w:rPr>
        <w:t xml:space="preserve"> </w:t>
      </w:r>
      <w:r w:rsidR="00F74196" w:rsidRPr="00F74196">
        <w:rPr>
          <w:lang w:val="en-US"/>
        </w:rPr>
        <w:t>Details</w:t>
      </w:r>
      <w:r w:rsidR="00F74196" w:rsidRPr="005B73C7">
        <w:rPr>
          <w:lang w:val="en-US"/>
        </w:rPr>
        <w:t>.</w:t>
      </w:r>
      <w:r w:rsidR="00F74196" w:rsidRPr="00F74196">
        <w:rPr>
          <w:lang w:val="en-US"/>
        </w:rPr>
        <w:t>t</w:t>
      </w:r>
      <w:r w:rsidR="00F74196" w:rsidRPr="005B73C7">
        <w:rPr>
          <w:lang w:val="en-US"/>
        </w:rPr>
        <w:t>4 (/</w:t>
      </w:r>
      <w:r w:rsidR="00F74196">
        <w:rPr>
          <w:lang w:val="en-US"/>
        </w:rPr>
        <w:t>CodeTemplates</w:t>
      </w:r>
      <w:r w:rsidR="00F74196" w:rsidRPr="005B73C7">
        <w:rPr>
          <w:lang w:val="en-US"/>
        </w:rPr>
        <w:t>/</w:t>
      </w:r>
      <w:r w:rsidR="00F74196">
        <w:rPr>
          <w:lang w:val="en-US"/>
        </w:rPr>
        <w:t>Scaffolders</w:t>
      </w:r>
      <w:r w:rsidR="00F74196" w:rsidRPr="005B73C7">
        <w:rPr>
          <w:lang w:val="en-US"/>
        </w:rPr>
        <w:t>/</w:t>
      </w:r>
      <w:r w:rsidR="00F74196">
        <w:rPr>
          <w:lang w:val="en-US"/>
        </w:rPr>
        <w:t>Details</w:t>
      </w:r>
      <w:r w:rsidR="00F74196" w:rsidRPr="005B73C7">
        <w:rPr>
          <w:lang w:val="en-US"/>
        </w:rPr>
        <w:t>/</w:t>
      </w:r>
      <w:r w:rsidR="00F74196">
        <w:rPr>
          <w:lang w:val="en-US"/>
        </w:rPr>
        <w:t>Details</w:t>
      </w:r>
      <w:r w:rsidR="00F74196" w:rsidRPr="005B73C7">
        <w:rPr>
          <w:lang w:val="en-US"/>
        </w:rPr>
        <w:t>.</w:t>
      </w:r>
      <w:r w:rsidR="00F74196">
        <w:rPr>
          <w:lang w:val="en-US"/>
        </w:rPr>
        <w:t>cs</w:t>
      </w:r>
      <w:r w:rsidR="00F74196" w:rsidRPr="005B73C7">
        <w:rPr>
          <w:lang w:val="en-US"/>
        </w:rPr>
        <w:t>.</w:t>
      </w:r>
      <w:r w:rsidR="00F74196">
        <w:rPr>
          <w:lang w:val="en-US"/>
        </w:rPr>
        <w:t>t</w:t>
      </w:r>
      <w:r w:rsidR="00F74196" w:rsidRPr="005B73C7">
        <w:rPr>
          <w:lang w:val="en-US"/>
        </w:rPr>
        <w:t>4):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template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"C#"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HostSpecific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Inherits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"DynamicTransform"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debug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assembly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"System.Data.Entity"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"System.Linq"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"EnvDTE"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Output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Extension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"txt"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 = (EnvDTE.CodeType)Model.ModelType;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FullName :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modelType.FullName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Name :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modelType.Kind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modelType.Name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Access :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modelType.Access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Attributes :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codeElement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modelType.Attributes) {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 = (EnvDTE.CodeAttribute)codeElement;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attr.Name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Bases :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codeElement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modelType.Bases) {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@base = (EnvDTE.CodeType)codeElement;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@base.Name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Comment : 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modelType.Comment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DocComment : 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modelType.DocComment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StartPoint : Line: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((EnvDTE.TextPoint)modelType.StartPoint).Line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EndPoint :  Line :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((EnvDTE.TextPoint)modelType.EndPoint).Line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Members :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codeElement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modelType.Members) {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member = (EnvDTE.CodeElement)codeElement;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member.Kind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member.Name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Default="00F74196" w:rsidP="00F74196">
      <w:pPr>
        <w:rPr>
          <w:lang w:val="en-US"/>
        </w:rPr>
      </w:pPr>
      <w:r>
        <w:t>Выведем</w:t>
      </w:r>
      <w:r w:rsidRPr="00F74196">
        <w:rPr>
          <w:lang w:val="en-US"/>
        </w:rPr>
        <w:t xml:space="preserve"> </w:t>
      </w:r>
      <w:r>
        <w:t>для</w:t>
      </w:r>
      <w:r w:rsidRPr="00F74196">
        <w:rPr>
          <w:lang w:val="en-US"/>
        </w:rPr>
        <w:t xml:space="preserve"> </w:t>
      </w:r>
      <w:r>
        <w:rPr>
          <w:lang w:val="en-US"/>
        </w:rPr>
        <w:t>Warrior.cs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F7419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Scaffold Details Warrior -Force:$true</w:t>
      </w:r>
    </w:p>
    <w:p w:rsidR="00F74196" w:rsidRPr="00F74196" w:rsidRDefault="00F74196" w:rsidP="00F74196">
      <w:pPr>
        <w:rPr>
          <w:lang w:val="en-US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Yippee-ki-yay</w:t>
      </w:r>
    </w:p>
    <w:p w:rsidR="00F74196" w:rsidRPr="00F74196" w:rsidRDefault="004724FC" w:rsidP="002037CD">
      <w:pPr>
        <w:pStyle w:val="a6"/>
        <w:numPr>
          <w:ilvl w:val="0"/>
          <w:numId w:val="62"/>
        </w:numPr>
        <w:rPr>
          <w:lang w:val="en-US"/>
        </w:rPr>
      </w:pPr>
      <w:r>
        <w:t>Имя</w:t>
      </w:r>
      <w:r w:rsidR="00F74196">
        <w:t>\</w:t>
      </w:r>
      <w:r>
        <w:t xml:space="preserve"> полное </w:t>
      </w:r>
      <w:r w:rsidR="00F74196">
        <w:t>имя</w:t>
      </w:r>
    </w:p>
    <w:p w:rsidR="00F74196" w:rsidRPr="00F74196" w:rsidRDefault="00F74196" w:rsidP="002037CD">
      <w:pPr>
        <w:pStyle w:val="a6"/>
        <w:numPr>
          <w:ilvl w:val="0"/>
          <w:numId w:val="62"/>
        </w:numPr>
        <w:rPr>
          <w:lang w:val="en-US"/>
        </w:rPr>
      </w:pPr>
      <w:r>
        <w:t>Тип модели</w:t>
      </w:r>
    </w:p>
    <w:p w:rsidR="00F74196" w:rsidRPr="00F74196" w:rsidRDefault="00F74196" w:rsidP="002037CD">
      <w:pPr>
        <w:pStyle w:val="a6"/>
        <w:numPr>
          <w:ilvl w:val="0"/>
          <w:numId w:val="62"/>
        </w:numPr>
        <w:rPr>
          <w:lang w:val="en-US"/>
        </w:rPr>
      </w:pPr>
      <w:r>
        <w:t xml:space="preserve">Доступ </w:t>
      </w:r>
    </w:p>
    <w:p w:rsidR="00F74196" w:rsidRPr="00F74196" w:rsidRDefault="00F74196" w:rsidP="002037CD">
      <w:pPr>
        <w:pStyle w:val="a6"/>
        <w:numPr>
          <w:ilvl w:val="0"/>
          <w:numId w:val="62"/>
        </w:numPr>
        <w:rPr>
          <w:lang w:val="en-US"/>
        </w:rPr>
      </w:pPr>
      <w:r>
        <w:t>Атрибуты модели</w:t>
      </w:r>
    </w:p>
    <w:p w:rsidR="00F74196" w:rsidRPr="00F74196" w:rsidRDefault="00F74196" w:rsidP="002037CD">
      <w:pPr>
        <w:pStyle w:val="a6"/>
        <w:numPr>
          <w:ilvl w:val="0"/>
          <w:numId w:val="62"/>
        </w:numPr>
        <w:rPr>
          <w:lang w:val="en-US"/>
        </w:rPr>
      </w:pPr>
      <w:r>
        <w:t>Базовый класс</w:t>
      </w:r>
    </w:p>
    <w:p w:rsidR="00F74196" w:rsidRPr="00F74196" w:rsidRDefault="00F74196" w:rsidP="002037CD">
      <w:pPr>
        <w:pStyle w:val="a6"/>
        <w:numPr>
          <w:ilvl w:val="0"/>
          <w:numId w:val="62"/>
        </w:numPr>
        <w:rPr>
          <w:lang w:val="en-US"/>
        </w:rPr>
      </w:pPr>
      <w:r>
        <w:t>Комментарий</w:t>
      </w:r>
    </w:p>
    <w:p w:rsidR="00F74196" w:rsidRPr="00F74196" w:rsidRDefault="00F74196" w:rsidP="002037CD">
      <w:pPr>
        <w:pStyle w:val="a6"/>
        <w:numPr>
          <w:ilvl w:val="0"/>
          <w:numId w:val="62"/>
        </w:numPr>
        <w:rPr>
          <w:lang w:val="en-US"/>
        </w:rPr>
      </w:pPr>
      <w:r>
        <w:t>Комментарий для документации</w:t>
      </w:r>
    </w:p>
    <w:p w:rsidR="00F74196" w:rsidRDefault="00F74196" w:rsidP="002037CD">
      <w:pPr>
        <w:pStyle w:val="a6"/>
        <w:numPr>
          <w:ilvl w:val="0"/>
          <w:numId w:val="62"/>
        </w:numPr>
      </w:pPr>
      <w:r>
        <w:t>Строка файла, с которой началось объявление, и</w:t>
      </w:r>
      <w:r w:rsidR="004724FC">
        <w:t xml:space="preserve"> строка,</w:t>
      </w:r>
      <w:r>
        <w:t xml:space="preserve"> на которой закончилось объявление </w:t>
      </w:r>
    </w:p>
    <w:p w:rsidR="00F74196" w:rsidRDefault="00F74196" w:rsidP="002037CD">
      <w:pPr>
        <w:pStyle w:val="a6"/>
        <w:numPr>
          <w:ilvl w:val="0"/>
          <w:numId w:val="62"/>
        </w:numPr>
      </w:pPr>
      <w:r>
        <w:t>Имена членов класса с типом класса</w:t>
      </w:r>
    </w:p>
    <w:p w:rsidR="00F74196" w:rsidRDefault="00F74196" w:rsidP="00F74196">
      <w:r>
        <w:t>Мы можем исследовать классы, использовать направляющие атрибуты и на основе этого создавать промежуточные классы,</w:t>
      </w:r>
      <w:r w:rsidR="004724FC">
        <w:t xml:space="preserve"> т.е. автоматизировать процессы,</w:t>
      </w:r>
      <w:r>
        <w:t xml:space="preserve"> которые слишком рутинны </w:t>
      </w:r>
      <w:r>
        <w:lastRenderedPageBreak/>
        <w:t xml:space="preserve">для ручной работы. В то же время у нас появляется преимущество, </w:t>
      </w:r>
      <w:r w:rsidR="004724FC">
        <w:t xml:space="preserve">ведь  </w:t>
      </w:r>
      <w:r>
        <w:t>автоматически сгенерирова</w:t>
      </w:r>
      <w:r w:rsidR="00773E62">
        <w:t>нный код содержит меньше ошибок, так как часть человеческого фактора мы убираем.</w:t>
      </w:r>
    </w:p>
    <w:p w:rsidR="00773E62" w:rsidRDefault="00773E62" w:rsidP="00773E62">
      <w:pPr>
        <w:pStyle w:val="3"/>
      </w:pPr>
      <w:r>
        <w:t>Описание скаффолдеров</w:t>
      </w:r>
    </w:p>
    <w:p w:rsidR="00773E62" w:rsidRPr="008C26B7" w:rsidRDefault="00773E62" w:rsidP="00773E62">
      <w:r>
        <w:t xml:space="preserve">Итак, я не буду тут приводить код всех используемых мною скаффолдеров, только опишу </w:t>
      </w:r>
      <w:r w:rsidR="008C26B7">
        <w:t xml:space="preserve">здесь их параметры для запуска. Но прежде расскажу о </w:t>
      </w:r>
      <w:r w:rsidR="008C26B7">
        <w:rPr>
          <w:lang w:val="en-US"/>
        </w:rPr>
        <w:t>ManageAttribute</w:t>
      </w:r>
      <w:r w:rsidR="008C26B7" w:rsidRPr="008C26B7">
        <w:t xml:space="preserve">. </w:t>
      </w:r>
      <w:r w:rsidR="008C26B7">
        <w:t xml:space="preserve">Эти атрибуты присваиваются тем полям, которые мы хотим в дальшейшем использовать как маркеры для генерации определенного кода. Например, атрибут </w:t>
      </w:r>
      <w:r w:rsidR="008C26B7">
        <w:rPr>
          <w:lang w:val="en-US"/>
        </w:rPr>
        <w:t>LangColumn</w:t>
      </w:r>
      <w:r w:rsidR="008C26B7" w:rsidRPr="008C26B7">
        <w:t xml:space="preserve"> </w:t>
      </w:r>
      <w:r w:rsidR="008C26B7">
        <w:t xml:space="preserve">– это атрибут, указывающий на то, что данное поле является «языковым». Тем самым мы можем сгенерировать </w:t>
      </w:r>
      <w:r w:rsidR="008C26B7">
        <w:rPr>
          <w:lang w:val="en-US"/>
        </w:rPr>
        <w:t>ModelView</w:t>
      </w:r>
      <w:r w:rsidR="008C26B7" w:rsidRPr="008C26B7">
        <w:t xml:space="preserve"> </w:t>
      </w:r>
      <w:r w:rsidR="008C26B7">
        <w:t xml:space="preserve">и с учетом их тоже. </w:t>
      </w:r>
    </w:p>
    <w:p w:rsidR="00773E62" w:rsidRDefault="00773E62" w:rsidP="002037CD">
      <w:pPr>
        <w:pStyle w:val="a6"/>
        <w:numPr>
          <w:ilvl w:val="0"/>
          <w:numId w:val="63"/>
        </w:numPr>
      </w:pPr>
      <w:r>
        <w:rPr>
          <w:lang w:val="en-US"/>
        </w:rPr>
        <w:t>IRepository</w:t>
      </w:r>
      <w:r w:rsidRPr="008C26B7">
        <w:t xml:space="preserve"> (</w:t>
      </w:r>
      <w:r>
        <w:rPr>
          <w:lang w:val="en-US"/>
        </w:rPr>
        <w:t>Model</w:t>
      </w:r>
      <w:r w:rsidRPr="008C26B7">
        <w:t>)</w:t>
      </w:r>
      <w:r w:rsidRPr="00773E62">
        <w:t xml:space="preserve">. </w:t>
      </w:r>
      <w:r>
        <w:t xml:space="preserve">Мы уже с ним знакомы, он создает интерфейс </w:t>
      </w:r>
      <w:r>
        <w:rPr>
          <w:lang w:val="en-US"/>
        </w:rPr>
        <w:t>IRepository</w:t>
      </w:r>
      <w:r w:rsidRPr="00773E62">
        <w:t xml:space="preserve"> </w:t>
      </w:r>
      <w:r>
        <w:t xml:space="preserve">и вносит </w:t>
      </w:r>
      <w:r>
        <w:rPr>
          <w:lang w:val="en-US"/>
        </w:rPr>
        <w:t>CRUD</w:t>
      </w:r>
      <w:r>
        <w:t>-методы для заданного типа:</w:t>
      </w:r>
    </w:p>
    <w:p w:rsidR="00773E62" w:rsidRPr="00773E62" w:rsidRDefault="00773E62" w:rsidP="00773E62">
      <w:pPr>
        <w:ind w:left="360"/>
        <w:rPr>
          <w:lang w:val="en-US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Scaffold IRepository ModelName</w:t>
      </w:r>
    </w:p>
    <w:p w:rsidR="00773E62" w:rsidRPr="008C26B7" w:rsidRDefault="00773E62" w:rsidP="002037CD">
      <w:pPr>
        <w:pStyle w:val="a6"/>
        <w:numPr>
          <w:ilvl w:val="0"/>
          <w:numId w:val="63"/>
        </w:numPr>
      </w:pPr>
      <w:r>
        <w:rPr>
          <w:lang w:val="en-US"/>
        </w:rPr>
        <w:t>Proxy</w:t>
      </w:r>
      <w:r w:rsidRPr="00773E62">
        <w:rPr>
          <w:lang w:val="en-US"/>
        </w:rPr>
        <w:t xml:space="preserve"> (</w:t>
      </w:r>
      <w:r>
        <w:rPr>
          <w:lang w:val="en-US"/>
        </w:rPr>
        <w:t>Model</w:t>
      </w:r>
      <w:r w:rsidRPr="00773E62">
        <w:rPr>
          <w:lang w:val="en-US"/>
        </w:rPr>
        <w:t xml:space="preserve">). </w:t>
      </w:r>
      <w:r>
        <w:t>Создает</w:t>
      </w:r>
      <w:r w:rsidRPr="005B73C7">
        <w:rPr>
          <w:lang w:val="en-US"/>
        </w:rPr>
        <w:t xml:space="preserve"> </w:t>
      </w:r>
      <w:r>
        <w:rPr>
          <w:lang w:val="en-US"/>
        </w:rPr>
        <w:t>Proxy</w:t>
      </w:r>
      <w:r w:rsidRPr="005B73C7">
        <w:rPr>
          <w:lang w:val="en-US"/>
        </w:rPr>
        <w:t xml:space="preserve"> </w:t>
      </w:r>
      <w:r>
        <w:rPr>
          <w:lang w:val="en-US"/>
        </w:rPr>
        <w:t>partial</w:t>
      </w:r>
      <w:r w:rsidRPr="005B73C7">
        <w:rPr>
          <w:lang w:val="en-US"/>
        </w:rPr>
        <w:t xml:space="preserve"> </w:t>
      </w:r>
      <w:r>
        <w:rPr>
          <w:lang w:val="en-US"/>
        </w:rPr>
        <w:t>class</w:t>
      </w:r>
      <w:r w:rsidRPr="005B73C7">
        <w:rPr>
          <w:lang w:val="en-US"/>
        </w:rPr>
        <w:t xml:space="preserve">. </w:t>
      </w:r>
      <w:r>
        <w:t xml:space="preserve">Если задан параметр </w:t>
      </w:r>
      <w:r>
        <w:rPr>
          <w:lang w:val="en-US"/>
        </w:rPr>
        <w:t>Lang</w:t>
      </w:r>
      <w:r w:rsidRPr="00773E62">
        <w:t>:$</w:t>
      </w:r>
      <w:r>
        <w:rPr>
          <w:lang w:val="en-US"/>
        </w:rPr>
        <w:t>true</w:t>
      </w:r>
      <w:r w:rsidRPr="00773E62">
        <w:t xml:space="preserve">, то </w:t>
      </w:r>
      <w:r w:rsidR="004724FC">
        <w:t xml:space="preserve">скаффолдер </w:t>
      </w:r>
      <w:r w:rsidRPr="00773E62">
        <w:t xml:space="preserve">ищет языковую модель данных </w:t>
      </w:r>
      <w:r>
        <w:rPr>
          <w:lang w:val="en-US"/>
        </w:rPr>
        <w:t>ModelName</w:t>
      </w:r>
      <w:r w:rsidRPr="00773E62">
        <w:t>+”</w:t>
      </w:r>
      <w:r>
        <w:rPr>
          <w:lang w:val="en-US"/>
        </w:rPr>
        <w:t>Lang</w:t>
      </w:r>
      <w:r w:rsidRPr="00773E62">
        <w:t xml:space="preserve">” </w:t>
      </w:r>
      <w:r>
        <w:t>и добавляет языковые поля в</w:t>
      </w:r>
      <w:r w:rsidR="008C26B7">
        <w:t xml:space="preserve"> </w:t>
      </w:r>
      <w:r w:rsidR="008C26B7">
        <w:rPr>
          <w:lang w:val="en-US"/>
        </w:rPr>
        <w:t>partial</w:t>
      </w:r>
      <w:r w:rsidR="008C26B7" w:rsidRPr="008C26B7">
        <w:t xml:space="preserve"> </w:t>
      </w:r>
      <w:r w:rsidR="008C26B7">
        <w:rPr>
          <w:lang w:val="en-US"/>
        </w:rPr>
        <w:t>class</w:t>
      </w:r>
      <w:r w:rsidR="008C26B7" w:rsidRPr="008C26B7">
        <w:t>.</w:t>
      </w:r>
    </w:p>
    <w:p w:rsidR="008C26B7" w:rsidRPr="008C26B7" w:rsidRDefault="008C26B7" w:rsidP="008C26B7">
      <w:pPr>
        <w:ind w:left="360"/>
        <w:rPr>
          <w:lang w:val="en-US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Scaffold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Proxy</w:t>
      </w:r>
      <w:r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ModelName</w:t>
      </w:r>
      <w:r>
        <w:rPr>
          <w:rFonts w:ascii="Consolas" w:hAnsi="Consolas" w:cs="Consolas"/>
          <w:color w:val="525354"/>
          <w:sz w:val="18"/>
          <w:szCs w:val="18"/>
          <w:lang w:val="en-US"/>
        </w:rPr>
        <w:t xml:space="preserve"> -Lang:$true</w:t>
      </w:r>
    </w:p>
    <w:p w:rsidR="008C26B7" w:rsidRDefault="008C26B7" w:rsidP="002037CD">
      <w:pPr>
        <w:pStyle w:val="a6"/>
        <w:numPr>
          <w:ilvl w:val="0"/>
          <w:numId w:val="63"/>
        </w:numPr>
      </w:pPr>
      <w:r>
        <w:rPr>
          <w:lang w:val="en-US"/>
        </w:rPr>
        <w:t>SqlRepository</w:t>
      </w:r>
      <w:r w:rsidRPr="005B73C7">
        <w:rPr>
          <w:lang w:val="en-US"/>
        </w:rPr>
        <w:t xml:space="preserve"> (</w:t>
      </w:r>
      <w:r>
        <w:rPr>
          <w:lang w:val="en-US"/>
        </w:rPr>
        <w:t>Model</w:t>
      </w:r>
      <w:r w:rsidRPr="005B73C7">
        <w:rPr>
          <w:lang w:val="en-US"/>
        </w:rPr>
        <w:t xml:space="preserve">). </w:t>
      </w:r>
      <w:r>
        <w:t>Создает</w:t>
      </w:r>
      <w:r w:rsidRPr="005B73C7">
        <w:rPr>
          <w:lang w:val="en-US"/>
        </w:rPr>
        <w:t xml:space="preserve"> </w:t>
      </w:r>
      <w:r>
        <w:t>реализацию</w:t>
      </w:r>
      <w:r w:rsidRPr="005B73C7">
        <w:rPr>
          <w:lang w:val="en-US"/>
        </w:rPr>
        <w:t xml:space="preserve"> </w:t>
      </w:r>
      <w:r>
        <w:rPr>
          <w:lang w:val="en-US"/>
        </w:rPr>
        <w:t>CRUD</w:t>
      </w:r>
      <w:r w:rsidRPr="005B73C7">
        <w:rPr>
          <w:lang w:val="en-US"/>
        </w:rPr>
        <w:t>-</w:t>
      </w:r>
      <w:r>
        <w:t>методов</w:t>
      </w:r>
      <w:r w:rsidRPr="005B73C7">
        <w:rPr>
          <w:lang w:val="en-US"/>
        </w:rPr>
        <w:t xml:space="preserve"> </w:t>
      </w:r>
      <w:r>
        <w:t>класса</w:t>
      </w:r>
      <w:r w:rsidRPr="005B73C7">
        <w:rPr>
          <w:lang w:val="en-US"/>
        </w:rPr>
        <w:t xml:space="preserve"> </w:t>
      </w:r>
      <w:r>
        <w:rPr>
          <w:lang w:val="en-US"/>
        </w:rPr>
        <w:t>ModelName</w:t>
      </w:r>
      <w:r w:rsidRPr="005B73C7">
        <w:rPr>
          <w:lang w:val="en-US"/>
        </w:rPr>
        <w:t xml:space="preserve">. </w:t>
      </w:r>
      <w:r>
        <w:t xml:space="preserve">Также имеет параметр </w:t>
      </w:r>
      <w:r>
        <w:rPr>
          <w:lang w:val="en-US"/>
        </w:rPr>
        <w:t>Lang</w:t>
      </w:r>
      <w:r w:rsidRPr="008C26B7">
        <w:t xml:space="preserve"> </w:t>
      </w:r>
      <w:r>
        <w:t>для создания приватного метода</w:t>
      </w:r>
      <w:r w:rsidR="004724FC">
        <w:t>,</w:t>
      </w:r>
      <w:r>
        <w:t xml:space="preserve"> работающего  с языковыми полями.</w:t>
      </w:r>
    </w:p>
    <w:p w:rsidR="008C26B7" w:rsidRPr="008C26B7" w:rsidRDefault="008C26B7" w:rsidP="008C26B7">
      <w:pPr>
        <w:ind w:left="360"/>
        <w:rPr>
          <w:lang w:val="en-US"/>
        </w:rPr>
      </w:pP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Scaffold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SqlRepository</w:t>
      </w: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ModelName</w:t>
      </w:r>
      <w:r w:rsidRPr="008C26B7">
        <w:rPr>
          <w:rFonts w:ascii="Consolas" w:hAnsi="Consolas" w:cs="Consolas"/>
          <w:color w:val="525354"/>
          <w:sz w:val="18"/>
          <w:szCs w:val="18"/>
          <w:lang w:val="en-US"/>
        </w:rPr>
        <w:t xml:space="preserve"> -Lang:$true</w:t>
      </w:r>
    </w:p>
    <w:p w:rsidR="008C26B7" w:rsidRDefault="008C26B7" w:rsidP="002037CD">
      <w:pPr>
        <w:pStyle w:val="a6"/>
        <w:numPr>
          <w:ilvl w:val="0"/>
          <w:numId w:val="63"/>
        </w:numPr>
      </w:pPr>
      <w:r>
        <w:rPr>
          <w:lang w:val="en-US"/>
        </w:rPr>
        <w:t>ProviderRepository</w:t>
      </w:r>
      <w:r w:rsidRPr="008C26B7">
        <w:t xml:space="preserve"> (</w:t>
      </w:r>
      <w:r>
        <w:rPr>
          <w:lang w:val="en-US"/>
        </w:rPr>
        <w:t>Model</w:t>
      </w:r>
      <w:r w:rsidRPr="008C26B7">
        <w:t xml:space="preserve">). </w:t>
      </w:r>
      <w:r>
        <w:t>Запускает три вышеперечисленных скаффолдинга за один раз.</w:t>
      </w:r>
    </w:p>
    <w:p w:rsidR="008C26B7" w:rsidRPr="008C26B7" w:rsidRDefault="008C26B7" w:rsidP="008C26B7">
      <w:pPr>
        <w:ind w:left="360"/>
        <w:rPr>
          <w:lang w:val="en-US"/>
        </w:rPr>
      </w:pP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Scaffold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ProviderRepository</w:t>
      </w: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ModelName</w:t>
      </w:r>
      <w:r w:rsidRPr="008C26B7">
        <w:rPr>
          <w:rFonts w:ascii="Consolas" w:hAnsi="Consolas" w:cs="Consolas"/>
          <w:color w:val="525354"/>
          <w:sz w:val="18"/>
          <w:szCs w:val="18"/>
          <w:lang w:val="en-US"/>
        </w:rPr>
        <w:t xml:space="preserve"> -Lang:$true</w:t>
      </w:r>
    </w:p>
    <w:p w:rsidR="008C26B7" w:rsidRPr="008C26B7" w:rsidRDefault="008C26B7" w:rsidP="002037CD">
      <w:pPr>
        <w:pStyle w:val="a6"/>
        <w:numPr>
          <w:ilvl w:val="0"/>
          <w:numId w:val="63"/>
        </w:numPr>
        <w:rPr>
          <w:lang w:val="en-US"/>
        </w:rPr>
      </w:pPr>
      <w:r>
        <w:rPr>
          <w:lang w:val="en-US"/>
        </w:rPr>
        <w:t xml:space="preserve">Model (Web). </w:t>
      </w:r>
      <w:r>
        <w:t>Создает</w:t>
      </w:r>
      <w:r w:rsidRPr="008C26B7">
        <w:rPr>
          <w:lang w:val="en-US"/>
        </w:rPr>
        <w:t xml:space="preserve"> </w:t>
      </w:r>
      <w:r>
        <w:t>модель</w:t>
      </w:r>
      <w:r w:rsidRPr="008C26B7">
        <w:rPr>
          <w:lang w:val="en-US"/>
        </w:rPr>
        <w:t xml:space="preserve"> </w:t>
      </w:r>
      <w:r>
        <w:rPr>
          <w:lang w:val="en-US"/>
        </w:rPr>
        <w:t>ModelNameView</w:t>
      </w:r>
      <w:r w:rsidRPr="008C26B7">
        <w:rPr>
          <w:lang w:val="en-US"/>
        </w:rPr>
        <w:t xml:space="preserve"> </w:t>
      </w:r>
      <w:r>
        <w:t>в</w:t>
      </w:r>
      <w:r w:rsidRPr="008C26B7">
        <w:rPr>
          <w:lang w:val="en-US"/>
        </w:rPr>
        <w:t xml:space="preserve"> </w:t>
      </w:r>
      <w:r>
        <w:rPr>
          <w:lang w:val="en-US"/>
        </w:rPr>
        <w:t>Models</w:t>
      </w:r>
      <w:r w:rsidRPr="008C26B7">
        <w:rPr>
          <w:lang w:val="en-US"/>
        </w:rPr>
        <w:t>/</w:t>
      </w:r>
      <w:r>
        <w:rPr>
          <w:lang w:val="en-US"/>
        </w:rPr>
        <w:t>ViewModels</w:t>
      </w:r>
      <w:r w:rsidRPr="008C26B7">
        <w:rPr>
          <w:lang w:val="en-US"/>
        </w:rPr>
        <w:t xml:space="preserve"> </w:t>
      </w:r>
      <w:r>
        <w:t>и</w:t>
      </w:r>
      <w:r w:rsidRPr="008C26B7">
        <w:rPr>
          <w:lang w:val="en-US"/>
        </w:rPr>
        <w:t xml:space="preserve"> </w:t>
      </w:r>
      <w:r>
        <w:t>создает</w:t>
      </w:r>
      <w:r w:rsidRPr="008C26B7">
        <w:rPr>
          <w:lang w:val="en-US"/>
        </w:rPr>
        <w:t xml:space="preserve"> </w:t>
      </w:r>
      <w:r>
        <w:t>обработчик</w:t>
      </w:r>
      <w:r w:rsidRPr="008C26B7">
        <w:rPr>
          <w:lang w:val="en-US"/>
        </w:rPr>
        <w:t xml:space="preserve"> </w:t>
      </w:r>
      <w:r>
        <w:rPr>
          <w:lang w:val="en-US"/>
        </w:rPr>
        <w:t xml:space="preserve">Automapper </w:t>
      </w:r>
      <w:r>
        <w:t>в</w:t>
      </w:r>
      <w:r w:rsidRPr="008C26B7">
        <w:rPr>
          <w:lang w:val="en-US"/>
        </w:rPr>
        <w:t xml:space="preserve"> </w:t>
      </w:r>
      <w:r>
        <w:rPr>
          <w:lang w:val="en-US"/>
        </w:rPr>
        <w:t xml:space="preserve">Mappers/MappersCollection.cs. </w:t>
      </w:r>
      <w:r>
        <w:t>После</w:t>
      </w:r>
      <w:r w:rsidRPr="008C26B7">
        <w:rPr>
          <w:lang w:val="en-US"/>
        </w:rPr>
        <w:t xml:space="preserve"> </w:t>
      </w:r>
      <w:r>
        <w:t>этого</w:t>
      </w:r>
      <w:r w:rsidRPr="008C26B7">
        <w:rPr>
          <w:lang w:val="en-US"/>
        </w:rPr>
        <w:t xml:space="preserve"> </w:t>
      </w:r>
      <w:r>
        <w:t>во</w:t>
      </w:r>
      <w:r w:rsidRPr="008C26B7">
        <w:rPr>
          <w:lang w:val="en-US"/>
        </w:rPr>
        <w:t xml:space="preserve"> </w:t>
      </w:r>
      <w:r>
        <w:rPr>
          <w:lang w:val="en-US"/>
        </w:rPr>
        <w:t>View-</w:t>
      </w:r>
      <w:r>
        <w:t>классе</w:t>
      </w:r>
      <w:r w:rsidRPr="008C26B7">
        <w:rPr>
          <w:lang w:val="en-US"/>
        </w:rPr>
        <w:t xml:space="preserve"> </w:t>
      </w:r>
      <w:r>
        <w:t>необходимо</w:t>
      </w:r>
      <w:r w:rsidRPr="008C26B7">
        <w:rPr>
          <w:lang w:val="en-US"/>
        </w:rPr>
        <w:t xml:space="preserve"> </w:t>
      </w:r>
      <w:r>
        <w:t>прописать</w:t>
      </w:r>
      <w:r w:rsidRPr="008C26B7">
        <w:rPr>
          <w:lang w:val="en-US"/>
        </w:rPr>
        <w:t xml:space="preserve"> </w:t>
      </w:r>
      <w:r>
        <w:t>управляющие</w:t>
      </w:r>
      <w:r w:rsidRPr="008C26B7">
        <w:rPr>
          <w:lang w:val="en-US"/>
        </w:rPr>
        <w:t xml:space="preserve"> </w:t>
      </w:r>
      <w:r>
        <w:t>атрибуты</w:t>
      </w:r>
      <w:r w:rsidRPr="008C26B7">
        <w:rPr>
          <w:lang w:val="en-US"/>
        </w:rPr>
        <w:t xml:space="preserve"> </w:t>
      </w:r>
      <w:r>
        <w:t>для</w:t>
      </w:r>
      <w:r w:rsidRPr="008C26B7">
        <w:rPr>
          <w:lang w:val="en-US"/>
        </w:rPr>
        <w:t xml:space="preserve"> </w:t>
      </w:r>
      <w:r>
        <w:t>создания</w:t>
      </w:r>
      <w:r w:rsidRPr="008C26B7">
        <w:rPr>
          <w:lang w:val="en-US"/>
        </w:rPr>
        <w:t xml:space="preserve"> </w:t>
      </w:r>
      <w:r>
        <w:t>контроллера</w:t>
      </w:r>
      <w:r w:rsidRPr="008C26B7">
        <w:rPr>
          <w:lang w:val="en-US"/>
        </w:rPr>
        <w:t xml:space="preserve"> </w:t>
      </w:r>
      <w:r>
        <w:t>и</w:t>
      </w:r>
      <w:r w:rsidRPr="008C26B7">
        <w:rPr>
          <w:lang w:val="en-US"/>
        </w:rPr>
        <w:t xml:space="preserve"> </w:t>
      </w:r>
      <w:r>
        <w:rPr>
          <w:lang w:val="en-US"/>
        </w:rPr>
        <w:t>Index/Edit view</w:t>
      </w:r>
      <w:r w:rsidR="004724FC" w:rsidRPr="004724FC">
        <w:rPr>
          <w:lang w:val="en-US"/>
          <w:rPrChange w:id="15" w:author="asha" w:date="2013-04-03T21:10:00Z">
            <w:rPr/>
          </w:rPrChange>
        </w:rPr>
        <w:t>:</w:t>
      </w:r>
    </w:p>
    <w:p w:rsidR="008C26B7" w:rsidRP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>ShowIndex</w:t>
      </w:r>
      <w:r w:rsidRPr="006C1CA3">
        <w:t xml:space="preserve"> – </w:t>
      </w:r>
      <w:r>
        <w:t xml:space="preserve">это поле будет отображено в таблице </w:t>
      </w:r>
      <w:r>
        <w:rPr>
          <w:lang w:val="en-US"/>
        </w:rPr>
        <w:t>Index</w:t>
      </w:r>
    </w:p>
    <w:p w:rsidR="006C1CA3" w:rsidRP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 xml:space="preserve">PrimaryField – </w:t>
      </w:r>
      <w:r>
        <w:t xml:space="preserve">поле </w:t>
      </w:r>
      <w:r>
        <w:rPr>
          <w:lang w:val="en-US"/>
        </w:rPr>
        <w:t>ID</w:t>
      </w:r>
    </w:p>
    <w:p w:rsidR="006C1CA3" w:rsidRP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>CheckBox</w:t>
      </w:r>
      <w:r w:rsidRPr="006C1CA3">
        <w:t xml:space="preserve"> – </w:t>
      </w:r>
      <w:r>
        <w:t xml:space="preserve">для этого поля будет создан элемент ввода </w:t>
      </w:r>
      <w:r>
        <w:rPr>
          <w:lang w:val="en-US"/>
        </w:rPr>
        <w:t>CheckBox</w:t>
      </w:r>
    </w:p>
    <w:p w:rsidR="006C1CA3" w:rsidRP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>DropDownField</w:t>
      </w:r>
      <w:r w:rsidRPr="006C1CA3">
        <w:t xml:space="preserve"> – </w:t>
      </w:r>
      <w:r>
        <w:t xml:space="preserve">для этого поля будет создан элемент ввода </w:t>
      </w:r>
      <w:r>
        <w:rPr>
          <w:lang w:val="en-US"/>
        </w:rPr>
        <w:t>DropDownField</w:t>
      </w:r>
    </w:p>
    <w:p w:rsid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 xml:space="preserve">HiddenField – </w:t>
      </w:r>
      <w:r>
        <w:t>скрытое поле</w:t>
      </w:r>
    </w:p>
    <w:p w:rsidR="006C1CA3" w:rsidRPr="006C1CA3" w:rsidRDefault="006C1CA3" w:rsidP="002037CD">
      <w:pPr>
        <w:pStyle w:val="a6"/>
        <w:numPr>
          <w:ilvl w:val="1"/>
          <w:numId w:val="63"/>
        </w:numPr>
      </w:pPr>
      <w:r>
        <w:t xml:space="preserve">HtmlTextField – элемент ввода </w:t>
      </w:r>
      <w:r>
        <w:rPr>
          <w:lang w:val="en-US"/>
        </w:rPr>
        <w:t>textarea</w:t>
      </w:r>
      <w:r w:rsidRPr="006C1CA3">
        <w:t xml:space="preserve">, </w:t>
      </w:r>
      <w:r w:rsidR="004724FC">
        <w:t xml:space="preserve">помеченный </w:t>
      </w:r>
      <w:r>
        <w:t xml:space="preserve">классом </w:t>
      </w:r>
      <w:r>
        <w:rPr>
          <w:lang w:val="en-US"/>
        </w:rPr>
        <w:t>htmltext</w:t>
      </w:r>
    </w:p>
    <w:p w:rsid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>RadioField</w:t>
      </w:r>
      <w:r w:rsidRPr="006C1CA3">
        <w:t xml:space="preserve"> – </w:t>
      </w:r>
      <w:r>
        <w:t xml:space="preserve">поле </w:t>
      </w:r>
      <w:r>
        <w:rPr>
          <w:lang w:val="en-US"/>
        </w:rPr>
        <w:t>c</w:t>
      </w:r>
      <w:r w:rsidRPr="006C1CA3">
        <w:t xml:space="preserve"> </w:t>
      </w:r>
      <w:r>
        <w:t>радио-кнопками (на практике практически не использовалось)</w:t>
      </w:r>
    </w:p>
    <w:p w:rsidR="006C1CA3" w:rsidRP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>TextAreaField</w:t>
      </w:r>
      <w:r w:rsidRPr="006C1CA3">
        <w:t xml:space="preserve"> </w:t>
      </w:r>
      <w:r>
        <w:t>–</w:t>
      </w:r>
      <w:r w:rsidRPr="006C1CA3">
        <w:t xml:space="preserve"> </w:t>
      </w:r>
      <w:r>
        <w:t xml:space="preserve">элемент ввода </w:t>
      </w:r>
      <w:r>
        <w:rPr>
          <w:lang w:val="en-US"/>
        </w:rPr>
        <w:t>textarea</w:t>
      </w:r>
    </w:p>
    <w:p w:rsidR="006C1CA3" w:rsidRPr="006C1CA3" w:rsidRDefault="006C1CA3" w:rsidP="002037CD">
      <w:pPr>
        <w:pStyle w:val="a6"/>
        <w:numPr>
          <w:ilvl w:val="1"/>
          <w:numId w:val="63"/>
        </w:numPr>
      </w:pPr>
      <w:r w:rsidRPr="006C1CA3">
        <w:rPr>
          <w:lang w:val="en-US"/>
        </w:rPr>
        <w:t xml:space="preserve">TextBoxField – </w:t>
      </w:r>
      <w:r>
        <w:t>обычное текстовое поле ввода</w:t>
      </w:r>
    </w:p>
    <w:p w:rsidR="008C26B7" w:rsidRDefault="008C26B7" w:rsidP="008C26B7">
      <w:pPr>
        <w:ind w:left="360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Scaffold</w:t>
      </w:r>
      <w:r w:rsidRPr="006C1CA3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Model</w:t>
      </w:r>
      <w:r w:rsidRPr="006C1CA3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ModelName</w:t>
      </w:r>
    </w:p>
    <w:p w:rsidR="006C1CA3" w:rsidRPr="00886517" w:rsidRDefault="006C1CA3" w:rsidP="002037CD">
      <w:pPr>
        <w:pStyle w:val="a6"/>
        <w:numPr>
          <w:ilvl w:val="0"/>
          <w:numId w:val="63"/>
        </w:numPr>
      </w:pPr>
      <w:r>
        <w:rPr>
          <w:lang w:val="en-US"/>
        </w:rPr>
        <w:t>SelectReference</w:t>
      </w:r>
      <w:r w:rsidRPr="005B73C7">
        <w:t xml:space="preserve"> (</w:t>
      </w:r>
      <w:r>
        <w:rPr>
          <w:lang w:val="en-US"/>
        </w:rPr>
        <w:t>Web</w:t>
      </w:r>
      <w:r w:rsidRPr="005B73C7">
        <w:t xml:space="preserve">). </w:t>
      </w:r>
      <w:r>
        <w:t>Создает</w:t>
      </w:r>
      <w:r w:rsidRPr="006C1CA3">
        <w:t xml:space="preserve"> </w:t>
      </w:r>
      <w:r>
        <w:t>во</w:t>
      </w:r>
      <w:r w:rsidRPr="006C1CA3">
        <w:t xml:space="preserve"> </w:t>
      </w:r>
      <w:r>
        <w:rPr>
          <w:lang w:val="en-US"/>
        </w:rPr>
        <w:t>view</w:t>
      </w:r>
      <w:r w:rsidRPr="006C1CA3">
        <w:t>-</w:t>
      </w:r>
      <w:r>
        <w:t xml:space="preserve">классе зависимость один-ко-многим, т.е. элемент выбора. Например, если </w:t>
      </w:r>
      <w:r w:rsidR="00886517">
        <w:t xml:space="preserve">создается город </w:t>
      </w:r>
      <w:r w:rsidR="00886517" w:rsidRPr="00886517">
        <w:t>(</w:t>
      </w:r>
      <w:r w:rsidR="00886517">
        <w:rPr>
          <w:lang w:val="en-US"/>
        </w:rPr>
        <w:t>City</w:t>
      </w:r>
      <w:r w:rsidR="00886517" w:rsidRPr="00886517">
        <w:t>)</w:t>
      </w:r>
      <w:r w:rsidR="00886517">
        <w:t xml:space="preserve"> с принадлежностью к штату (</w:t>
      </w:r>
      <w:r w:rsidR="00886517">
        <w:rPr>
          <w:lang w:val="en-US"/>
        </w:rPr>
        <w:t>State</w:t>
      </w:r>
      <w:r w:rsidR="00886517">
        <w:t xml:space="preserve">), то при создании города указывается выпадающий список штатов, задающий значение </w:t>
      </w:r>
      <w:r w:rsidR="00886517">
        <w:rPr>
          <w:lang w:val="en-US"/>
        </w:rPr>
        <w:t>StateID</w:t>
      </w:r>
      <w:r w:rsidR="00886517" w:rsidRPr="00886517">
        <w:t xml:space="preserve">. </w:t>
      </w:r>
      <w:r w:rsidR="00886517">
        <w:t xml:space="preserve">Для этого необходимо использовать </w:t>
      </w:r>
      <w:r w:rsidR="00886517">
        <w:rPr>
          <w:lang w:val="en-US"/>
        </w:rPr>
        <w:t>SelectReference</w:t>
      </w:r>
      <w:r w:rsidR="00886517" w:rsidRPr="00886517">
        <w:t xml:space="preserve">, который добавит необходимый код к </w:t>
      </w:r>
      <w:r w:rsidR="00886517">
        <w:rPr>
          <w:lang w:val="en-US"/>
        </w:rPr>
        <w:t>CityView</w:t>
      </w:r>
      <w:r w:rsidR="00886517" w:rsidRPr="00886517">
        <w:t xml:space="preserve">: </w:t>
      </w:r>
      <w:r w:rsidR="00886517"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Scaffold</w:t>
      </w:r>
      <w:r w:rsidR="00886517" w:rsidRPr="005B73C7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="00886517"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SelectReference</w:t>
      </w:r>
      <w:r w:rsidR="00886517" w:rsidRPr="005B73C7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="00886517"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City</w:t>
      </w:r>
      <w:r w:rsidR="00886517" w:rsidRPr="005B73C7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="00886517"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State</w:t>
      </w:r>
    </w:p>
    <w:p w:rsidR="00886517" w:rsidRPr="00886517" w:rsidRDefault="00886517" w:rsidP="00886517">
      <w:pPr>
        <w:ind w:left="360"/>
      </w:pPr>
    </w:p>
    <w:p w:rsidR="008C26B7" w:rsidRDefault="006C1CA3" w:rsidP="002037CD">
      <w:pPr>
        <w:pStyle w:val="a6"/>
        <w:numPr>
          <w:ilvl w:val="0"/>
          <w:numId w:val="63"/>
        </w:numPr>
      </w:pPr>
      <w:r>
        <w:rPr>
          <w:lang w:val="en-US"/>
        </w:rPr>
        <w:t>Controller</w:t>
      </w:r>
      <w:r w:rsidRPr="005B73C7">
        <w:t xml:space="preserve"> (</w:t>
      </w:r>
      <w:r>
        <w:rPr>
          <w:lang w:val="en-US"/>
        </w:rPr>
        <w:t>Web</w:t>
      </w:r>
      <w:r w:rsidRPr="005B73C7">
        <w:t>)</w:t>
      </w:r>
      <w:r w:rsidRPr="006C1CA3">
        <w:t xml:space="preserve">. </w:t>
      </w:r>
      <w:r>
        <w:t xml:space="preserve">Создает контроллер для данного </w:t>
      </w:r>
      <w:r>
        <w:rPr>
          <w:lang w:val="en-US"/>
        </w:rPr>
        <w:t>ModelName</w:t>
      </w:r>
      <w:r w:rsidRPr="006C1CA3">
        <w:t xml:space="preserve"> </w:t>
      </w:r>
      <w:r>
        <w:t xml:space="preserve">типа. Дополнительно генерирует и </w:t>
      </w:r>
      <w:r>
        <w:rPr>
          <w:lang w:val="en-US"/>
        </w:rPr>
        <w:t>Index</w:t>
      </w:r>
      <w:r w:rsidRPr="006C1CA3">
        <w:t>\</w:t>
      </w:r>
      <w:r>
        <w:rPr>
          <w:lang w:val="en-US"/>
        </w:rPr>
        <w:t>Edit</w:t>
      </w:r>
      <w:r w:rsidRPr="006C1CA3">
        <w:t xml:space="preserve"> </w:t>
      </w:r>
      <w:r>
        <w:rPr>
          <w:lang w:val="en-US"/>
        </w:rPr>
        <w:t>View</w:t>
      </w:r>
      <w:r w:rsidRPr="006C1CA3">
        <w:t xml:space="preserve">. </w:t>
      </w:r>
      <w:r>
        <w:t>Параметрами являются:</w:t>
      </w:r>
    </w:p>
    <w:p w:rsidR="006C1CA3" w:rsidRP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>Area</w:t>
      </w:r>
      <w:r w:rsidRPr="006C1CA3">
        <w:t xml:space="preserve"> </w:t>
      </w:r>
      <w:r>
        <w:t xml:space="preserve">(по умолчанию – нет), создает контроллер в определенном </w:t>
      </w:r>
      <w:r>
        <w:rPr>
          <w:lang w:val="en-US"/>
        </w:rPr>
        <w:t>Area</w:t>
      </w:r>
    </w:p>
    <w:p w:rsid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>Paging</w:t>
      </w:r>
      <w:r w:rsidRPr="006C1CA3">
        <w:t xml:space="preserve"> (</w:t>
      </w:r>
      <w:r>
        <w:t xml:space="preserve">по умолчанию – </w:t>
      </w:r>
      <w:r>
        <w:rPr>
          <w:lang w:val="en-US"/>
        </w:rPr>
        <w:t>false</w:t>
      </w:r>
      <w:r w:rsidRPr="006C1CA3">
        <w:t xml:space="preserve">), </w:t>
      </w:r>
      <w:r>
        <w:t>использует или не использует постраничный вывод</w:t>
      </w:r>
    </w:p>
    <w:p w:rsidR="006C1CA3" w:rsidRP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>Lang</w:t>
      </w:r>
      <w:r w:rsidRPr="006C1CA3">
        <w:t xml:space="preserve"> (</w:t>
      </w:r>
      <w:r>
        <w:t xml:space="preserve">по умолчанию – </w:t>
      </w:r>
      <w:r>
        <w:rPr>
          <w:lang w:val="en-US"/>
        </w:rPr>
        <w:t>false</w:t>
      </w:r>
      <w:r w:rsidRPr="006C1CA3">
        <w:t xml:space="preserve">), </w:t>
      </w:r>
      <w:r>
        <w:t>генерирует код с использованием языковых настроек</w:t>
      </w:r>
    </w:p>
    <w:p w:rsidR="006C1CA3" w:rsidRPr="00886517" w:rsidRDefault="006C1CA3" w:rsidP="00886517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Scaffold Controller ModelName –Area:Admin –Paging:$true –Lang:$true</w:t>
      </w:r>
    </w:p>
    <w:p w:rsidR="006C1CA3" w:rsidRPr="00886517" w:rsidRDefault="006C1CA3" w:rsidP="002037CD">
      <w:pPr>
        <w:pStyle w:val="a6"/>
        <w:numPr>
          <w:ilvl w:val="0"/>
          <w:numId w:val="63"/>
        </w:numPr>
      </w:pPr>
      <w:r>
        <w:rPr>
          <w:lang w:val="en-US"/>
        </w:rPr>
        <w:t>Inde</w:t>
      </w:r>
      <w:r w:rsidR="00886517">
        <w:rPr>
          <w:lang w:val="en-US"/>
        </w:rPr>
        <w:t>xView</w:t>
      </w:r>
      <w:r w:rsidR="00886517" w:rsidRPr="00886517">
        <w:t>\</w:t>
      </w:r>
      <w:r w:rsidR="00886517">
        <w:rPr>
          <w:lang w:val="en-US"/>
        </w:rPr>
        <w:t>EditView</w:t>
      </w:r>
      <w:r w:rsidR="00886517" w:rsidRPr="00886517">
        <w:t xml:space="preserve"> (</w:t>
      </w:r>
      <w:r w:rsidR="00886517">
        <w:rPr>
          <w:lang w:val="en-US"/>
        </w:rPr>
        <w:t>Web</w:t>
      </w:r>
      <w:r w:rsidR="00886517" w:rsidRPr="00886517">
        <w:t xml:space="preserve">). </w:t>
      </w:r>
      <w:r w:rsidR="00886517">
        <w:t>Создает просмотр списка или редактирование объекта. Дополнительные параметры</w:t>
      </w:r>
      <w:r w:rsidR="004724FC">
        <w:t xml:space="preserve"> -</w:t>
      </w:r>
      <w:r w:rsidR="00886517">
        <w:t xml:space="preserve"> те же</w:t>
      </w:r>
      <w:r w:rsidR="004724FC">
        <w:t>,</w:t>
      </w:r>
      <w:r w:rsidR="00886517">
        <w:t xml:space="preserve"> что и у </w:t>
      </w:r>
      <w:r w:rsidR="00886517">
        <w:rPr>
          <w:lang w:val="en-US"/>
        </w:rPr>
        <w:t>Controller:</w:t>
      </w:r>
    </w:p>
    <w:p w:rsidR="00886517" w:rsidRPr="006C1CA3" w:rsidRDefault="00886517" w:rsidP="002037CD">
      <w:pPr>
        <w:pStyle w:val="a6"/>
        <w:numPr>
          <w:ilvl w:val="1"/>
          <w:numId w:val="63"/>
        </w:numPr>
      </w:pPr>
      <w:r>
        <w:rPr>
          <w:lang w:val="en-US"/>
        </w:rPr>
        <w:t>Area</w:t>
      </w:r>
      <w:r w:rsidRPr="006C1CA3">
        <w:t xml:space="preserve"> </w:t>
      </w:r>
      <w:r>
        <w:t xml:space="preserve">(по умолчанию – нет), создает контроллер в определенном </w:t>
      </w:r>
      <w:r>
        <w:rPr>
          <w:lang w:val="en-US"/>
        </w:rPr>
        <w:t>Area</w:t>
      </w:r>
    </w:p>
    <w:p w:rsidR="00886517" w:rsidRDefault="00886517" w:rsidP="002037CD">
      <w:pPr>
        <w:pStyle w:val="a6"/>
        <w:numPr>
          <w:ilvl w:val="1"/>
          <w:numId w:val="63"/>
        </w:numPr>
      </w:pPr>
      <w:r>
        <w:rPr>
          <w:lang w:val="en-US"/>
        </w:rPr>
        <w:t>Paging</w:t>
      </w:r>
      <w:r w:rsidRPr="006C1CA3">
        <w:t xml:space="preserve"> (</w:t>
      </w:r>
      <w:r>
        <w:t xml:space="preserve">по умолчанию – </w:t>
      </w:r>
      <w:r>
        <w:rPr>
          <w:lang w:val="en-US"/>
        </w:rPr>
        <w:t>false</w:t>
      </w:r>
      <w:r w:rsidRPr="006C1CA3">
        <w:t xml:space="preserve">), </w:t>
      </w:r>
      <w:r>
        <w:t>использует или не использует постраничный вывод</w:t>
      </w:r>
    </w:p>
    <w:p w:rsidR="00886517" w:rsidRPr="006C1CA3" w:rsidRDefault="00886517" w:rsidP="002037CD">
      <w:pPr>
        <w:pStyle w:val="a6"/>
        <w:numPr>
          <w:ilvl w:val="1"/>
          <w:numId w:val="63"/>
        </w:numPr>
      </w:pPr>
      <w:r>
        <w:rPr>
          <w:lang w:val="en-US"/>
        </w:rPr>
        <w:t>Lang</w:t>
      </w:r>
      <w:r w:rsidRPr="006C1CA3">
        <w:t xml:space="preserve"> (</w:t>
      </w:r>
      <w:r>
        <w:t xml:space="preserve">по умолчанию – </w:t>
      </w:r>
      <w:r>
        <w:rPr>
          <w:lang w:val="en-US"/>
        </w:rPr>
        <w:t>false</w:t>
      </w:r>
      <w:r w:rsidRPr="006C1CA3">
        <w:t xml:space="preserve">), </w:t>
      </w:r>
      <w:r>
        <w:t>генерирует код с использованием языковых настроек</w:t>
      </w:r>
    </w:p>
    <w:p w:rsidR="00886517" w:rsidRDefault="00886517" w:rsidP="00886517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Scaffold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IndexView</w:t>
      </w: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ModelName –Area:Admin –Paging:$true –Lang:$true</w:t>
      </w:r>
    </w:p>
    <w:p w:rsidR="00886517" w:rsidRDefault="00886517" w:rsidP="00886517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Scaffold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EditView</w:t>
      </w: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ModelName –Area:Admin –Paging:$true –Lang:$true</w:t>
      </w:r>
    </w:p>
    <w:p w:rsidR="006E62B4" w:rsidRDefault="006E62B4" w:rsidP="006E62B4">
      <w:pPr>
        <w:pStyle w:val="3"/>
        <w:rPr>
          <w:highlight w:val="white"/>
        </w:rPr>
      </w:pPr>
      <w:r>
        <w:rPr>
          <w:highlight w:val="white"/>
        </w:rPr>
        <w:t>Итог</w:t>
      </w:r>
    </w:p>
    <w:p w:rsidR="006E62B4" w:rsidRDefault="006E62B4" w:rsidP="006E62B4">
      <w:pPr>
        <w:rPr>
          <w:highlight w:val="white"/>
        </w:rPr>
      </w:pPr>
      <w:r>
        <w:rPr>
          <w:highlight w:val="white"/>
        </w:rPr>
        <w:t>Скаффолдинг – это не панацея,</w:t>
      </w:r>
      <w:r w:rsidR="00BC3754">
        <w:rPr>
          <w:highlight w:val="white"/>
        </w:rPr>
        <w:t xml:space="preserve"> но</w:t>
      </w:r>
      <w:r>
        <w:rPr>
          <w:highlight w:val="white"/>
        </w:rPr>
        <w:t xml:space="preserve"> это хороший инструмент, с помощью которого можно быстро создать необходимый код. Написанные классы позволяют быстро начать управлять содержимым базы данных, и избавля</w:t>
      </w:r>
      <w:r w:rsidR="00BC3754">
        <w:rPr>
          <w:highlight w:val="white"/>
        </w:rPr>
        <w:t>ю</w:t>
      </w:r>
      <w:r>
        <w:rPr>
          <w:highlight w:val="white"/>
        </w:rPr>
        <w:t xml:space="preserve">т от множества ручной рутинной работы. </w:t>
      </w:r>
    </w:p>
    <w:p w:rsidR="006E62B4" w:rsidRDefault="006E62B4" w:rsidP="006E62B4">
      <w:pPr>
        <w:rPr>
          <w:highlight w:val="white"/>
        </w:rPr>
      </w:pPr>
      <w:r>
        <w:rPr>
          <w:highlight w:val="white"/>
        </w:rPr>
        <w:t>Действия при создании новой таблицы (объекта) будут следующие:</w:t>
      </w:r>
    </w:p>
    <w:p w:rsidR="006E62B4" w:rsidRDefault="006E62B4" w:rsidP="002037CD">
      <w:pPr>
        <w:pStyle w:val="a6"/>
        <w:numPr>
          <w:ilvl w:val="0"/>
          <w:numId w:val="63"/>
        </w:numPr>
        <w:rPr>
          <w:highlight w:val="white"/>
        </w:rPr>
      </w:pPr>
      <w:r>
        <w:rPr>
          <w:highlight w:val="white"/>
        </w:rPr>
        <w:t>Описать таблицу</w:t>
      </w:r>
      <w:r w:rsidRPr="006E62B4">
        <w:rPr>
          <w:highlight w:val="white"/>
        </w:rPr>
        <w:t>(</w:t>
      </w:r>
      <w:r>
        <w:rPr>
          <w:highlight w:val="white"/>
        </w:rPr>
        <w:t>ы</w:t>
      </w:r>
      <w:r w:rsidRPr="006E62B4">
        <w:rPr>
          <w:highlight w:val="white"/>
        </w:rPr>
        <w:t>)</w:t>
      </w:r>
      <w:r>
        <w:rPr>
          <w:highlight w:val="white"/>
        </w:rPr>
        <w:t xml:space="preserve"> с полями в БД</w:t>
      </w:r>
    </w:p>
    <w:p w:rsidR="006E62B4" w:rsidRPr="006E62B4" w:rsidRDefault="006E62B4" w:rsidP="002037CD">
      <w:pPr>
        <w:pStyle w:val="a6"/>
        <w:numPr>
          <w:ilvl w:val="0"/>
          <w:numId w:val="63"/>
        </w:numPr>
        <w:rPr>
          <w:highlight w:val="white"/>
        </w:rPr>
      </w:pPr>
      <w:r>
        <w:rPr>
          <w:highlight w:val="white"/>
        </w:rPr>
        <w:t xml:space="preserve">Перенести ее в </w:t>
      </w:r>
      <w:r>
        <w:rPr>
          <w:highlight w:val="white"/>
          <w:lang w:val="en-US"/>
        </w:rPr>
        <w:t>DBContext.dbml</w:t>
      </w:r>
    </w:p>
    <w:p w:rsidR="006E62B4" w:rsidRDefault="006E62B4" w:rsidP="002037CD">
      <w:pPr>
        <w:pStyle w:val="a6"/>
        <w:numPr>
          <w:ilvl w:val="0"/>
          <w:numId w:val="63"/>
        </w:numPr>
        <w:rPr>
          <w:highlight w:val="white"/>
        </w:rPr>
      </w:pPr>
      <w:r>
        <w:rPr>
          <w:highlight w:val="white"/>
        </w:rPr>
        <w:t xml:space="preserve">Запустить </w:t>
      </w:r>
      <w:r>
        <w:rPr>
          <w:highlight w:val="white"/>
          <w:lang w:val="en-US"/>
        </w:rPr>
        <w:t>ProviderRepository</w:t>
      </w:r>
      <w:r w:rsidRPr="006E62B4">
        <w:rPr>
          <w:highlight w:val="white"/>
        </w:rPr>
        <w:t xml:space="preserve"> </w:t>
      </w:r>
      <w:r>
        <w:rPr>
          <w:highlight w:val="white"/>
        </w:rPr>
        <w:t>для необходимых таблиц, убрать лишние методы</w:t>
      </w:r>
    </w:p>
    <w:p w:rsidR="006E62B4" w:rsidRDefault="006E62B4" w:rsidP="002037CD">
      <w:pPr>
        <w:pStyle w:val="a6"/>
        <w:numPr>
          <w:ilvl w:val="0"/>
          <w:numId w:val="63"/>
        </w:numPr>
        <w:rPr>
          <w:highlight w:val="white"/>
        </w:rPr>
      </w:pPr>
      <w:r>
        <w:rPr>
          <w:highlight w:val="white"/>
        </w:rPr>
        <w:t xml:space="preserve">Запустить </w:t>
      </w:r>
      <w:r>
        <w:rPr>
          <w:highlight w:val="white"/>
          <w:lang w:val="en-US"/>
        </w:rPr>
        <w:t xml:space="preserve">Model </w:t>
      </w:r>
      <w:r>
        <w:rPr>
          <w:highlight w:val="white"/>
        </w:rPr>
        <w:t>для необходимых таблиц</w:t>
      </w:r>
    </w:p>
    <w:p w:rsidR="006E62B4" w:rsidRDefault="006E62B4" w:rsidP="002037CD">
      <w:pPr>
        <w:pStyle w:val="a6"/>
        <w:numPr>
          <w:ilvl w:val="0"/>
          <w:numId w:val="63"/>
        </w:numPr>
        <w:rPr>
          <w:highlight w:val="white"/>
        </w:rPr>
      </w:pPr>
      <w:r>
        <w:rPr>
          <w:highlight w:val="white"/>
        </w:rPr>
        <w:t xml:space="preserve">Прописать управляющие атрибуты во </w:t>
      </w:r>
      <w:r>
        <w:rPr>
          <w:highlight w:val="white"/>
          <w:lang w:val="en-US"/>
        </w:rPr>
        <w:t>view</w:t>
      </w:r>
      <w:r w:rsidRPr="006E62B4">
        <w:rPr>
          <w:highlight w:val="white"/>
        </w:rPr>
        <w:t>-</w:t>
      </w:r>
      <w:r>
        <w:rPr>
          <w:highlight w:val="white"/>
        </w:rPr>
        <w:t>классах</w:t>
      </w:r>
      <w:r w:rsidRPr="006E62B4">
        <w:rPr>
          <w:highlight w:val="white"/>
        </w:rPr>
        <w:t xml:space="preserve">, </w:t>
      </w:r>
      <w:r>
        <w:rPr>
          <w:highlight w:val="white"/>
        </w:rPr>
        <w:t>убрать лишние поля</w:t>
      </w:r>
    </w:p>
    <w:p w:rsidR="006E62B4" w:rsidRDefault="006E62B4" w:rsidP="002037CD">
      <w:pPr>
        <w:pStyle w:val="a6"/>
        <w:numPr>
          <w:ilvl w:val="0"/>
          <w:numId w:val="63"/>
        </w:numPr>
        <w:rPr>
          <w:highlight w:val="white"/>
        </w:rPr>
      </w:pPr>
      <w:r>
        <w:rPr>
          <w:highlight w:val="white"/>
        </w:rPr>
        <w:t>Создать контроллеры в админке</w:t>
      </w:r>
    </w:p>
    <w:p w:rsidR="006E62B4" w:rsidRDefault="006E62B4" w:rsidP="002037CD">
      <w:pPr>
        <w:pStyle w:val="a6"/>
        <w:numPr>
          <w:ilvl w:val="0"/>
          <w:numId w:val="63"/>
        </w:numPr>
        <w:rPr>
          <w:highlight w:val="white"/>
        </w:rPr>
      </w:pPr>
      <w:r>
        <w:rPr>
          <w:highlight w:val="white"/>
        </w:rPr>
        <w:t>Допилить напильником сложные поля (например</w:t>
      </w:r>
      <w:r w:rsidR="00BC3754">
        <w:rPr>
          <w:highlight w:val="white"/>
        </w:rPr>
        <w:t>,</w:t>
      </w:r>
      <w:r>
        <w:rPr>
          <w:highlight w:val="white"/>
        </w:rPr>
        <w:t xml:space="preserve"> загрузку файлов)</w:t>
      </w:r>
    </w:p>
    <w:p w:rsidR="006E62B4" w:rsidRDefault="006E62B4" w:rsidP="006E62B4">
      <w:pPr>
        <w:rPr>
          <w:highlight w:val="white"/>
        </w:rPr>
      </w:pPr>
      <w:r>
        <w:rPr>
          <w:highlight w:val="white"/>
        </w:rPr>
        <w:t>Всё это выполняется сразу на несколько таблиц, если это старт проекта или большой патч. У меня иногда генерировалось до 20-30 таблиц, это заняло около 5 минут, но без этого пришлось бы п</w:t>
      </w:r>
      <w:r w:rsidR="00BC3754">
        <w:rPr>
          <w:highlight w:val="white"/>
        </w:rPr>
        <w:t>р</w:t>
      </w:r>
      <w:r>
        <w:rPr>
          <w:highlight w:val="white"/>
        </w:rPr>
        <w:t>овозиться целый день.</w:t>
      </w:r>
    </w:p>
    <w:p w:rsidR="006E62B4" w:rsidRPr="006E62B4" w:rsidRDefault="000D412E" w:rsidP="006E62B4">
      <w:pPr>
        <w:rPr>
          <w:highlight w:val="white"/>
        </w:rPr>
      </w:pPr>
      <w:r>
        <w:rPr>
          <w:highlight w:val="white"/>
        </w:rPr>
        <w:t xml:space="preserve">Посмотрите на реализацию скаффолдингов, вы сможете больше понять внутренние особенности программы и ее структуру. </w:t>
      </w:r>
    </w:p>
    <w:p w:rsidR="00886517" w:rsidRPr="006E62B4" w:rsidRDefault="00886517" w:rsidP="006E62B4">
      <w:pPr>
        <w:pStyle w:val="3"/>
      </w:pPr>
      <w:r w:rsidRPr="006E62B4">
        <w:br w:type="page"/>
      </w:r>
    </w:p>
    <w:p w:rsidR="006C5E14" w:rsidRPr="00886517" w:rsidRDefault="006C5E14" w:rsidP="006C5E14">
      <w:pPr>
        <w:pStyle w:val="2"/>
      </w:pPr>
      <w:r>
        <w:lastRenderedPageBreak/>
        <w:t>Урок</w:t>
      </w:r>
      <w:r w:rsidRPr="00886517">
        <w:t xml:space="preserve"> </w:t>
      </w:r>
      <w:r w:rsidR="009523E7">
        <w:rPr>
          <w:lang w:val="en-US"/>
        </w:rPr>
        <w:t>E</w:t>
      </w:r>
      <w:r w:rsidRPr="00886517">
        <w:t xml:space="preserve">. </w:t>
      </w:r>
      <w:r w:rsidR="00756D3D">
        <w:t>Тестирование</w:t>
      </w:r>
    </w:p>
    <w:p w:rsidR="006C5E14" w:rsidRPr="00216877" w:rsidRDefault="006C5E14" w:rsidP="006C5E14">
      <w:r>
        <w:t>Цель</w:t>
      </w:r>
      <w:r w:rsidRPr="008C26B7">
        <w:t xml:space="preserve">: </w:t>
      </w:r>
      <w:r>
        <w:t>Научиться</w:t>
      </w:r>
      <w:r w:rsidRPr="008C26B7">
        <w:t xml:space="preserve"> </w:t>
      </w:r>
      <w:r>
        <w:t>создавать</w:t>
      </w:r>
      <w:r w:rsidRPr="008C26B7">
        <w:t xml:space="preserve"> </w:t>
      </w:r>
      <w:r>
        <w:t>тесты</w:t>
      </w:r>
      <w:r w:rsidRPr="008C26B7">
        <w:t xml:space="preserve"> </w:t>
      </w:r>
      <w:r>
        <w:t>для</w:t>
      </w:r>
      <w:r w:rsidRPr="008C26B7">
        <w:t xml:space="preserve"> </w:t>
      </w:r>
      <w:r>
        <w:t>кода</w:t>
      </w:r>
      <w:r w:rsidRPr="008C26B7">
        <w:t xml:space="preserve">. </w:t>
      </w:r>
      <w:r w:rsidR="00C767F6">
        <w:rPr>
          <w:lang w:val="en-US"/>
        </w:rPr>
        <w:t>NUnit</w:t>
      </w:r>
      <w:r w:rsidR="005B73C7" w:rsidRPr="005B73C7">
        <w:t xml:space="preserve">. </w:t>
      </w:r>
      <w:r w:rsidR="00C767F6">
        <w:t xml:space="preserve">Принцип применения </w:t>
      </w:r>
      <w:r w:rsidR="00C767F6">
        <w:rPr>
          <w:lang w:val="en-US"/>
        </w:rPr>
        <w:t>TDD</w:t>
      </w:r>
      <w:r w:rsidR="00C767F6" w:rsidRPr="00C767F6">
        <w:t xml:space="preserve">. </w:t>
      </w:r>
      <w:r w:rsidR="00B46C0A">
        <w:rPr>
          <w:lang w:val="en-US"/>
        </w:rPr>
        <w:t>Mock</w:t>
      </w:r>
      <w:r w:rsidR="00B46C0A" w:rsidRPr="00ED0491">
        <w:t xml:space="preserve">. </w:t>
      </w:r>
      <w:r w:rsidR="008C30E2">
        <w:t>Юнит-тесты</w:t>
      </w:r>
      <w:r w:rsidR="008C30E2" w:rsidRPr="00242ACF">
        <w:t>.</w:t>
      </w:r>
      <w:r w:rsidR="008C30E2">
        <w:t xml:space="preserve"> Интегрированное тестирование. </w:t>
      </w:r>
      <w:r w:rsidR="00216877">
        <w:t>Генерация данных.</w:t>
      </w:r>
    </w:p>
    <w:p w:rsidR="008C30E2" w:rsidRDefault="00756D3D" w:rsidP="008C30E2">
      <w:pPr>
        <w:pStyle w:val="3"/>
      </w:pPr>
      <w:r>
        <w:t>Тестирование</w:t>
      </w:r>
      <w:r w:rsidR="008C30E2">
        <w:t xml:space="preserve">, принцип </w:t>
      </w:r>
      <w:r w:rsidR="008C30E2">
        <w:rPr>
          <w:lang w:val="en-US"/>
        </w:rPr>
        <w:t>TDD</w:t>
      </w:r>
      <w:r w:rsidR="008C30E2">
        <w:t xml:space="preserve">, юнит-тестирование и прочее. </w:t>
      </w:r>
    </w:p>
    <w:p w:rsidR="003770D1" w:rsidRDefault="00F83C37" w:rsidP="00F83C37">
      <w:r>
        <w:t xml:space="preserve">Тестирование для меня лично – это тема многих размышлений. </w:t>
      </w:r>
      <w:r w:rsidR="00512AF1">
        <w:t xml:space="preserve">Нужны или не нужны тесты? </w:t>
      </w:r>
      <w:r w:rsidR="00150B89">
        <w:t>Но</w:t>
      </w:r>
      <w:r w:rsidR="00512AF1">
        <w:t xml:space="preserve"> никто не будет спорить, что для написания тестов нужны ресурсы. </w:t>
      </w:r>
    </w:p>
    <w:p w:rsidR="00512AF1" w:rsidRDefault="00512AF1" w:rsidP="00F83C37">
      <w:r>
        <w:t>Рассмотрим два случая:</w:t>
      </w:r>
    </w:p>
    <w:p w:rsidR="00512AF1" w:rsidRDefault="00512AF1" w:rsidP="002037CD">
      <w:pPr>
        <w:pStyle w:val="a6"/>
        <w:numPr>
          <w:ilvl w:val="0"/>
          <w:numId w:val="64"/>
        </w:numPr>
      </w:pPr>
      <w:r>
        <w:t>Мы делаем сайт, показываем заказчику, он высылает список неточностей и дополнительных пожеланий, мы их бодро правим и сайт отдаем заказчику, т.е. выкладываем на его сервер. На его сервер никто не ходит, заказчик понимает, что чуда не произошло и перестает платить за хостинг/домен. Сайт умирает. Нужны ли там тесты?</w:t>
      </w:r>
    </w:p>
    <w:p w:rsidR="00512AF1" w:rsidRDefault="00512AF1" w:rsidP="002037CD">
      <w:pPr>
        <w:pStyle w:val="a6"/>
        <w:numPr>
          <w:ilvl w:val="0"/>
          <w:numId w:val="64"/>
        </w:numPr>
      </w:pPr>
      <w:r>
        <w:t xml:space="preserve">Мы делаем сайт, показываем заказчику, он высылает список правок, мы их бодро правим, запускаем сайт. Через полгода на сайте 300 уников в день и эта цифра растет изо дня в день. Заказчик постоянно просит новые фичи, старый код начинает разрастаться, и со временем его всё </w:t>
      </w:r>
      <w:r w:rsidR="00150B89">
        <w:t xml:space="preserve">сложнее </w:t>
      </w:r>
      <w:r>
        <w:t xml:space="preserve">поддерживать. </w:t>
      </w:r>
    </w:p>
    <w:p w:rsidR="00512AF1" w:rsidRDefault="00512AF1" w:rsidP="00512AF1">
      <w:r>
        <w:t>Видите ли, тут дилемма такова, что результат запуска сайта непредсказуем</w:t>
      </w:r>
      <w:r w:rsidR="006E044B">
        <w:t>ый.</w:t>
      </w:r>
      <w:r>
        <w:t xml:space="preserve"> </w:t>
      </w:r>
      <w:r w:rsidR="006E044B">
        <w:t>У</w:t>
      </w:r>
      <w:r>
        <w:t xml:space="preserve"> меня было и так</w:t>
      </w:r>
      <w:r w:rsidR="006E044B">
        <w:t>,</w:t>
      </w:r>
      <w:r>
        <w:t xml:space="preserve"> что сделанный на коленке сайт запустился весьма бодро, а бывало</w:t>
      </w:r>
      <w:r w:rsidR="006E044B">
        <w:t>,</w:t>
      </w:r>
      <w:r w:rsidR="003770D1">
        <w:t xml:space="preserve"> что </w:t>
      </w:r>
      <w:r>
        <w:t>крутую работу заказчик оплатил</w:t>
      </w:r>
      <w:r w:rsidR="006E044B">
        <w:t>,</w:t>
      </w:r>
      <w:r>
        <w:t xml:space="preserve"> </w:t>
      </w:r>
      <w:r w:rsidR="006E044B">
        <w:t>но даже не принял. Итак, тактика поведения может быть такой:</w:t>
      </w:r>
    </w:p>
    <w:p w:rsidR="000738F3" w:rsidRDefault="006E044B" w:rsidP="002037CD">
      <w:pPr>
        <w:pStyle w:val="a6"/>
        <w:numPr>
          <w:ilvl w:val="0"/>
          <w:numId w:val="65"/>
        </w:numPr>
      </w:pPr>
      <w:r w:rsidRPr="000738F3">
        <w:rPr>
          <w:b/>
        </w:rPr>
        <w:t>Писать тесты всегда.</w:t>
      </w:r>
      <w:r>
        <w:t xml:space="preserve"> Мы крутая компания, мы покрываем </w:t>
      </w:r>
      <w:r w:rsidR="000738F3">
        <w:t xml:space="preserve">90% кода всяческими тестами, и нам реально </w:t>
      </w:r>
      <w:r w:rsidR="00150B89">
        <w:t>всё равно</w:t>
      </w:r>
      <w:r w:rsidR="000738F3">
        <w:t xml:space="preserve">, что мы тратим на это в 100500 раз больше времени/денег, </w:t>
      </w:r>
      <w:r w:rsidR="00150B89">
        <w:t xml:space="preserve">ведь </w:t>
      </w:r>
      <w:r w:rsidR="000738F3">
        <w:t xml:space="preserve"> результат полностью предсказуем и мы вообще красавцы.</w:t>
      </w:r>
    </w:p>
    <w:p w:rsidR="006E044B" w:rsidRDefault="000738F3" w:rsidP="002037CD">
      <w:pPr>
        <w:pStyle w:val="a6"/>
        <w:numPr>
          <w:ilvl w:val="0"/>
          <w:numId w:val="65"/>
        </w:numPr>
      </w:pPr>
      <w:r w:rsidRPr="000738F3">
        <w:rPr>
          <w:b/>
        </w:rPr>
        <w:t>Не писать тесты никогда.</w:t>
      </w:r>
      <w:r>
        <w:t xml:space="preserve"> Мы крутая компания, мы настолько идеально работаем, что можем в уме пересобрать весь проект, и если наш код компилируется, это значит</w:t>
      </w:r>
      <w:r w:rsidR="00150B89">
        <w:t>,</w:t>
      </w:r>
      <w:r>
        <w:t xml:space="preserve"> что  он полностью рабочий. Если что-то не работает, то вероятно это хостинг</w:t>
      </w:r>
      <w:r w:rsidR="00150B89">
        <w:t>,</w:t>
      </w:r>
      <w:r>
        <w:t xml:space="preserve"> или ошибка в браузере</w:t>
      </w:r>
      <w:r w:rsidR="00150B89">
        <w:t>.</w:t>
      </w:r>
      <w:r>
        <w:t xml:space="preserve"> или фича такая.</w:t>
      </w:r>
    </w:p>
    <w:p w:rsidR="000738F3" w:rsidRDefault="00B01A42" w:rsidP="002037CD">
      <w:pPr>
        <w:pStyle w:val="a6"/>
        <w:numPr>
          <w:ilvl w:val="0"/>
          <w:numId w:val="65"/>
        </w:numPr>
      </w:pPr>
      <w:r w:rsidRPr="00B01A42">
        <w:rPr>
          <w:b/>
        </w:rPr>
        <w:t>Писать тесты, но не всегда.</w:t>
      </w:r>
      <w:r>
        <w:t xml:space="preserve"> Тут мы должны понять, что каким бы ни был сайт</w:t>
      </w:r>
      <w:r w:rsidR="00150B89">
        <w:t xml:space="preserve"> или</w:t>
      </w:r>
      <w:r>
        <w:t xml:space="preserve"> проект, то он состоит из функционала. А это значит, что пользователям должны быть предоставлены всяческие возможности, и возможности важные, я бы даже сказал</w:t>
      </w:r>
      <w:r w:rsidR="00150B89">
        <w:t xml:space="preserve"> -</w:t>
      </w:r>
      <w:r>
        <w:t xml:space="preserve"> критические, как-то зарегистрироваться на сайте, сделать заказ, добавить новость или комментарий. Неприятно, когда хочешь, а не можешь зарегистрироваться, ведь сайт-то нужный. </w:t>
      </w:r>
    </w:p>
    <w:p w:rsidR="003770D1" w:rsidRDefault="003770D1" w:rsidP="00B01A42">
      <w:r>
        <w:t xml:space="preserve">Для чего используются тесты? Это как принцип ведения двойной записи в бухгалтерии. Каждое действие, каждый функционал проверяется не только работоспособностью сайта, но и еще как минимум одним тестом. При изменении кода юнит-тесты указывают, что </w:t>
      </w:r>
      <w:r w:rsidR="00150B89">
        <w:t xml:space="preserve">имнно </w:t>
      </w:r>
      <w:r>
        <w:t xml:space="preserve">пошло не так и красным </w:t>
      </w:r>
      <w:r w:rsidR="00150B89">
        <w:t xml:space="preserve">подсвечивают </w:t>
      </w:r>
      <w:r>
        <w:t xml:space="preserve">места, где произошло нарушение. Но так ли это? </w:t>
      </w:r>
    </w:p>
    <w:p w:rsidR="006D489B" w:rsidRPr="00FF7948" w:rsidRDefault="006D489B" w:rsidP="00B01A42">
      <w:r>
        <w:t xml:space="preserve">Рассмотрим принцип </w:t>
      </w:r>
      <w:r>
        <w:rPr>
          <w:lang w:val="en-US"/>
        </w:rPr>
        <w:t>TDD</w:t>
      </w:r>
      <w:r w:rsidRPr="00FF7948">
        <w:t>:</w:t>
      </w:r>
    </w:p>
    <w:p w:rsidR="006D489B" w:rsidRPr="006D489B" w:rsidRDefault="006D489B" w:rsidP="002037CD">
      <w:pPr>
        <w:pStyle w:val="a6"/>
        <w:numPr>
          <w:ilvl w:val="0"/>
          <w:numId w:val="66"/>
        </w:numPr>
      </w:pPr>
      <w:r>
        <w:t>Прочитать задание и написать тест, который заваливается</w:t>
      </w:r>
    </w:p>
    <w:p w:rsidR="006D489B" w:rsidRDefault="006D489B" w:rsidP="002037CD">
      <w:pPr>
        <w:pStyle w:val="a6"/>
        <w:numPr>
          <w:ilvl w:val="0"/>
          <w:numId w:val="66"/>
        </w:numPr>
      </w:pPr>
      <w:r>
        <w:t xml:space="preserve">Написать любой код, который позволяет проходить </w:t>
      </w:r>
      <w:r w:rsidR="00807AEA">
        <w:t>данный тест и остальные тесты</w:t>
      </w:r>
    </w:p>
    <w:p w:rsidR="00807AEA" w:rsidRDefault="00807AEA" w:rsidP="002037CD">
      <w:pPr>
        <w:pStyle w:val="a6"/>
        <w:numPr>
          <w:ilvl w:val="0"/>
          <w:numId w:val="66"/>
        </w:numPr>
      </w:pPr>
      <w:r>
        <w:t>Сделать рефакторинг, т.е. убрать повторяющийся код, если надо, но чтобы все тесты проходили</w:t>
      </w:r>
    </w:p>
    <w:p w:rsidR="00807AEA" w:rsidRDefault="00807AEA" w:rsidP="00807AEA">
      <w:r>
        <w:br w:type="page"/>
      </w:r>
    </w:p>
    <w:p w:rsidR="003770D1" w:rsidRDefault="003770D1" w:rsidP="00B01A42">
      <w:r>
        <w:lastRenderedPageBreak/>
        <w:t>Например, был</w:t>
      </w:r>
      <w:r w:rsidR="00807AEA">
        <w:t>о</w:t>
      </w:r>
      <w:r>
        <w:t xml:space="preserve"> дан</w:t>
      </w:r>
      <w:r w:rsidR="00807AEA">
        <w:t>о</w:t>
      </w:r>
      <w:r>
        <w:t xml:space="preserve"> следующее исправлени</w:t>
      </w:r>
      <w:r w:rsidR="00807AEA">
        <w:t>е</w:t>
      </w:r>
      <w:r>
        <w:t>:</w:t>
      </w:r>
    </w:p>
    <w:p w:rsidR="003770D1" w:rsidRDefault="003770D1" w:rsidP="00B01A42">
      <w:r>
        <w:t>Мы решили добавить в блог поле тегов. Так как</w:t>
      </w:r>
      <w:r w:rsidR="00150B89">
        <w:t xml:space="preserve"> у нас</w:t>
      </w:r>
      <w:r>
        <w:t xml:space="preserve"> </w:t>
      </w:r>
      <w:r w:rsidR="006D489B">
        <w:t xml:space="preserve">уже существует много записей в блоге, то это поле решили сделать необязательным. Так как уже есть существующий код, то скаффолдингом не пользовались. Вручную проверили создание записи – всё ок. Прогнали тесты – всё ок. Но забыли добавить изменение поля в </w:t>
      </w:r>
      <w:r w:rsidR="006D489B">
        <w:rPr>
          <w:lang w:val="en-US"/>
        </w:rPr>
        <w:t>UpdatePost</w:t>
      </w:r>
      <w:r w:rsidR="006D489B" w:rsidRPr="006D489B">
        <w:t xml:space="preserve"> (</w:t>
      </w:r>
      <w:r w:rsidR="006D489B">
        <w:rPr>
          <w:rFonts w:ascii="Consolas" w:hAnsi="Consolas" w:cs="Consolas"/>
          <w:color w:val="000000"/>
          <w:sz w:val="19"/>
          <w:szCs w:val="19"/>
          <w:highlight w:val="white"/>
        </w:rPr>
        <w:t>cache.</w:t>
      </w:r>
      <w:r w:rsidR="006D4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Tags</w:t>
      </w:r>
      <w:r w:rsidR="006D48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instance.</w:t>
      </w:r>
      <w:r w:rsidR="006D4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Tags</w:t>
      </w:r>
      <w:r w:rsidR="006D489B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="006D489B" w:rsidRPr="006D489B">
        <w:t>)</w:t>
      </w:r>
      <w:r w:rsidR="006D489B">
        <w:t>. При изменении старой записи мы добавляем теги, которые собственно не сохраняются. При этом тесты прошли на ура. Жизнь</w:t>
      </w:r>
      <w:r w:rsidR="00150B89">
        <w:t xml:space="preserve"> </w:t>
      </w:r>
      <w:r w:rsidR="006D489B">
        <w:t>-</w:t>
      </w:r>
      <w:r w:rsidR="00150B89">
        <w:t xml:space="preserve"> </w:t>
      </w:r>
      <w:r w:rsidR="006D489B">
        <w:t>боль!</w:t>
      </w:r>
    </w:p>
    <w:p w:rsidR="006D489B" w:rsidRDefault="006D489B" w:rsidP="00B01A42">
      <w:r>
        <w:t xml:space="preserve">Что ж, как видно, мы нарушили основной принцип </w:t>
      </w:r>
      <w:r>
        <w:rPr>
          <w:lang w:val="en-US"/>
        </w:rPr>
        <w:t>TDD</w:t>
      </w:r>
      <w:r>
        <w:t xml:space="preserve"> – вначале пиши тест, который заваливается, а уже потом пиши код, который его обрабатывает. Но(!) тут есть и вторая хитрость</w:t>
      </w:r>
      <w:r w:rsidR="00150B89">
        <w:t xml:space="preserve"> - </w:t>
      </w:r>
      <w:r w:rsidR="00807AEA">
        <w:t xml:space="preserve"> мы написали тест, который проверяет создание записи блога с тегом. Конечно, сразу же у нас это не скомпилировалось (т.е. тест не прошел), </w:t>
      </w:r>
      <w:r w:rsidR="00150B89">
        <w:t xml:space="preserve">но </w:t>
      </w:r>
      <w:r w:rsidR="00807AEA">
        <w:t xml:space="preserve">мы добавили в </w:t>
      </w:r>
      <w:r w:rsidR="00807AEA">
        <w:rPr>
          <w:lang w:val="en-US"/>
        </w:rPr>
        <w:t>ModelView</w:t>
      </w:r>
      <w:r w:rsidR="00807AEA">
        <w:t xml:space="preserve"> что-то типа </w:t>
      </w:r>
      <w:r w:rsidR="00807AEA">
        <w:rPr>
          <w:lang w:val="en-US"/>
        </w:rPr>
        <w:t>throw</w:t>
      </w:r>
      <w:r w:rsidR="00807AEA" w:rsidRPr="00807AEA">
        <w:t xml:space="preserve"> </w:t>
      </w:r>
      <w:r w:rsidR="00807AEA">
        <w:rPr>
          <w:lang w:val="en-US"/>
        </w:rPr>
        <w:t>new</w:t>
      </w:r>
      <w:r w:rsidR="00807AEA" w:rsidRPr="00807AEA">
        <w:t xml:space="preserve"> </w:t>
      </w:r>
      <w:r w:rsidR="00807AEA">
        <w:rPr>
          <w:lang w:val="en-US"/>
        </w:rPr>
        <w:t>NotImplementedException</w:t>
      </w:r>
      <w:r w:rsidR="00807AEA" w:rsidRPr="00807AEA">
        <w:t xml:space="preserve">(). </w:t>
      </w:r>
      <w:r w:rsidR="00807AEA">
        <w:t>Всё скомпилировалось, тест горит красным, мы добавляем это поле с тегом,</w:t>
      </w:r>
      <w:r w:rsidR="00807AEA" w:rsidRPr="00807AEA">
        <w:t xml:space="preserve"> </w:t>
      </w:r>
      <w:r w:rsidR="00807AEA">
        <w:t xml:space="preserve">убирая исключение, тест проходит. Все остальные тесты тоже проходят. Принципы соблюдены, а ошибка осталась. </w:t>
      </w:r>
    </w:p>
    <w:p w:rsidR="00AD50ED" w:rsidRDefault="00807AEA" w:rsidP="00B01A42">
      <w:r>
        <w:t>Что я могу сказать, на каждый принцип найдется ситуация</w:t>
      </w:r>
      <w:r w:rsidR="00150B89">
        <w:t>,</w:t>
      </w:r>
      <w:r>
        <w:t xml:space="preserve"> где </w:t>
      </w:r>
      <w:r w:rsidR="00150B89">
        <w:t xml:space="preserve">он </w:t>
      </w:r>
      <w:r>
        <w:t xml:space="preserve">не сработает. Т.е. нет такого – отключили мозги и погнали. </w:t>
      </w:r>
      <w:r w:rsidR="00AD50ED">
        <w:t>Одно можно сказать точно, и это главный вывод из этих рассуждений:</w:t>
      </w:r>
    </w:p>
    <w:p w:rsidR="00807AEA" w:rsidRPr="00AD50ED" w:rsidRDefault="00AD50ED" w:rsidP="00B01A42">
      <w:pPr>
        <w:rPr>
          <w:sz w:val="28"/>
        </w:rPr>
      </w:pPr>
      <w:r>
        <w:rPr>
          <w:b/>
          <w:sz w:val="28"/>
        </w:rPr>
        <w:t>тесты должны писаться быстро</w:t>
      </w:r>
    </w:p>
    <w:p w:rsidR="006B2869" w:rsidRDefault="006B2869" w:rsidP="00B01A42">
      <w:r>
        <w:t>Так какие же задачи мы решаем в основном на сайте:</w:t>
      </w:r>
    </w:p>
    <w:p w:rsidR="006B2869" w:rsidRDefault="006B2869" w:rsidP="002037CD">
      <w:pPr>
        <w:pStyle w:val="a6"/>
        <w:numPr>
          <w:ilvl w:val="0"/>
          <w:numId w:val="67"/>
        </w:numPr>
      </w:pPr>
      <w:r>
        <w:t xml:space="preserve">Добавление информации </w:t>
      </w:r>
    </w:p>
    <w:p w:rsidR="006B2869" w:rsidRDefault="006B2869" w:rsidP="002037CD">
      <w:pPr>
        <w:pStyle w:val="a6"/>
        <w:numPr>
          <w:ilvl w:val="0"/>
          <w:numId w:val="67"/>
        </w:numPr>
      </w:pPr>
      <w:r>
        <w:t xml:space="preserve">Проверка информации </w:t>
      </w:r>
    </w:p>
    <w:p w:rsidR="006B2869" w:rsidRDefault="006B2869" w:rsidP="002037CD">
      <w:pPr>
        <w:pStyle w:val="a6"/>
        <w:numPr>
          <w:ilvl w:val="0"/>
          <w:numId w:val="67"/>
        </w:numPr>
      </w:pPr>
      <w:r>
        <w:t xml:space="preserve">Изменение информации </w:t>
      </w:r>
    </w:p>
    <w:p w:rsidR="006B2869" w:rsidRDefault="006B2869" w:rsidP="002037CD">
      <w:pPr>
        <w:pStyle w:val="a6"/>
        <w:numPr>
          <w:ilvl w:val="0"/>
          <w:numId w:val="67"/>
        </w:numPr>
      </w:pPr>
      <w:r>
        <w:t xml:space="preserve">Удаление информации </w:t>
      </w:r>
    </w:p>
    <w:p w:rsidR="006B2869" w:rsidRDefault="006B2869" w:rsidP="002037CD">
      <w:pPr>
        <w:pStyle w:val="a6"/>
        <w:numPr>
          <w:ilvl w:val="0"/>
          <w:numId w:val="67"/>
        </w:numPr>
      </w:pPr>
      <w:r>
        <w:t>Проверка прав на действие</w:t>
      </w:r>
    </w:p>
    <w:p w:rsidR="006B2869" w:rsidRDefault="006B2869" w:rsidP="002037CD">
      <w:pPr>
        <w:pStyle w:val="a6"/>
        <w:numPr>
          <w:ilvl w:val="0"/>
          <w:numId w:val="67"/>
        </w:numPr>
      </w:pPr>
      <w:r>
        <w:t>Выдача информации</w:t>
      </w:r>
    </w:p>
    <w:p w:rsidR="006B2869" w:rsidRDefault="007E5FB8" w:rsidP="006B2869">
      <w:r>
        <w:t>Э</w:t>
      </w:r>
      <w:r w:rsidR="006B2869">
        <w:t>то основные действия. Как, например, проходит регистрация:</w:t>
      </w:r>
    </w:p>
    <w:p w:rsidR="006B2869" w:rsidRDefault="006B2869" w:rsidP="002037CD">
      <w:pPr>
        <w:pStyle w:val="a6"/>
        <w:numPr>
          <w:ilvl w:val="0"/>
          <w:numId w:val="68"/>
        </w:numPr>
      </w:pPr>
      <w:r>
        <w:t>Показываем поля для заполнения</w:t>
      </w:r>
    </w:p>
    <w:p w:rsidR="006B2869" w:rsidRDefault="006B2869" w:rsidP="002037CD">
      <w:pPr>
        <w:pStyle w:val="a6"/>
        <w:numPr>
          <w:ilvl w:val="0"/>
          <w:numId w:val="68"/>
        </w:numPr>
      </w:pPr>
      <w:r>
        <w:t>При нажатии на «Зарегистрироваться» проверяем данные</w:t>
      </w:r>
    </w:p>
    <w:p w:rsidR="006B2869" w:rsidRDefault="006B2869" w:rsidP="002037CD">
      <w:pPr>
        <w:pStyle w:val="a6"/>
        <w:numPr>
          <w:ilvl w:val="0"/>
          <w:numId w:val="68"/>
        </w:numPr>
      </w:pPr>
      <w:r>
        <w:t>Если всё удачно, то выдаем страничку «Молодец», если же не всё хорошо, то выдаем предупреждение и позволяем исправить оплошность</w:t>
      </w:r>
    </w:p>
    <w:p w:rsidR="006B2869" w:rsidRDefault="006B2869" w:rsidP="002037CD">
      <w:pPr>
        <w:pStyle w:val="a6"/>
        <w:numPr>
          <w:ilvl w:val="0"/>
          <w:numId w:val="68"/>
        </w:numPr>
      </w:pPr>
      <w:r>
        <w:t xml:space="preserve">Если всё хорошо, то в БД у нас появляется запись </w:t>
      </w:r>
    </w:p>
    <w:p w:rsidR="006B2869" w:rsidRDefault="006B2869" w:rsidP="002037CD">
      <w:pPr>
        <w:pStyle w:val="a6"/>
        <w:numPr>
          <w:ilvl w:val="0"/>
          <w:numId w:val="68"/>
        </w:numPr>
      </w:pPr>
      <w:r>
        <w:t xml:space="preserve">А еще мы письмо </w:t>
      </w:r>
      <w:r w:rsidR="007E5FB8">
        <w:t xml:space="preserve">с </w:t>
      </w:r>
      <w:r>
        <w:t>активаци</w:t>
      </w:r>
      <w:r w:rsidR="007E5FB8">
        <w:t>ей</w:t>
      </w:r>
      <w:r>
        <w:t xml:space="preserve"> о</w:t>
      </w:r>
      <w:r w:rsidR="007E5FB8">
        <w:t>т</w:t>
      </w:r>
      <w:r>
        <w:t>правляем</w:t>
      </w:r>
    </w:p>
    <w:p w:rsidR="006B2869" w:rsidRDefault="006B2869" w:rsidP="006B2869">
      <w:r>
        <w:t>Создадим для всего этого юнит</w:t>
      </w:r>
      <w:r w:rsidR="007E5FB8">
        <w:t>-</w:t>
      </w:r>
      <w:r>
        <w:t>тесты:</w:t>
      </w:r>
    </w:p>
    <w:p w:rsidR="006B2869" w:rsidRPr="006B2869" w:rsidRDefault="006B2869" w:rsidP="002037CD">
      <w:pPr>
        <w:pStyle w:val="a6"/>
        <w:numPr>
          <w:ilvl w:val="0"/>
          <w:numId w:val="69"/>
        </w:numPr>
      </w:pPr>
      <w:r>
        <w:t xml:space="preserve">Что мы показываем ему поля для заполнения (т.е. передаем пустой объект класса </w:t>
      </w:r>
      <w:r>
        <w:rPr>
          <w:lang w:val="en-US"/>
        </w:rPr>
        <w:t>RegisterUserView</w:t>
      </w:r>
      <w:r w:rsidRPr="006B2869">
        <w:t>)</w:t>
      </w:r>
    </w:p>
    <w:p w:rsidR="006B2869" w:rsidRDefault="006B2869" w:rsidP="002037CD">
      <w:pPr>
        <w:pStyle w:val="a6"/>
        <w:numPr>
          <w:ilvl w:val="0"/>
          <w:numId w:val="69"/>
        </w:numPr>
      </w:pPr>
      <w:r>
        <w:t xml:space="preserve">Что у нас стоят атрибуты и всё такое, проверяем, что действительно </w:t>
      </w:r>
      <w:r w:rsidR="007E5FB8">
        <w:t xml:space="preserve">ли </w:t>
      </w:r>
      <w:r>
        <w:t xml:space="preserve">мы проверяем, что можно записать в БД </w:t>
      </w:r>
    </w:p>
    <w:p w:rsidR="006B2869" w:rsidRDefault="006B2869" w:rsidP="002037CD">
      <w:pPr>
        <w:pStyle w:val="a6"/>
        <w:numPr>
          <w:ilvl w:val="0"/>
          <w:numId w:val="69"/>
        </w:numPr>
      </w:pPr>
      <w:r>
        <w:t>Что выдаем именно «Молодец» страницу</w:t>
      </w:r>
    </w:p>
    <w:p w:rsidR="006B2869" w:rsidRDefault="006B2869" w:rsidP="002037CD">
      <w:pPr>
        <w:pStyle w:val="a6"/>
        <w:numPr>
          <w:ilvl w:val="0"/>
          <w:numId w:val="69"/>
        </w:numPr>
      </w:pPr>
      <w:r>
        <w:t xml:space="preserve">Что </w:t>
      </w:r>
      <w:r w:rsidR="000C669C">
        <w:t xml:space="preserve">появляется запись, </w:t>
      </w:r>
      <w:r w:rsidR="007E5FB8">
        <w:t xml:space="preserve">что было </w:t>
      </w:r>
      <w:r w:rsidR="000C669C">
        <w:t xml:space="preserve"> две записи, а стало три записи</w:t>
      </w:r>
    </w:p>
    <w:p w:rsidR="000C669C" w:rsidRDefault="000C669C" w:rsidP="002037CD">
      <w:pPr>
        <w:pStyle w:val="a6"/>
        <w:numPr>
          <w:ilvl w:val="0"/>
          <w:numId w:val="69"/>
        </w:numPr>
      </w:pPr>
      <w:r>
        <w:t xml:space="preserve">Что пытаемся что-то отправить, находим шаблон и вызвываем </w:t>
      </w:r>
      <w:r>
        <w:rPr>
          <w:lang w:val="en-US"/>
        </w:rPr>
        <w:t>MailNotify</w:t>
      </w:r>
      <w:r w:rsidRPr="000C669C">
        <w:t>.</w:t>
      </w:r>
    </w:p>
    <w:p w:rsidR="006B2869" w:rsidRPr="000C669C" w:rsidRDefault="000C669C" w:rsidP="00B01A42">
      <w:r>
        <w:lastRenderedPageBreak/>
        <w:t>Приступим</w:t>
      </w:r>
      <w:r w:rsidR="00AD50ED">
        <w:t>,</w:t>
      </w:r>
      <w:r>
        <w:t xml:space="preserve"> пожалуй.</w:t>
      </w:r>
    </w:p>
    <w:p w:rsidR="00C767F6" w:rsidRDefault="00B46C0A" w:rsidP="00C767F6">
      <w:pPr>
        <w:pStyle w:val="3"/>
      </w:pPr>
      <w:r>
        <w:t>Установить</w:t>
      </w:r>
      <w:r w:rsidRPr="00ED0491">
        <w:t xml:space="preserve"> </w:t>
      </w:r>
      <w:r>
        <w:rPr>
          <w:lang w:val="en-US"/>
        </w:rPr>
        <w:t>NUnit</w:t>
      </w:r>
    </w:p>
    <w:p w:rsidR="000C669C" w:rsidRPr="000C669C" w:rsidRDefault="000C669C" w:rsidP="000C669C">
      <w:r>
        <w:t xml:space="preserve">Идем по ссылке </w:t>
      </w:r>
      <w:hyperlink r:id="rId161" w:history="1">
        <w:r w:rsidRPr="003234C0">
          <w:rPr>
            <w:rStyle w:val="a7"/>
          </w:rPr>
          <w:t>http://sourceforge.net/projects/nunit/</w:t>
        </w:r>
      </w:hyperlink>
      <w:r>
        <w:t xml:space="preserve"> и устанавливаем </w:t>
      </w:r>
      <w:r>
        <w:rPr>
          <w:lang w:val="en-US"/>
        </w:rPr>
        <w:t>NUnit</w:t>
      </w:r>
      <w:r w:rsidRPr="000C669C">
        <w:t xml:space="preserve">. </w:t>
      </w:r>
      <w:r>
        <w:t xml:space="preserve">Так же в </w:t>
      </w:r>
      <w:r>
        <w:rPr>
          <w:lang w:val="en-US"/>
        </w:rPr>
        <w:t>VS</w:t>
      </w:r>
      <w:r w:rsidRPr="000C669C">
        <w:t xml:space="preserve"> </w:t>
      </w:r>
      <w:r>
        <w:t xml:space="preserve">устанавливаем </w:t>
      </w:r>
      <w:r>
        <w:rPr>
          <w:lang w:val="en-US"/>
        </w:rPr>
        <w:t>NUnit</w:t>
      </w:r>
      <w:r w:rsidRPr="000C669C">
        <w:t xml:space="preserve"> </w:t>
      </w:r>
      <w:r>
        <w:rPr>
          <w:lang w:val="en-US"/>
        </w:rPr>
        <w:t>Test</w:t>
      </w:r>
      <w:r w:rsidRPr="000C669C">
        <w:t xml:space="preserve"> </w:t>
      </w:r>
      <w:r>
        <w:rPr>
          <w:lang w:val="en-US"/>
        </w:rPr>
        <w:t>Adapter</w:t>
      </w:r>
      <w:r w:rsidRPr="000C669C">
        <w:t xml:space="preserve"> (</w:t>
      </w:r>
      <w:r>
        <w:t xml:space="preserve">ну чтобы запускать тесты прямо в </w:t>
      </w:r>
      <w:r>
        <w:rPr>
          <w:lang w:val="en-US"/>
        </w:rPr>
        <w:t>VS</w:t>
      </w:r>
      <w:r w:rsidRPr="000C669C">
        <w:t>)</w:t>
      </w:r>
      <w:r>
        <w:t>.</w:t>
      </w:r>
    </w:p>
    <w:p w:rsidR="000C669C" w:rsidRDefault="000C669C" w:rsidP="000C669C">
      <w:r>
        <w:rPr>
          <w:noProof/>
          <w:lang w:eastAsia="ru-RU"/>
        </w:rPr>
        <w:drawing>
          <wp:inline distT="0" distB="0" distL="0" distR="0" wp14:anchorId="79D1A63C" wp14:editId="7AE34EFE">
            <wp:extent cx="5572664" cy="3542166"/>
            <wp:effectExtent l="0" t="0" r="9525" b="1270"/>
            <wp:docPr id="90" name="Рисунок 90" descr="D:\Projects\RepositoryMercurial\WebTemplate\Sources\lessons\PrintScreens\LessonE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E\Untitled-01.jp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152" cy="3542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69C" w:rsidRDefault="000C669C" w:rsidP="000C669C">
      <w:pPr>
        <w:rPr>
          <w:lang w:val="en-US"/>
        </w:rPr>
      </w:pPr>
    </w:p>
    <w:p w:rsidR="000C669C" w:rsidRDefault="000C669C" w:rsidP="000C669C">
      <w:pPr>
        <w:pStyle w:val="a"/>
        <w:numPr>
          <w:ilvl w:val="0"/>
          <w:numId w:val="0"/>
        </w:numPr>
        <w:rPr>
          <w:lang w:val="en-US"/>
        </w:rPr>
      </w:pPr>
      <w:r>
        <w:t>Создадим</w:t>
      </w:r>
      <w:r w:rsidRPr="00901734">
        <w:rPr>
          <w:lang w:val="en-US"/>
        </w:rPr>
        <w:t xml:space="preserve"> </w:t>
      </w:r>
      <w:r>
        <w:t>папочку</w:t>
      </w:r>
      <w:r w:rsidRPr="00901734">
        <w:rPr>
          <w:lang w:val="en-US"/>
        </w:rPr>
        <w:t xml:space="preserve"> </w:t>
      </w:r>
      <w:r>
        <w:t>типа</w:t>
      </w:r>
      <w:r w:rsidRPr="00901734">
        <w:rPr>
          <w:lang w:val="en-US"/>
        </w:rPr>
        <w:t xml:space="preserve"> </w:t>
      </w:r>
      <w:r>
        <w:rPr>
          <w:lang w:val="en-US"/>
        </w:rPr>
        <w:t>Solution</w:t>
      </w:r>
      <w:r w:rsidRPr="00901734">
        <w:rPr>
          <w:lang w:val="en-US"/>
        </w:rPr>
        <w:t xml:space="preserve"> </w:t>
      </w:r>
      <w:r>
        <w:rPr>
          <w:lang w:val="en-US"/>
        </w:rPr>
        <w:t>Folder</w:t>
      </w:r>
      <w:r w:rsidRPr="00901734">
        <w:rPr>
          <w:lang w:val="en-US"/>
        </w:rPr>
        <w:t xml:space="preserve"> </w:t>
      </w:r>
      <w:r>
        <w:rPr>
          <w:b/>
          <w:lang w:val="en-US"/>
        </w:rPr>
        <w:t>Test</w:t>
      </w:r>
      <w:r w:rsidRPr="00901734">
        <w:rPr>
          <w:b/>
          <w:lang w:val="en-US"/>
        </w:rPr>
        <w:t xml:space="preserve"> </w:t>
      </w:r>
      <w:r>
        <w:t>и</w:t>
      </w:r>
      <w:r w:rsidRPr="00901734">
        <w:rPr>
          <w:lang w:val="en-US"/>
        </w:rPr>
        <w:t xml:space="preserve"> </w:t>
      </w:r>
      <w:r>
        <w:t>в</w:t>
      </w:r>
      <w:r w:rsidRPr="00901734">
        <w:rPr>
          <w:lang w:val="en-US"/>
        </w:rPr>
        <w:t xml:space="preserve"> </w:t>
      </w:r>
      <w:r>
        <w:t>нее</w:t>
      </w:r>
      <w:r w:rsidRPr="00901734">
        <w:rPr>
          <w:lang w:val="en-US"/>
        </w:rPr>
        <w:t xml:space="preserve"> </w:t>
      </w:r>
      <w:r>
        <w:t>добавим</w:t>
      </w:r>
      <w:r w:rsidRPr="00901734">
        <w:rPr>
          <w:lang w:val="en-US"/>
        </w:rPr>
        <w:t xml:space="preserve"> </w:t>
      </w:r>
      <w:r>
        <w:t>проект</w:t>
      </w:r>
      <w:r w:rsidRPr="00901734">
        <w:rPr>
          <w:lang w:val="en-US"/>
        </w:rPr>
        <w:t xml:space="preserve"> </w:t>
      </w:r>
      <w:r>
        <w:rPr>
          <w:lang w:val="en-US"/>
        </w:rPr>
        <w:t>LessonProject</w:t>
      </w:r>
      <w:r w:rsidRPr="00901734">
        <w:rPr>
          <w:lang w:val="en-US"/>
        </w:rPr>
        <w:t>.</w:t>
      </w:r>
      <w:r>
        <w:rPr>
          <w:lang w:val="en-US"/>
        </w:rPr>
        <w:t>UnitTest</w:t>
      </w:r>
      <w:r w:rsidRPr="00901734">
        <w:rPr>
          <w:lang w:val="en-US"/>
        </w:rPr>
        <w:t xml:space="preserve"> </w:t>
      </w:r>
      <w:r w:rsidR="00901734">
        <w:t>и</w:t>
      </w:r>
      <w:r w:rsidR="00901734" w:rsidRPr="00901734">
        <w:rPr>
          <w:lang w:val="en-US"/>
        </w:rPr>
        <w:t xml:space="preserve"> </w:t>
      </w:r>
      <w:r w:rsidR="00901734">
        <w:t>установим</w:t>
      </w:r>
      <w:r w:rsidR="00901734" w:rsidRPr="00901734">
        <w:rPr>
          <w:lang w:val="en-US"/>
        </w:rPr>
        <w:t xml:space="preserve"> </w:t>
      </w:r>
      <w:r w:rsidR="00901734">
        <w:t>там</w:t>
      </w:r>
      <w:r w:rsidR="00901734" w:rsidRPr="00901734">
        <w:rPr>
          <w:lang w:val="en-US"/>
        </w:rPr>
        <w:t xml:space="preserve"> </w:t>
      </w:r>
      <w:r w:rsidR="00901734">
        <w:rPr>
          <w:lang w:val="en-US"/>
        </w:rPr>
        <w:t>NUnit:</w:t>
      </w:r>
    </w:p>
    <w:p w:rsidR="00901734" w:rsidRPr="00901734" w:rsidRDefault="00901734" w:rsidP="00901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901734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NUnit</w:t>
      </w:r>
    </w:p>
    <w:p w:rsidR="00901734" w:rsidRDefault="00901734" w:rsidP="000C669C">
      <w:pPr>
        <w:rPr>
          <w:lang w:val="en-US"/>
        </w:rPr>
      </w:pPr>
      <w:r>
        <w:t>Создадим</w:t>
      </w:r>
      <w:r w:rsidRPr="00901734">
        <w:rPr>
          <w:lang w:val="en-US"/>
        </w:rPr>
        <w:t xml:space="preserve"> </w:t>
      </w:r>
      <w:r>
        <w:t>класс</w:t>
      </w:r>
      <w:r w:rsidRPr="00901734">
        <w:rPr>
          <w:lang w:val="en-US"/>
        </w:rPr>
        <w:t xml:space="preserve"> </w:t>
      </w:r>
      <w:r>
        <w:rPr>
          <w:lang w:val="en-US"/>
        </w:rPr>
        <w:t xml:space="preserve">UserControllerTest </w:t>
      </w:r>
      <w:r>
        <w:t>в</w:t>
      </w:r>
      <w:r w:rsidRPr="00901734">
        <w:rPr>
          <w:lang w:val="en-US"/>
        </w:rPr>
        <w:t xml:space="preserve"> (</w:t>
      </w:r>
      <w:r w:rsidR="00FB6A3D">
        <w:rPr>
          <w:lang w:val="en-US"/>
        </w:rPr>
        <w:t>/Test/Default/UserContoller.cs)</w:t>
      </w:r>
      <w:r>
        <w:rPr>
          <w:lang w:val="en-US"/>
        </w:rPr>
        <w:t>:</w:t>
      </w:r>
    </w:p>
    <w:p w:rsidR="00901734" w:rsidRPr="00242ACF" w:rsidRDefault="00901734" w:rsidP="00901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[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TestFixture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901734" w:rsidRPr="00242ACF" w:rsidRDefault="00901734" w:rsidP="00901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UserControllerTest</w:t>
      </w:r>
    </w:p>
    <w:p w:rsidR="00901734" w:rsidRPr="00242ACF" w:rsidRDefault="00901734" w:rsidP="00901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01734" w:rsidRPr="00901734" w:rsidRDefault="00901734" w:rsidP="00901734">
      <w:pPr>
        <w:rPr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0C669C" w:rsidRPr="00242ACF" w:rsidRDefault="000C669C" w:rsidP="000C669C">
      <w:pPr>
        <w:rPr>
          <w:lang w:val="en-US"/>
        </w:rPr>
      </w:pPr>
      <w:r>
        <w:t>Итак</w:t>
      </w:r>
      <w:r w:rsidRPr="00242ACF">
        <w:rPr>
          <w:lang w:val="en-US"/>
        </w:rPr>
        <w:t xml:space="preserve">, </w:t>
      </w:r>
      <w:r>
        <w:t>принцип</w:t>
      </w:r>
      <w:r w:rsidRPr="00242ACF">
        <w:rPr>
          <w:lang w:val="en-US"/>
        </w:rPr>
        <w:t xml:space="preserve"> </w:t>
      </w:r>
      <w:r>
        <w:t>написания</w:t>
      </w:r>
      <w:r w:rsidRPr="00242ACF">
        <w:rPr>
          <w:lang w:val="en-US"/>
        </w:rPr>
        <w:t xml:space="preserve"> </w:t>
      </w:r>
      <w:r>
        <w:t>наименования</w:t>
      </w:r>
      <w:r w:rsidRPr="00242ACF">
        <w:rPr>
          <w:lang w:val="en-US"/>
        </w:rPr>
        <w:t xml:space="preserve"> </w:t>
      </w:r>
      <w:r>
        <w:t>методов</w:t>
      </w:r>
      <w:r w:rsidRPr="00242ACF">
        <w:rPr>
          <w:lang w:val="en-US"/>
        </w:rPr>
        <w:t xml:space="preserve"> </w:t>
      </w:r>
      <w:r>
        <w:t>тестов</w:t>
      </w:r>
      <w:r w:rsidRPr="00242ACF">
        <w:rPr>
          <w:lang w:val="en-US"/>
        </w:rPr>
        <w:t xml:space="preserve"> </w:t>
      </w:r>
      <w:r>
        <w:rPr>
          <w:lang w:val="en-US"/>
        </w:rPr>
        <w:t>Method</w:t>
      </w:r>
      <w:r w:rsidRPr="00242ACF">
        <w:rPr>
          <w:lang w:val="en-US"/>
        </w:rPr>
        <w:t>_</w:t>
      </w:r>
      <w:r>
        <w:rPr>
          <w:lang w:val="en-US"/>
        </w:rPr>
        <w:t>Scenario</w:t>
      </w:r>
      <w:r w:rsidRPr="00242ACF">
        <w:rPr>
          <w:lang w:val="en-US"/>
        </w:rPr>
        <w:t>_</w:t>
      </w:r>
      <w:r>
        <w:rPr>
          <w:lang w:val="en-US"/>
        </w:rPr>
        <w:t>ExpectedBehavior</w:t>
      </w:r>
      <w:r w:rsidRPr="00242ACF">
        <w:rPr>
          <w:lang w:val="en-US"/>
        </w:rPr>
        <w:t>:</w:t>
      </w:r>
    </w:p>
    <w:p w:rsidR="000C669C" w:rsidRPr="000A364D" w:rsidRDefault="000C669C" w:rsidP="002037CD">
      <w:pPr>
        <w:pStyle w:val="a6"/>
        <w:numPr>
          <w:ilvl w:val="0"/>
          <w:numId w:val="70"/>
        </w:numPr>
      </w:pPr>
      <w:r>
        <w:rPr>
          <w:lang w:val="en-US"/>
        </w:rPr>
        <w:t>Method</w:t>
      </w:r>
      <w:r w:rsidRPr="000A364D">
        <w:t xml:space="preserve"> – </w:t>
      </w:r>
      <w:r>
        <w:t xml:space="preserve">метод </w:t>
      </w:r>
      <w:r w:rsidRPr="000A364D">
        <w:t>[</w:t>
      </w:r>
      <w:r>
        <w:t>или свойство</w:t>
      </w:r>
      <w:r w:rsidRPr="000A364D">
        <w:t>]</w:t>
      </w:r>
      <w:r>
        <w:t xml:space="preserve">, который тестируем </w:t>
      </w:r>
    </w:p>
    <w:p w:rsidR="000C669C" w:rsidRPr="00DE67B6" w:rsidRDefault="000C669C" w:rsidP="002037CD">
      <w:pPr>
        <w:pStyle w:val="a6"/>
        <w:numPr>
          <w:ilvl w:val="0"/>
          <w:numId w:val="70"/>
        </w:numPr>
        <w:rPr>
          <w:lang w:val="en-US"/>
        </w:rPr>
      </w:pPr>
      <w:r>
        <w:rPr>
          <w:lang w:val="en-US"/>
        </w:rPr>
        <w:t xml:space="preserve">Scenario – </w:t>
      </w:r>
      <w:r>
        <w:t>сценарий, который мы тестируем</w:t>
      </w:r>
    </w:p>
    <w:p w:rsidR="000C669C" w:rsidRPr="00DE67B6" w:rsidRDefault="000C669C" w:rsidP="002037CD">
      <w:pPr>
        <w:pStyle w:val="a6"/>
        <w:numPr>
          <w:ilvl w:val="0"/>
          <w:numId w:val="70"/>
        </w:numPr>
        <w:rPr>
          <w:lang w:val="en-US"/>
        </w:rPr>
      </w:pPr>
      <w:r>
        <w:rPr>
          <w:lang w:val="en-US"/>
        </w:rPr>
        <w:t xml:space="preserve">ExpectedBehavior – </w:t>
      </w:r>
      <w:r>
        <w:t>ожидаемое поведение</w:t>
      </w:r>
    </w:p>
    <w:p w:rsidR="000C669C" w:rsidRPr="00901734" w:rsidRDefault="000C669C" w:rsidP="000C669C">
      <w:r>
        <w:t>Например</w:t>
      </w:r>
      <w:r w:rsidR="00901734">
        <w:t>,</w:t>
      </w:r>
      <w:r w:rsidR="00901734" w:rsidRPr="00901734">
        <w:t xml:space="preserve"> </w:t>
      </w:r>
      <w:r w:rsidR="00901734">
        <w:t xml:space="preserve">проверяем первое, что возвращаем </w:t>
      </w:r>
      <w:r w:rsidR="00901734">
        <w:rPr>
          <w:lang w:val="en-US"/>
        </w:rPr>
        <w:t>View</w:t>
      </w:r>
      <w:r w:rsidR="00901734" w:rsidRPr="00901734">
        <w:t xml:space="preserve"> </w:t>
      </w:r>
      <w:r w:rsidR="00901734">
        <w:rPr>
          <w:lang w:val="en-US"/>
        </w:rPr>
        <w:t>c</w:t>
      </w:r>
      <w:r w:rsidR="00901734" w:rsidRPr="00901734">
        <w:t xml:space="preserve"> </w:t>
      </w:r>
      <w:r w:rsidR="00901734">
        <w:t xml:space="preserve">классом </w:t>
      </w:r>
      <w:r w:rsidR="00901734">
        <w:rPr>
          <w:lang w:val="en-US"/>
        </w:rPr>
        <w:t>UserView</w:t>
      </w:r>
      <w:r w:rsidR="00901734" w:rsidRPr="00901734">
        <w:t xml:space="preserve"> для регистрации:</w:t>
      </w:r>
    </w:p>
    <w:p w:rsidR="00901734" w:rsidRPr="00901734" w:rsidRDefault="00901734" w:rsidP="00901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017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017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17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017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Register_GetView_ItsOkViewModelIsUserView()</w:t>
      </w:r>
    </w:p>
    <w:p w:rsidR="00901734" w:rsidRPr="00901734" w:rsidRDefault="00901734" w:rsidP="00901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17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A38" w:rsidRPr="00026A38" w:rsidRDefault="00901734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17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026A38"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="00026A38"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="00026A38" w:rsidRPr="00026A3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"=====INIT======"</w:t>
      </w:r>
      <w:r w:rsidR="00026A38"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A38" w:rsidRPr="00026A38" w:rsidRDefault="00026A38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A3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026A3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026A38" w:rsidRPr="00026A38" w:rsidRDefault="00026A38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026A3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"======ACT======"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A38" w:rsidRPr="00026A38" w:rsidRDefault="00026A38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A3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 = controller.Register();</w:t>
      </w:r>
    </w:p>
    <w:p w:rsidR="00026A38" w:rsidRPr="00026A38" w:rsidRDefault="00026A38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026A3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"====ASSERT====="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A38" w:rsidRPr="00026A38" w:rsidRDefault="00026A38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ViewResult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&gt;(result);</w:t>
      </w:r>
    </w:p>
    <w:p w:rsidR="00026A38" w:rsidRPr="002C619F" w:rsidRDefault="00026A38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&gt;(((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ViewResult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)result).Model);</w:t>
      </w:r>
    </w:p>
    <w:p w:rsidR="00901734" w:rsidRPr="002C619F" w:rsidRDefault="00901734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017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01734" w:rsidRDefault="00901734" w:rsidP="00901734">
      <w:r>
        <w:t>Итак, все тесты делятся на 3 части</w:t>
      </w:r>
      <w:r w:rsidRPr="00901734">
        <w:t xml:space="preserve"> </w:t>
      </w:r>
      <w:r>
        <w:rPr>
          <w:lang w:val="en-US"/>
        </w:rPr>
        <w:t>Init</w:t>
      </w:r>
      <w:r w:rsidRPr="00901734">
        <w:t>-&gt;</w:t>
      </w:r>
      <w:r>
        <w:rPr>
          <w:lang w:val="en-US"/>
        </w:rPr>
        <w:t>Act</w:t>
      </w:r>
      <w:r w:rsidRPr="00901734">
        <w:t>-&gt;</w:t>
      </w:r>
      <w:r>
        <w:rPr>
          <w:lang w:val="en-US"/>
        </w:rPr>
        <w:t>Assert</w:t>
      </w:r>
      <w:r>
        <w:t>:</w:t>
      </w:r>
    </w:p>
    <w:p w:rsidR="00901734" w:rsidRPr="00901734" w:rsidRDefault="00901734" w:rsidP="002037CD">
      <w:pPr>
        <w:pStyle w:val="a6"/>
        <w:numPr>
          <w:ilvl w:val="0"/>
          <w:numId w:val="71"/>
        </w:numPr>
      </w:pPr>
      <w:r>
        <w:rPr>
          <w:lang w:val="en-US"/>
        </w:rPr>
        <w:t>Init</w:t>
      </w:r>
      <w:r w:rsidRPr="00901734">
        <w:t xml:space="preserve"> – </w:t>
      </w:r>
      <w:r>
        <w:t xml:space="preserve">инициализация, мы получаем наш </w:t>
      </w:r>
      <w:r>
        <w:rPr>
          <w:lang w:val="en-US"/>
        </w:rPr>
        <w:t>UserController</w:t>
      </w:r>
    </w:p>
    <w:p w:rsidR="00901734" w:rsidRPr="00901734" w:rsidRDefault="00901734" w:rsidP="002037CD">
      <w:pPr>
        <w:pStyle w:val="a6"/>
        <w:numPr>
          <w:ilvl w:val="0"/>
          <w:numId w:val="71"/>
        </w:numPr>
      </w:pPr>
      <w:r>
        <w:rPr>
          <w:lang w:val="en-US"/>
        </w:rPr>
        <w:t>Act</w:t>
      </w:r>
      <w:r w:rsidRPr="00901734">
        <w:t xml:space="preserve"> – </w:t>
      </w:r>
      <w:r>
        <w:t xml:space="preserve">действие, мы запускаем наш </w:t>
      </w:r>
      <w:r>
        <w:rPr>
          <w:lang w:val="en-US"/>
        </w:rPr>
        <w:t>controller</w:t>
      </w:r>
      <w:r w:rsidRPr="00901734">
        <w:t>.</w:t>
      </w:r>
      <w:r>
        <w:rPr>
          <w:lang w:val="en-US"/>
        </w:rPr>
        <w:t>Register</w:t>
      </w:r>
    </w:p>
    <w:p w:rsidR="00901734" w:rsidRDefault="00901734" w:rsidP="002037CD">
      <w:pPr>
        <w:pStyle w:val="a6"/>
        <w:numPr>
          <w:ilvl w:val="0"/>
          <w:numId w:val="71"/>
        </w:numPr>
      </w:pPr>
      <w:r>
        <w:rPr>
          <w:lang w:val="en-US"/>
        </w:rPr>
        <w:t>Assert</w:t>
      </w:r>
      <w:r w:rsidRPr="00901734">
        <w:t xml:space="preserve"> – </w:t>
      </w:r>
      <w:r>
        <w:t>проверка, что всё действительно так.</w:t>
      </w:r>
    </w:p>
    <w:p w:rsidR="00901734" w:rsidRPr="00901734" w:rsidRDefault="00901734" w:rsidP="00901734">
      <w:pPr>
        <w:rPr>
          <w:lang w:val="en-US"/>
        </w:rPr>
      </w:pPr>
      <w:r>
        <w:t xml:space="preserve">Откроем вкладку </w:t>
      </w:r>
      <w:r>
        <w:rPr>
          <w:lang w:val="en-US"/>
        </w:rPr>
        <w:t>Test Explorer:</w:t>
      </w:r>
    </w:p>
    <w:p w:rsidR="00901734" w:rsidRDefault="00901734" w:rsidP="00901734">
      <w:pPr>
        <w:rPr>
          <w:lang w:val="en-US"/>
        </w:rPr>
      </w:pPr>
      <w:r>
        <w:t xml:space="preserve"> </w:t>
      </w:r>
      <w:r>
        <w:rPr>
          <w:noProof/>
          <w:lang w:eastAsia="ru-RU"/>
        </w:rPr>
        <w:drawing>
          <wp:inline distT="0" distB="0" distL="0" distR="0" wp14:anchorId="7D5A6892" wp14:editId="106AA473">
            <wp:extent cx="5262113" cy="2876832"/>
            <wp:effectExtent l="0" t="0" r="0" b="0"/>
            <wp:docPr id="91" name="Рисунок 91" descr="D:\Projects\RepositoryMercurial\WebTemplate\Sources\lessons\PrintScreens\LessonE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E\Untitled-02.jp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750" cy="288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734" w:rsidRDefault="00901734" w:rsidP="00901734">
      <w:r>
        <w:t xml:space="preserve">Если адаптер </w:t>
      </w:r>
      <w:r>
        <w:rPr>
          <w:lang w:val="en-US"/>
        </w:rPr>
        <w:t>NUnit</w:t>
      </w:r>
      <w:r w:rsidRPr="00901734">
        <w:t xml:space="preserve"> </w:t>
      </w:r>
      <w:r>
        <w:t>правильно был установлен</w:t>
      </w:r>
      <w:r w:rsidR="00855BD8">
        <w:t>,</w:t>
      </w:r>
      <w:r>
        <w:t xml:space="preserve"> то мы увидим наш </w:t>
      </w:r>
      <w:r w:rsidR="00855BD8">
        <w:t>тест-</w:t>
      </w:r>
      <w:r>
        <w:t>метод.</w:t>
      </w:r>
      <w:r w:rsidR="00855BD8">
        <w:t xml:space="preserve"> </w:t>
      </w:r>
    </w:p>
    <w:p w:rsidR="00242ACF" w:rsidRDefault="00855BD8" w:rsidP="001B46AC">
      <w:r>
        <w:t>Запускаем. Тест пройден, можно идти открывать шампанское. Стоооп. Это лишь самая легкая часть, а как быть с той частью</w:t>
      </w:r>
      <w:r w:rsidR="00432F4B">
        <w:t>,</w:t>
      </w:r>
      <w:r>
        <w:t xml:space="preserve"> где мы что-то сохраняем. </w:t>
      </w:r>
      <w:r w:rsidR="00432F4B">
        <w:t xml:space="preserve">В </w:t>
      </w:r>
      <w:r>
        <w:t xml:space="preserve">данном случае мы не имеем БД, наш </w:t>
      </w:r>
      <w:r>
        <w:rPr>
          <w:lang w:val="en-US"/>
        </w:rPr>
        <w:t>Repositary</w:t>
      </w:r>
      <w:r w:rsidRPr="00855BD8">
        <w:t xml:space="preserve"> </w:t>
      </w:r>
      <w:r>
        <w:t>–</w:t>
      </w:r>
      <w:r w:rsidRPr="00855BD8">
        <w:t xml:space="preserve"> </w:t>
      </w:r>
      <w:r>
        <w:rPr>
          <w:lang w:val="en-US"/>
        </w:rPr>
        <w:t>null</w:t>
      </w:r>
      <w:r w:rsidRPr="00855BD8">
        <w:t xml:space="preserve">, </w:t>
      </w:r>
      <w:r>
        <w:t xml:space="preserve">ноль, ничего. </w:t>
      </w:r>
    </w:p>
    <w:p w:rsidR="00242ACF" w:rsidRDefault="001B46AC" w:rsidP="00242ACF">
      <w:r>
        <w:t>Изучим теперь класс и методы для</w:t>
      </w:r>
      <w:r w:rsidR="00242ACF">
        <w:t xml:space="preserve"> инициализации</w:t>
      </w:r>
      <w:r w:rsidR="00C41772">
        <w:t xml:space="preserve"> (</w:t>
      </w:r>
      <w:hyperlink r:id="rId164" w:history="1">
        <w:r w:rsidR="00C41772" w:rsidRPr="00C41772">
          <w:rPr>
            <w:rStyle w:val="a7"/>
          </w:rPr>
          <w:t>документация</w:t>
        </w:r>
      </w:hyperlink>
      <w:r w:rsidR="00C41772">
        <w:t>)</w:t>
      </w:r>
      <w:r w:rsidR="00242ACF">
        <w:t>:</w:t>
      </w:r>
    </w:p>
    <w:p w:rsidR="00242ACF" w:rsidRDefault="00242ACF" w:rsidP="002037CD">
      <w:pPr>
        <w:pStyle w:val="a6"/>
        <w:numPr>
          <w:ilvl w:val="0"/>
          <w:numId w:val="73"/>
        </w:numPr>
      </w:pPr>
      <w:r>
        <w:rPr>
          <w:lang w:val="en-US"/>
        </w:rPr>
        <w:t>SetUpFixture</w:t>
      </w:r>
      <w:r w:rsidRPr="00242ACF">
        <w:t xml:space="preserve"> </w:t>
      </w:r>
      <w:r w:rsidR="003D6442">
        <w:t>–</w:t>
      </w:r>
      <w:r>
        <w:t xml:space="preserve"> класс</w:t>
      </w:r>
      <w:r w:rsidR="003D6442">
        <w:t>,</w:t>
      </w:r>
      <w:r>
        <w:t xml:space="preserve"> помеченный этим атрибутом</w:t>
      </w:r>
      <w:r w:rsidR="003D6442">
        <w:t>,</w:t>
      </w:r>
      <w:r>
        <w:t xml:space="preserve"> </w:t>
      </w:r>
      <w:r w:rsidR="002E6591">
        <w:t>означает</w:t>
      </w:r>
      <w:r w:rsidR="003D6442">
        <w:t>,</w:t>
      </w:r>
      <w:r w:rsidR="002E6591">
        <w:t xml:space="preserve"> что в нем есть методы</w:t>
      </w:r>
      <w:r w:rsidR="003D6442">
        <w:t>,</w:t>
      </w:r>
      <w:r w:rsidR="002E6591">
        <w:t xml:space="preserve"> которые проводят инициализацию перед тестами и зачистку после тестов</w:t>
      </w:r>
      <w:r w:rsidR="00026A38" w:rsidRPr="00026A38">
        <w:t xml:space="preserve">. </w:t>
      </w:r>
      <w:r w:rsidR="00026A38">
        <w:t>Это относится к одному и тому же пространству имен.</w:t>
      </w:r>
    </w:p>
    <w:p w:rsidR="00242ACF" w:rsidRDefault="002E6591" w:rsidP="002037CD">
      <w:pPr>
        <w:pStyle w:val="a6"/>
        <w:numPr>
          <w:ilvl w:val="1"/>
          <w:numId w:val="73"/>
        </w:numPr>
      </w:pPr>
      <w:r>
        <w:rPr>
          <w:lang w:val="en-US"/>
        </w:rPr>
        <w:t>Setup</w:t>
      </w:r>
      <w:r w:rsidRPr="002E6591">
        <w:t xml:space="preserve"> – </w:t>
      </w:r>
      <w:r>
        <w:t xml:space="preserve">метод, помеченный этим атрибутом, вызывается до выполнения всех тестовых методов. Если находится в классе с атрибутом </w:t>
      </w:r>
      <w:r>
        <w:rPr>
          <w:lang w:val="en-US"/>
        </w:rPr>
        <w:t>TestFixture</w:t>
      </w:r>
      <w:r w:rsidRPr="002E6591">
        <w:t xml:space="preserve">, </w:t>
      </w:r>
      <w:r>
        <w:t>то вызывается перед выполнением методов только этого класса.</w:t>
      </w:r>
    </w:p>
    <w:p w:rsidR="002E6591" w:rsidRDefault="002E6591" w:rsidP="002037CD">
      <w:pPr>
        <w:pStyle w:val="a6"/>
        <w:numPr>
          <w:ilvl w:val="1"/>
          <w:numId w:val="73"/>
        </w:numPr>
      </w:pPr>
      <w:r>
        <w:rPr>
          <w:lang w:val="en-US"/>
        </w:rPr>
        <w:t>TearDown</w:t>
      </w:r>
      <w:r w:rsidRPr="002E6591">
        <w:t xml:space="preserve"> – </w:t>
      </w:r>
      <w:r>
        <w:t xml:space="preserve">метод, помеченный этим атрибутом, вызывается после выполнения всех тестов. Если находится в классе с атрибутом </w:t>
      </w:r>
      <w:r>
        <w:rPr>
          <w:lang w:val="en-US"/>
        </w:rPr>
        <w:t>TestFixture</w:t>
      </w:r>
      <w:r w:rsidRPr="002E6591">
        <w:t xml:space="preserve">, </w:t>
      </w:r>
      <w:r>
        <w:t xml:space="preserve">то вызывается после выполнения всех методов. </w:t>
      </w:r>
    </w:p>
    <w:p w:rsidR="002E6591" w:rsidRPr="002E6591" w:rsidRDefault="002E6591" w:rsidP="002E6591">
      <w:r>
        <w:t xml:space="preserve">Создадим класс </w:t>
      </w:r>
      <w:r>
        <w:rPr>
          <w:lang w:val="en-US"/>
        </w:rPr>
        <w:t>UnitTestSetupFixture</w:t>
      </w:r>
      <w:r w:rsidRPr="002E6591">
        <w:t>.</w:t>
      </w:r>
      <w:r>
        <w:rPr>
          <w:lang w:val="en-US"/>
        </w:rPr>
        <w:t>cs</w:t>
      </w:r>
      <w:r w:rsidRPr="002E6591">
        <w:t xml:space="preserve"> (/</w:t>
      </w:r>
      <w:r>
        <w:rPr>
          <w:lang w:val="en-US"/>
        </w:rPr>
        <w:t>Setup</w:t>
      </w:r>
      <w:r w:rsidRPr="002E6591">
        <w:t>/</w:t>
      </w:r>
      <w:r>
        <w:rPr>
          <w:lang w:val="en-US"/>
        </w:rPr>
        <w:t>UnitTestSetupFixture</w:t>
      </w:r>
      <w:r w:rsidRPr="002E6591">
        <w:t>.</w:t>
      </w:r>
      <w:r>
        <w:rPr>
          <w:lang w:val="en-US"/>
        </w:rPr>
        <w:t>cs</w:t>
      </w:r>
      <w:r w:rsidRPr="002E6591">
        <w:t>):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SetUpFixture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845B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45B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UnitTestSetupFixture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SetUp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45B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45B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Setup()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845B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"==============="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845B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"=====START====="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845B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"==============="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TearDown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45B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45B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TearDown()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845B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"==============="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845B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"=====BYE!======"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845B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"==============="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E6591" w:rsidRPr="002E6591" w:rsidRDefault="006845BC" w:rsidP="006845BC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42ACF" w:rsidRDefault="001B46AC" w:rsidP="001C2890">
      <w:r>
        <w:t>Запустим и получим: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===============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=====START=====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===============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=====INIT======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======ACT======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====ASSERT=====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===============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=====BYE!======</w:t>
      </w:r>
    </w:p>
    <w:p w:rsidR="001B46AC" w:rsidRDefault="001B46AC" w:rsidP="001B46AC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===============</w:t>
      </w:r>
    </w:p>
    <w:p w:rsidR="001B46AC" w:rsidRPr="00242ACF" w:rsidRDefault="001B46AC" w:rsidP="001B46AC">
      <w:pPr>
        <w:pStyle w:val="3"/>
      </w:pPr>
      <w:r>
        <w:rPr>
          <w:lang w:val="en-US"/>
        </w:rPr>
        <w:t>Mock</w:t>
      </w:r>
    </w:p>
    <w:p w:rsidR="001B46AC" w:rsidRDefault="001B46AC" w:rsidP="001B46AC">
      <w:r>
        <w:t xml:space="preserve">Итак, </w:t>
      </w:r>
      <w:r>
        <w:rPr>
          <w:lang w:val="en-US"/>
        </w:rPr>
        <w:t>Mock</w:t>
      </w:r>
      <w:r w:rsidRPr="00432F4B">
        <w:t xml:space="preserve"> – </w:t>
      </w:r>
      <w:r>
        <w:t xml:space="preserve">это объект-пародия. Т.е. например, не база данных, а что-то похожее на базу данных. Мираж, в общем-то. Есть еще </w:t>
      </w:r>
      <w:r>
        <w:rPr>
          <w:lang w:val="en-US"/>
        </w:rPr>
        <w:t>Stub</w:t>
      </w:r>
      <w:r w:rsidRPr="00432F4B">
        <w:t xml:space="preserve"> – </w:t>
      </w:r>
      <w:r>
        <w:t>это заглушка. Пример метода заглушки: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GetRandom()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4;</w:t>
      </w:r>
    </w:p>
    <w:p w:rsidR="001B46AC" w:rsidRPr="00242ACF" w:rsidRDefault="001B46AC" w:rsidP="001B46A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B46AC" w:rsidRPr="00242ACF" w:rsidRDefault="001B46AC" w:rsidP="001B46AC">
      <w:pPr>
        <w:rPr>
          <w:lang w:val="en-US"/>
        </w:rPr>
      </w:pPr>
      <w:r w:rsidRPr="00432F4B">
        <w:t>Но</w:t>
      </w:r>
      <w:r w:rsidRPr="00242ACF">
        <w:rPr>
          <w:lang w:val="en-US"/>
        </w:rPr>
        <w:t xml:space="preserve"> </w:t>
      </w:r>
      <w:r w:rsidRPr="00432F4B">
        <w:t>мы</w:t>
      </w:r>
      <w:r w:rsidRPr="00242ACF">
        <w:rPr>
          <w:lang w:val="en-US"/>
        </w:rPr>
        <w:t xml:space="preserve"> </w:t>
      </w:r>
      <w:r w:rsidRPr="00432F4B">
        <w:t>будем</w:t>
      </w:r>
      <w:r w:rsidRPr="00242ACF">
        <w:rPr>
          <w:lang w:val="en-US"/>
        </w:rPr>
        <w:t xml:space="preserve"> </w:t>
      </w:r>
      <w:r w:rsidRPr="00432F4B">
        <w:t>использовать</w:t>
      </w:r>
      <w:r w:rsidRPr="00242ACF">
        <w:rPr>
          <w:lang w:val="en-US"/>
        </w:rPr>
        <w:t xml:space="preserve"> Mock:</w:t>
      </w:r>
    </w:p>
    <w:p w:rsidR="001B46AC" w:rsidRPr="00242ACF" w:rsidRDefault="001B46AC" w:rsidP="001B46AC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242ACF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Moq</w:t>
      </w:r>
    </w:p>
    <w:p w:rsidR="001B46AC" w:rsidRDefault="001B46AC" w:rsidP="001B46AC">
      <w:r w:rsidRPr="00432F4B">
        <w:t>Определим, какое окружение есть у нас, чтобы мы проинициализировали для него Mock-</w:t>
      </w:r>
      <w:r>
        <w:t>объекты</w:t>
      </w:r>
      <w:r w:rsidR="00DC14FF">
        <w:t>. В принципе</w:t>
      </w:r>
      <w:r w:rsidR="00DC14FF" w:rsidRPr="00DC14FF">
        <w:t>,</w:t>
      </w:r>
      <w:r w:rsidR="00DC14FF">
        <w:t xml:space="preserve"> это всё</w:t>
      </w:r>
      <w:r w:rsidR="003D6442">
        <w:t>,</w:t>
      </w:r>
      <w:r w:rsidR="00DC14FF">
        <w:t xml:space="preserve"> что мы некогда вынесли в </w:t>
      </w:r>
      <w:r w:rsidR="00DC14FF">
        <w:rPr>
          <w:lang w:val="en-US"/>
        </w:rPr>
        <w:t>Ninject</w:t>
      </w:r>
      <w:r w:rsidR="00DC14FF" w:rsidRPr="00DC14FF">
        <w:t xml:space="preserve"> </w:t>
      </w:r>
      <w:r w:rsidR="00DC14FF">
        <w:rPr>
          <w:lang w:val="en-US"/>
        </w:rPr>
        <w:t>Kernel</w:t>
      </w:r>
      <w:r>
        <w:t>:</w:t>
      </w:r>
    </w:p>
    <w:p w:rsidR="00DC14FF" w:rsidRPr="00DC14FF" w:rsidRDefault="00DC14FF" w:rsidP="002037CD">
      <w:pPr>
        <w:pStyle w:val="a6"/>
        <w:numPr>
          <w:ilvl w:val="0"/>
          <w:numId w:val="72"/>
        </w:numPr>
      </w:pPr>
      <w:r>
        <w:rPr>
          <w:lang w:val="en-US"/>
        </w:rPr>
        <w:t>I</w:t>
      </w:r>
      <w:r w:rsidR="001B46AC" w:rsidRPr="00DC14FF">
        <w:rPr>
          <w:lang w:val="en-US"/>
        </w:rPr>
        <w:t>Repository</w:t>
      </w:r>
    </w:p>
    <w:p w:rsidR="001B46AC" w:rsidRPr="00DC14FF" w:rsidRDefault="00DC14FF" w:rsidP="002037CD">
      <w:pPr>
        <w:pStyle w:val="a6"/>
        <w:numPr>
          <w:ilvl w:val="0"/>
          <w:numId w:val="72"/>
        </w:numPr>
      </w:pPr>
      <w:r>
        <w:rPr>
          <w:lang w:val="en-US"/>
        </w:rPr>
        <w:t>I</w:t>
      </w:r>
      <w:r w:rsidR="001B46AC" w:rsidRPr="00DC14FF">
        <w:rPr>
          <w:lang w:val="en-US"/>
        </w:rPr>
        <w:t>Config</w:t>
      </w:r>
    </w:p>
    <w:p w:rsidR="00DC14FF" w:rsidRPr="00DC14FF" w:rsidRDefault="00DC14FF" w:rsidP="002037CD">
      <w:pPr>
        <w:pStyle w:val="a6"/>
        <w:numPr>
          <w:ilvl w:val="0"/>
          <w:numId w:val="72"/>
        </w:numPr>
      </w:pPr>
      <w:r>
        <w:rPr>
          <w:lang w:val="en-US"/>
        </w:rPr>
        <w:t>I</w:t>
      </w:r>
      <w:r w:rsidRPr="00DC14FF">
        <w:rPr>
          <w:lang w:val="en-US"/>
        </w:rPr>
        <w:t>Mapper</w:t>
      </w:r>
    </w:p>
    <w:p w:rsidR="001B46AC" w:rsidRPr="00DC14FF" w:rsidRDefault="00DC14FF" w:rsidP="002037CD">
      <w:pPr>
        <w:pStyle w:val="a6"/>
        <w:numPr>
          <w:ilvl w:val="0"/>
          <w:numId w:val="72"/>
        </w:numPr>
        <w:rPr>
          <w:lang w:val="en-US"/>
        </w:rPr>
      </w:pPr>
      <w:r w:rsidRPr="00DC14FF">
        <w:rPr>
          <w:lang w:val="en-US"/>
        </w:rPr>
        <w:t>IAuthentication</w:t>
      </w:r>
    </w:p>
    <w:p w:rsidR="001B46AC" w:rsidRPr="00FB6A3D" w:rsidRDefault="001B46AC" w:rsidP="001B46AC">
      <w:r w:rsidRPr="00DC14FF">
        <w:t>И тут я с</w:t>
      </w:r>
      <w:r>
        <w:t xml:space="preserve">делаю небольшое замечание. Мы не можем вынести </w:t>
      </w:r>
      <w:r>
        <w:rPr>
          <w:lang w:val="en-US"/>
        </w:rPr>
        <w:t>Config</w:t>
      </w:r>
      <w:r w:rsidRPr="001C2890">
        <w:t xml:space="preserve"> </w:t>
      </w:r>
      <w:r>
        <w:t xml:space="preserve">в объекты-миражи. Не в плане, что это совсем невозможно, а в плане – что это плохая затея. Например, мы изменили шаблон письма так, что </w:t>
      </w:r>
      <w:r>
        <w:rPr>
          <w:lang w:val="en-US"/>
        </w:rPr>
        <w:t>string</w:t>
      </w:r>
      <w:r w:rsidRPr="001C2890">
        <w:t>.</w:t>
      </w:r>
      <w:r>
        <w:rPr>
          <w:lang w:val="en-US"/>
        </w:rPr>
        <w:t>Format</w:t>
      </w:r>
      <w:r w:rsidRPr="001C2890">
        <w:t xml:space="preserve">() </w:t>
      </w:r>
      <w:r>
        <w:t xml:space="preserve">выдает ошибку </w:t>
      </w:r>
      <w:r>
        <w:rPr>
          <w:lang w:val="en-US"/>
        </w:rPr>
        <w:t>FormatException</w:t>
      </w:r>
      <w:r w:rsidRPr="001C2890">
        <w:t xml:space="preserve">. </w:t>
      </w:r>
      <w:r>
        <w:t xml:space="preserve">А в тесте всё хорошо, тест отлично проходит. И за что он после этого отвечает? Ни за что. Так что файл конфигурации надо использовать оригинальный. </w:t>
      </w:r>
      <w:r w:rsidR="00FB6A3D">
        <w:t>Оставим это на потом</w:t>
      </w:r>
      <w:r w:rsidR="00FB6A3D" w:rsidRPr="00FB6A3D">
        <w:t>.</w:t>
      </w:r>
      <w:r>
        <w:t xml:space="preserve"> </w:t>
      </w:r>
    </w:p>
    <w:p w:rsidR="00DC14FF" w:rsidRDefault="00DC14FF" w:rsidP="001B46AC">
      <w:r>
        <w:t xml:space="preserve">По поводу, </w:t>
      </w:r>
      <w:r>
        <w:rPr>
          <w:lang w:val="en-US"/>
        </w:rPr>
        <w:t>IMapper</w:t>
      </w:r>
      <w:r w:rsidRPr="00DC14FF">
        <w:t xml:space="preserve"> – </w:t>
      </w:r>
      <w:r>
        <w:t xml:space="preserve">в этом нет необходимости, мы совершенно спокойно можем использовать и </w:t>
      </w:r>
      <w:r>
        <w:rPr>
          <w:lang w:val="en-US"/>
        </w:rPr>
        <w:t>CommonMapper</w:t>
      </w:r>
      <w:r w:rsidRPr="00DC14FF">
        <w:t>.</w:t>
      </w:r>
    </w:p>
    <w:p w:rsidR="00DC14FF" w:rsidRDefault="00DC14FF" w:rsidP="001B46AC">
      <w:pPr>
        <w:rPr>
          <w:lang w:val="en-US"/>
        </w:rPr>
      </w:pPr>
      <w:r>
        <w:lastRenderedPageBreak/>
        <w:t xml:space="preserve">Но для начала проинициазируем </w:t>
      </w:r>
      <w:r>
        <w:rPr>
          <w:lang w:val="en-US"/>
        </w:rPr>
        <w:t>IKernel</w:t>
      </w:r>
      <w:r w:rsidRPr="00DC14FF">
        <w:t xml:space="preserve"> </w:t>
      </w:r>
      <w:r>
        <w:t xml:space="preserve">для работы в тестовом режиме. В </w:t>
      </w:r>
      <w:r>
        <w:rPr>
          <w:lang w:val="en-US"/>
        </w:rPr>
        <w:t>App</w:t>
      </w:r>
      <w:r w:rsidRPr="00DC14FF">
        <w:t>_</w:t>
      </w:r>
      <w:r>
        <w:rPr>
          <w:lang w:val="en-US"/>
        </w:rPr>
        <w:t>Start</w:t>
      </w:r>
      <w:r w:rsidRPr="00DC14FF">
        <w:t>/</w:t>
      </w:r>
      <w:r>
        <w:rPr>
          <w:lang w:val="en-US"/>
        </w:rPr>
        <w:t>NinjectWebCommon</w:t>
      </w:r>
      <w:r w:rsidRPr="00DC14FF">
        <w:t>.</w:t>
      </w:r>
      <w:r>
        <w:rPr>
          <w:lang w:val="en-US"/>
        </w:rPr>
        <w:t>cs</w:t>
      </w:r>
      <w:r w:rsidRPr="00DC14FF">
        <w:t xml:space="preserve"> </w:t>
      </w:r>
      <w:r>
        <w:t xml:space="preserve">мы в методе </w:t>
      </w:r>
      <w:r>
        <w:rPr>
          <w:lang w:val="en-US"/>
        </w:rPr>
        <w:t>RegisterServices</w:t>
      </w:r>
      <w:r w:rsidRPr="00DC14FF">
        <w:t xml:space="preserve"> </w:t>
      </w:r>
      <w:r>
        <w:t>указываем</w:t>
      </w:r>
      <w:r w:rsidR="00EF6C3B">
        <w:t>,</w:t>
      </w:r>
      <w:r>
        <w:t xml:space="preserve"> как должн</w:t>
      </w:r>
      <w:r w:rsidR="003D6442">
        <w:t>ы</w:t>
      </w:r>
      <w:r>
        <w:t xml:space="preserve"> быть</w:t>
      </w:r>
      <w:r w:rsidR="00EF6C3B">
        <w:t xml:space="preserve"> реализованы интерфейсы</w:t>
      </w:r>
      <w:r w:rsidR="003D6442">
        <w:t>,</w:t>
      </w:r>
      <w:r w:rsidR="00EF6C3B">
        <w:t xml:space="preserve"> и вызываем это в </w:t>
      </w:r>
      <w:r w:rsidR="00EF6C3B">
        <w:rPr>
          <w:lang w:val="en-US"/>
        </w:rPr>
        <w:t>bootstrapper</w:t>
      </w:r>
      <w:r w:rsidR="00EF6C3B" w:rsidRPr="00EF6C3B">
        <w:t>.</w:t>
      </w:r>
      <w:r w:rsidR="00EF6C3B">
        <w:rPr>
          <w:lang w:val="en-US"/>
        </w:rPr>
        <w:t>Initialize</w:t>
      </w:r>
      <w:r w:rsidR="00EF6C3B" w:rsidRPr="00EF6C3B">
        <w:t>(</w:t>
      </w:r>
      <w:r w:rsidR="00EF6C3B">
        <w:rPr>
          <w:lang w:val="en-US"/>
        </w:rPr>
        <w:t>CreateKernel</w:t>
      </w:r>
      <w:r w:rsidR="00EF6C3B" w:rsidRPr="00EF6C3B">
        <w:t xml:space="preserve">). </w:t>
      </w:r>
      <w:r w:rsidR="00EF6C3B">
        <w:t xml:space="preserve">В дальнейшем мы обращаемся по поводу получения сервиса через </w:t>
      </w:r>
      <w:r w:rsidR="00EF6C3B">
        <w:rPr>
          <w:lang w:val="en-US"/>
        </w:rPr>
        <w:t>DependencyResolver</w:t>
      </w:r>
      <w:r w:rsidR="00EF6C3B" w:rsidRPr="00EF6C3B">
        <w:t>.</w:t>
      </w:r>
      <w:r w:rsidR="00EF6C3B">
        <w:rPr>
          <w:lang w:val="en-US"/>
        </w:rPr>
        <w:t>GetService</w:t>
      </w:r>
      <w:r w:rsidR="00EF6C3B">
        <w:t>()</w:t>
      </w:r>
      <w:r w:rsidR="00EF6C3B" w:rsidRPr="00EF6C3B">
        <w:t xml:space="preserve">. </w:t>
      </w:r>
      <w:r w:rsidR="00EF6C3B">
        <w:t>Так</w:t>
      </w:r>
      <w:r w:rsidR="00EF6C3B" w:rsidRPr="002C619F">
        <w:rPr>
          <w:lang w:val="en-US"/>
        </w:rPr>
        <w:t xml:space="preserve"> </w:t>
      </w:r>
      <w:r w:rsidR="00EF6C3B">
        <w:t>что</w:t>
      </w:r>
      <w:r w:rsidR="00EF6C3B" w:rsidRPr="002C619F">
        <w:rPr>
          <w:lang w:val="en-US"/>
        </w:rPr>
        <w:t xml:space="preserve"> </w:t>
      </w:r>
      <w:r w:rsidR="00EF6C3B">
        <w:t>создадим</w:t>
      </w:r>
      <w:r w:rsidR="00EF6C3B" w:rsidRPr="002C619F">
        <w:rPr>
          <w:lang w:val="en-US"/>
        </w:rPr>
        <w:t xml:space="preserve"> </w:t>
      </w:r>
      <w:r w:rsidR="00EF6C3B">
        <w:rPr>
          <w:lang w:val="en-US"/>
        </w:rPr>
        <w:t>NinjectDependencyResolver (/Tools/NinjectDependencyResolver.cs):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NinjectDependencyResolver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IDependencyResolver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_kernel;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NinjectDependencyResolver(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_kernel = kernel;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GetService(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serviceType)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_kernel.TryGet(serviceType);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GetServices(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serviceType)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_kernel.GetAll(serviceType);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F6C3B" w:rsidRPr="00EF6C3B" w:rsidRDefault="00EF6C3B" w:rsidP="00EF6C3B">
      <w:pPr>
        <w:rPr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C14FF" w:rsidRDefault="00EF6C3B" w:rsidP="001B46AC">
      <w:pPr>
        <w:rPr>
          <w:lang w:val="en-US"/>
        </w:rPr>
      </w:pPr>
      <w:r>
        <w:t>Добавим</w:t>
      </w:r>
      <w:r w:rsidRPr="00EF6C3B">
        <w:rPr>
          <w:lang w:val="en-US"/>
        </w:rPr>
        <w:t xml:space="preserve"> </w:t>
      </w:r>
      <w:r>
        <w:t>в</w:t>
      </w:r>
      <w:r w:rsidRPr="00EF6C3B">
        <w:rPr>
          <w:lang w:val="en-US"/>
        </w:rPr>
        <w:t xml:space="preserve"> </w:t>
      </w:r>
      <w:r>
        <w:rPr>
          <w:lang w:val="en-US"/>
        </w:rPr>
        <w:t xml:space="preserve">SetUp </w:t>
      </w:r>
      <w:r>
        <w:t>метод</w:t>
      </w:r>
      <w:r w:rsidRPr="00EF6C3B">
        <w:rPr>
          <w:lang w:val="en-US"/>
        </w:rPr>
        <w:t xml:space="preserve"> (</w:t>
      </w:r>
      <w:r>
        <w:rPr>
          <w:lang w:val="en-US"/>
        </w:rPr>
        <w:t>/Setup/UnitTestSetupFixture.cs</w:t>
      </w:r>
      <w:r w:rsidRPr="00EF6C3B">
        <w:rPr>
          <w:lang w:val="en-US"/>
        </w:rPr>
        <w:t>):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SetUp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Setup()</w:t>
      </w:r>
    </w:p>
    <w:p w:rsidR="00EF6C3B" w:rsidRPr="00EF6C3B" w:rsidRDefault="00EF6C3B" w:rsidP="00EF6C3B">
      <w:pPr>
        <w:rPr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EF6C3B" w:rsidRDefault="00EF6C3B" w:rsidP="001B46A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InitKernel();</w:t>
      </w:r>
    </w:p>
    <w:p w:rsidR="00EF6C3B" w:rsidRPr="00EF6C3B" w:rsidRDefault="00EF6C3B" w:rsidP="00EF6C3B">
      <w:pPr>
        <w:ind w:firstLine="708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InitKernel()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 =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DependencyResolver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.SetResolver(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NinjectDependencyResolver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(kernel));</w:t>
      </w:r>
    </w:p>
    <w:p w:rsidR="00EF6C3B" w:rsidRPr="002C619F" w:rsidRDefault="00EF6C3B" w:rsidP="00EF6C3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b/>
          <w:i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EF6C3B">
        <w:rPr>
          <w:rFonts w:ascii="Consolas" w:hAnsi="Consolas" w:cs="Consolas"/>
          <w:b/>
          <w:i/>
          <w:color w:val="000000"/>
          <w:sz w:val="19"/>
          <w:szCs w:val="19"/>
          <w:highlight w:val="white"/>
          <w:lang w:val="en-US"/>
        </w:rPr>
        <w:t>InitRepository(kernel);</w:t>
      </w:r>
      <w:r w:rsidR="00C41772" w:rsidRPr="002C619F">
        <w:rPr>
          <w:rFonts w:ascii="Consolas" w:hAnsi="Consolas" w:cs="Consolas"/>
          <w:b/>
          <w:i/>
          <w:color w:val="000000"/>
          <w:sz w:val="19"/>
          <w:szCs w:val="19"/>
          <w:highlight w:val="white"/>
          <w:lang w:val="en-US"/>
        </w:rPr>
        <w:t xml:space="preserve"> //</w:t>
      </w:r>
      <w:r w:rsidR="00C41772">
        <w:rPr>
          <w:rFonts w:ascii="Consolas" w:hAnsi="Consolas" w:cs="Consolas"/>
          <w:b/>
          <w:i/>
          <w:color w:val="000000"/>
          <w:sz w:val="19"/>
          <w:szCs w:val="19"/>
          <w:highlight w:val="white"/>
        </w:rPr>
        <w:t>потом</w:t>
      </w:r>
      <w:r w:rsidR="00C41772" w:rsidRPr="002C619F">
        <w:rPr>
          <w:rFonts w:ascii="Consolas" w:hAnsi="Consolas" w:cs="Consolas"/>
          <w:b/>
          <w:i/>
          <w:color w:val="000000"/>
          <w:sz w:val="19"/>
          <w:szCs w:val="19"/>
          <w:highlight w:val="white"/>
          <w:lang w:val="en-US"/>
        </w:rPr>
        <w:t xml:space="preserve"> </w:t>
      </w:r>
      <w:r w:rsidR="00C41772">
        <w:rPr>
          <w:rFonts w:ascii="Consolas" w:hAnsi="Consolas" w:cs="Consolas"/>
          <w:b/>
          <w:i/>
          <w:color w:val="000000"/>
          <w:sz w:val="19"/>
          <w:szCs w:val="19"/>
          <w:highlight w:val="white"/>
        </w:rPr>
        <w:t>сделаем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kernel;</w:t>
      </w:r>
    </w:p>
    <w:p w:rsidR="00EF6C3B" w:rsidRPr="002C619F" w:rsidRDefault="00EF6C3B" w:rsidP="00EF6C3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C14FF" w:rsidRPr="002C619F" w:rsidRDefault="00DC14FF" w:rsidP="001B46AC">
      <w:pPr>
        <w:rPr>
          <w:lang w:val="en-US"/>
        </w:rPr>
      </w:pPr>
      <w:r>
        <w:t>Создадим</w:t>
      </w:r>
      <w:r w:rsidRPr="00DC14FF">
        <w:rPr>
          <w:lang w:val="en-US"/>
        </w:rPr>
        <w:t xml:space="preserve"> </w:t>
      </w:r>
      <w:r>
        <w:rPr>
          <w:lang w:val="en-US"/>
        </w:rPr>
        <w:t>MockRepository</w:t>
      </w:r>
      <w:r w:rsidR="00C41772" w:rsidRPr="002C619F">
        <w:rPr>
          <w:lang w:val="en-US"/>
        </w:rPr>
        <w:t>:</w:t>
      </w:r>
    </w:p>
    <w:p w:rsidR="001B46AC" w:rsidRDefault="001B46AC" w:rsidP="001B46AC">
      <w:pPr>
        <w:rPr>
          <w:lang w:val="en-US"/>
        </w:rPr>
      </w:pPr>
      <w:r w:rsidRPr="00242ACF">
        <w:rPr>
          <w:lang w:val="en-US"/>
        </w:rPr>
        <w:t>(</w:t>
      </w:r>
      <w:r>
        <w:rPr>
          <w:lang w:val="en-US"/>
        </w:rPr>
        <w:t>/Mock/Repository/MockRepository.cs):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MockRepository(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mockBehavior =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.Strict)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GenerateRoles();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GenerateLanguages();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GenerateUsers();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1B46AC" w:rsidRP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B46AC" w:rsidRPr="001B46AC" w:rsidRDefault="001B46AC" w:rsidP="001B46AC">
      <w:pPr>
        <w:rPr>
          <w:lang w:val="en-US"/>
        </w:rPr>
      </w:pP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B46AC" w:rsidRDefault="001B46AC" w:rsidP="001B46AC">
      <w:pPr>
        <w:rPr>
          <w:lang w:val="en-US"/>
        </w:rPr>
      </w:pPr>
      <w:r w:rsidRPr="00242ACF">
        <w:rPr>
          <w:lang w:val="en-US"/>
        </w:rPr>
        <w:t>(</w:t>
      </w:r>
      <w:r>
        <w:rPr>
          <w:lang w:val="en-US"/>
        </w:rPr>
        <w:t>/Mock/Repository/Entity/Language.cs</w:t>
      </w:r>
      <w:r w:rsidRPr="00242ACF">
        <w:rPr>
          <w:lang w:val="en-US"/>
        </w:rPr>
        <w:t>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LessonProject.UnitTest.Mock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Languages {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GenerateLanguages()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Languages =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Languages.Add(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1,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Code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"English"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Languages.Add(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2,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Code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Русский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1B46AC" w:rsidRPr="00EF6C3B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this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.Setup(p =&gt; p.Languages).Returns(Languages.AsQueryable());</w:t>
      </w:r>
    </w:p>
    <w:p w:rsidR="001B46AC" w:rsidRP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B46AC" w:rsidRP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B46AC" w:rsidRP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F6C3B" w:rsidRDefault="00EF6C3B" w:rsidP="001B46AC">
      <w:pPr>
        <w:rPr>
          <w:lang w:val="en-US"/>
        </w:rPr>
      </w:pPr>
    </w:p>
    <w:p w:rsidR="001B46AC" w:rsidRDefault="001B46AC" w:rsidP="001B46AC">
      <w:pPr>
        <w:rPr>
          <w:lang w:val="en-US"/>
        </w:rPr>
      </w:pPr>
      <w:r w:rsidRPr="00242ACF">
        <w:rPr>
          <w:lang w:val="en-US"/>
        </w:rPr>
        <w:t>(</w:t>
      </w:r>
      <w:r>
        <w:rPr>
          <w:lang w:val="en-US"/>
        </w:rPr>
        <w:t>/Mock/Repository/Entity/Role.cs</w:t>
      </w:r>
      <w:r w:rsidRPr="00242ACF">
        <w:rPr>
          <w:lang w:val="en-US"/>
        </w:rPr>
        <w:t>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Roles {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GenerateRoles()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Roles =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Roles.Add(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1,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Code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"Administrator"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EF6C3B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this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.Setup(p =&gt; p.Roles).Returns(Roles.AsQueryable());</w:t>
      </w:r>
    </w:p>
    <w:p w:rsidR="001B46AC" w:rsidRP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B46AC" w:rsidRP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Default="001B46AC" w:rsidP="001B46AC">
      <w:pPr>
        <w:rPr>
          <w:lang w:val="en-US"/>
        </w:rPr>
      </w:pPr>
      <w:r w:rsidRPr="00242ACF">
        <w:rPr>
          <w:lang w:val="en-US"/>
        </w:rPr>
        <w:t>(</w:t>
      </w:r>
      <w:r>
        <w:rPr>
          <w:lang w:val="en-US"/>
        </w:rPr>
        <w:t>/Mock/Repository/Entity/User.cs</w:t>
      </w:r>
      <w:r w:rsidRPr="00242ACF">
        <w:rPr>
          <w:lang w:val="en-US"/>
        </w:rPr>
        <w:t>)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Users {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GenerateUsers()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Users =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 =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1,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ActivatedDate =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ActivatedLink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FirstName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LastVisitDate =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= Roles.First(p =&gt; p.Code ==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userRole =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UserRole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 = admin,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UserID = admin.ID,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Role = role,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RoleID = role.ID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admin.UserRoles = 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UserRole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userRole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Users.Add(admin);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Users.Add(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2,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ActivatedDate =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ActivatedLink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"chernikov@gmail.com"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FirstName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"password2"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LastVisitDate =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EF6C3B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this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.Setup(p =&gt; p.Users).Returns(Users.AsQueryable());</w:t>
      </w:r>
    </w:p>
    <w:p w:rsidR="001B46AC" w:rsidRPr="00EF6C3B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this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.Setup(p =&gt; p.GetUser(</w:t>
      </w:r>
      <w:r w:rsidRPr="00EF6C3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It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.IsAny&lt;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&gt;())).Returns((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email) =&gt; </w:t>
      </w:r>
    </w:p>
    <w:p w:rsidR="001B46AC" w:rsidRPr="002C619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Users.FirstOrDefault(p =&gt; 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.Compare(p.Email, email, 0) == 0));</w:t>
      </w:r>
    </w:p>
    <w:p w:rsidR="00C74278" w:rsidRPr="00C74278" w:rsidRDefault="00C74278" w:rsidP="00C74278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742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</w:t>
      </w:r>
      <w:r w:rsidRPr="00C742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this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.Setup(p =&gt; p.Login(</w:t>
      </w:r>
      <w:r w:rsidRPr="00C7427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It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.IsAny&lt;</w:t>
      </w:r>
      <w:r w:rsidRPr="00C742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&gt;(), </w:t>
      </w:r>
      <w:r w:rsidRPr="00C7427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It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.IsAny&lt;</w:t>
      </w:r>
      <w:r w:rsidRPr="00C742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&gt;())).Returns((</w:t>
      </w:r>
      <w:r w:rsidRPr="00C742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email, </w:t>
      </w:r>
      <w:r w:rsidRPr="00C742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password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 =&gt;</w:t>
      </w:r>
    </w:p>
    <w:p w:rsidR="00C74278" w:rsidRPr="00C74278" w:rsidRDefault="00C74278" w:rsidP="00C742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Users.FirstOrDefault(p =&gt; </w:t>
      </w:r>
      <w:r w:rsidRPr="00C742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.Compare(p.Email, email, 0) == 0));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B46AC" w:rsidRPr="002C619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1B46AC" w:rsidRPr="002C619F" w:rsidRDefault="001B46AC" w:rsidP="001B46AC"/>
    <w:p w:rsidR="00EF6C3B" w:rsidRDefault="003D6442" w:rsidP="001B46AC">
      <w:r>
        <w:t>Рассмотрим</w:t>
      </w:r>
      <w:r w:rsidR="00EF6C3B">
        <w:t xml:space="preserve">, как работает </w:t>
      </w:r>
      <w:r w:rsidR="00EF6C3B">
        <w:rPr>
          <w:lang w:val="en-US"/>
        </w:rPr>
        <w:t>Mock</w:t>
      </w:r>
      <w:r w:rsidR="00627812" w:rsidRPr="00627812">
        <w:t xml:space="preserve">. </w:t>
      </w:r>
      <w:r w:rsidR="00627812">
        <w:t xml:space="preserve">У него есть такой хороший метод, как </w:t>
      </w:r>
      <w:r w:rsidR="00627812">
        <w:rPr>
          <w:lang w:val="en-US"/>
        </w:rPr>
        <w:t>Setup</w:t>
      </w:r>
      <w:r w:rsidR="00627812" w:rsidRPr="00627812">
        <w:t xml:space="preserve"> </w:t>
      </w:r>
      <w:r w:rsidR="00627812">
        <w:t>(опять?! сплошной сетап!), который работает таким образом:</w:t>
      </w:r>
    </w:p>
    <w:p w:rsidR="00AD50ED" w:rsidRDefault="00627812" w:rsidP="00AD50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Setup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что у нас запрашивают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Returns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что мы отвечаем на это)</w:t>
      </w:r>
      <w:r w:rsidR="00AD50ED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D50ED" w:rsidRPr="00AD50ED" w:rsidRDefault="00AD50ED" w:rsidP="00AD50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27812" w:rsidRPr="002C619F" w:rsidRDefault="00627812" w:rsidP="001B46AC">
      <w:pPr>
        <w:rPr>
          <w:lang w:val="en-US"/>
        </w:rPr>
      </w:pPr>
      <w:r>
        <w:t>Например</w:t>
      </w:r>
      <w:r w:rsidRPr="002C619F">
        <w:rPr>
          <w:lang w:val="en-US"/>
        </w:rPr>
        <w:t>:</w:t>
      </w:r>
    </w:p>
    <w:p w:rsidR="00627812" w:rsidRDefault="00627812" w:rsidP="001B46A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p.WillYou()).Returns(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27812" w:rsidRDefault="00627812" w:rsidP="001B46AC">
      <w:r>
        <w:t>Рассмотрим подробнее, какие еще могут быть варианты:</w:t>
      </w:r>
    </w:p>
    <w:p w:rsidR="00627812" w:rsidRDefault="00627812" w:rsidP="002037CD">
      <w:pPr>
        <w:pStyle w:val="a6"/>
        <w:numPr>
          <w:ilvl w:val="0"/>
          <w:numId w:val="74"/>
        </w:numPr>
      </w:pPr>
      <w:r>
        <w:lastRenderedPageBreak/>
        <w:t>Методы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 = 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81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2781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IFoo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foo.DoSomething(</w:t>
      </w:r>
      <w:r w:rsidRPr="0062781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)).Returns(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812" w:rsidRPr="00207F4D" w:rsidRDefault="00627812" w:rsidP="002037CD">
      <w:pPr>
        <w:pStyle w:val="a6"/>
        <w:numPr>
          <w:ilvl w:val="1"/>
          <w:numId w:val="74"/>
        </w:numPr>
      </w:pPr>
      <w:r w:rsidRPr="00207F4D">
        <w:t xml:space="preserve">параметр out 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outString = </w:t>
      </w:r>
      <w:r w:rsidRPr="0062781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"ack"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foo.TryParse(</w:t>
      </w:r>
      <w:r w:rsidRPr="0062781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outString)).Returns(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812" w:rsidRPr="00207F4D" w:rsidRDefault="00627812" w:rsidP="002037CD">
      <w:pPr>
        <w:pStyle w:val="a6"/>
        <w:numPr>
          <w:ilvl w:val="1"/>
          <w:numId w:val="74"/>
        </w:numPr>
      </w:pPr>
      <w:r w:rsidRPr="00207F4D">
        <w:t>ссылочный параметр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Bar();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foo.Submit(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instance)).Returns(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27812" w:rsidRPr="00207F4D" w:rsidRDefault="00207F4D" w:rsidP="002037CD">
      <w:pPr>
        <w:pStyle w:val="a6"/>
        <w:numPr>
          <w:ilvl w:val="1"/>
          <w:numId w:val="74"/>
        </w:numPr>
      </w:pPr>
      <w:r w:rsidRPr="00207F4D">
        <w:t>зависимость от входного параметра и возвращаемого значения (можно и несколько параметров)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mock.Setup(x =&gt; x.DoSomething(</w:t>
      </w:r>
      <w:r w:rsidRPr="00207F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It</w:t>
      </w:r>
      <w:r w:rsidRPr="00207F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.IsAny&lt;</w:t>
      </w:r>
      <w:r w:rsidRPr="00207F4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07F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.Returns((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s) =&gt; s.ToLower());</w:t>
      </w:r>
    </w:p>
    <w:p w:rsidR="00627812" w:rsidRPr="002C619F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812" w:rsidRPr="00207F4D" w:rsidRDefault="00207F4D" w:rsidP="002037CD">
      <w:pPr>
        <w:pStyle w:val="a6"/>
        <w:numPr>
          <w:ilvl w:val="1"/>
          <w:numId w:val="74"/>
        </w:numPr>
      </w:pPr>
      <w:r w:rsidRPr="00207F4D">
        <w:t>кидаем исключение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foo.DoSomething(</w:t>
      </w:r>
      <w:r w:rsidRPr="0062781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"reset"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)).Throws&lt;</w:t>
      </w:r>
      <w:r w:rsidRPr="0062781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InvalidOperationException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foo.DoSomething(</w:t>
      </w:r>
      <w:r w:rsidRPr="0062781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)).Throws(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81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ArgumentException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2781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812" w:rsidRPr="00207F4D" w:rsidRDefault="00207F4D" w:rsidP="002037CD">
      <w:pPr>
        <w:pStyle w:val="a6"/>
        <w:numPr>
          <w:ilvl w:val="1"/>
          <w:numId w:val="74"/>
        </w:numPr>
      </w:pPr>
      <w:r w:rsidRPr="00207F4D">
        <w:t>возвращает различные значения для</w:t>
      </w:r>
      <w:r w:rsidR="003D6442">
        <w:t xml:space="preserve"> (???)</w:t>
      </w:r>
      <w:r w:rsidRPr="00207F4D">
        <w:t xml:space="preserve"> и использование Callback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 = 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81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2781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IFoo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27812" w:rsidRPr="002C619F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calls = 0;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foo.GetCountThing())</w:t>
      </w:r>
    </w:p>
    <w:p w:rsidR="00627812" w:rsidRPr="00207F4D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.Returns(() =&gt; calls)</w:t>
      </w:r>
    </w:p>
    <w:p w:rsidR="00627812" w:rsidRPr="00207F4D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.Callback(() =&gt; calls++);</w:t>
      </w:r>
    </w:p>
    <w:p w:rsidR="00627812" w:rsidRPr="00207F4D" w:rsidRDefault="00627812" w:rsidP="00627812">
      <w:pPr>
        <w:rPr>
          <w:lang w:val="en-US"/>
        </w:rPr>
      </w:pPr>
    </w:p>
    <w:p w:rsidR="00627812" w:rsidRDefault="00207F4D" w:rsidP="002037CD">
      <w:pPr>
        <w:pStyle w:val="a6"/>
        <w:numPr>
          <w:ilvl w:val="0"/>
          <w:numId w:val="74"/>
        </w:numPr>
        <w:rPr>
          <w:lang w:val="en-US"/>
        </w:rPr>
      </w:pPr>
      <w:r>
        <w:t xml:space="preserve">Соответсвие на </w:t>
      </w:r>
      <w:r w:rsidRPr="00207F4D">
        <w:t>аргументы</w:t>
      </w:r>
    </w:p>
    <w:p w:rsidR="00207F4D" w:rsidRPr="00BD5AC3" w:rsidRDefault="00207F4D" w:rsidP="002037CD">
      <w:pPr>
        <w:pStyle w:val="a6"/>
        <w:numPr>
          <w:ilvl w:val="1"/>
          <w:numId w:val="7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любое значение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07F4D" w:rsidRPr="00BD5AC3" w:rsidRDefault="00207F4D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foo.DoSomething(</w:t>
      </w:r>
      <w:r w:rsidRPr="00207F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It</w:t>
      </w:r>
      <w:r w:rsidRPr="00207F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.IsAny&lt;</w:t>
      </w:r>
      <w:r w:rsidRPr="00207F4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07F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)).Returns(</w:t>
      </w:r>
      <w:r w:rsidRPr="00207F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Pr="00BD5AC3" w:rsidRDefault="00BD5AC3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07F4D" w:rsidRPr="00207F4D" w:rsidRDefault="00207F4D" w:rsidP="002037CD">
      <w:pPr>
        <w:pStyle w:val="a6"/>
        <w:numPr>
          <w:ilvl w:val="1"/>
          <w:numId w:val="7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7F4D">
        <w:t>условие через Func&lt;bool, T&gt;</w:t>
      </w:r>
    </w:p>
    <w:p w:rsidR="00BD5AC3" w:rsidRPr="00BD5AC3" w:rsidRDefault="00BD5AC3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07F4D" w:rsidRPr="002C619F" w:rsidRDefault="00207F4D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foo.Add(</w:t>
      </w:r>
      <w:r w:rsidRPr="00207F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.Is&lt;</w:t>
      </w:r>
      <w:r w:rsidRPr="00207F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&gt;(i =&gt; i % 2 == 0))).Returns(</w:t>
      </w:r>
      <w:r w:rsidRPr="00207F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Pr="002C619F" w:rsidRDefault="00BD5AC3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07F4D" w:rsidRPr="00207F4D" w:rsidRDefault="00207F4D" w:rsidP="002037CD">
      <w:pPr>
        <w:pStyle w:val="a6"/>
        <w:numPr>
          <w:ilvl w:val="1"/>
          <w:numId w:val="7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7F4D">
        <w:t>нахождение в диапазоне</w:t>
      </w:r>
    </w:p>
    <w:p w:rsidR="00BD5AC3" w:rsidRDefault="00BD5AC3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07F4D" w:rsidRPr="00BD5AC3" w:rsidRDefault="00207F4D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foo.Add(</w:t>
      </w:r>
      <w:r w:rsidRPr="00207F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.IsInRange&lt;</w:t>
      </w:r>
      <w:r w:rsidRPr="00207F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&gt;(0, 10, </w:t>
      </w:r>
      <w:r w:rsidRPr="00207F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Range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.Inclusive))).Returns(</w:t>
      </w:r>
      <w:r w:rsidRPr="00207F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Pr="00BD5AC3" w:rsidRDefault="00BD5AC3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207F4D" w:rsidP="002037CD">
      <w:pPr>
        <w:pStyle w:val="a6"/>
        <w:numPr>
          <w:ilvl w:val="1"/>
          <w:numId w:val="74"/>
        </w:numPr>
        <w:rPr>
          <w:lang w:val="en-US"/>
        </w:rPr>
      </w:pPr>
      <w:r w:rsidRPr="00BD5AC3">
        <w:rPr>
          <w:lang w:val="en-US"/>
        </w:rPr>
        <w:t xml:space="preserve">Regex </w:t>
      </w:r>
      <w:r w:rsidRPr="00207F4D">
        <w:t>выражение</w:t>
      </w:r>
    </w:p>
    <w:p w:rsidR="00207F4D" w:rsidRPr="00BD5AC3" w:rsidRDefault="00207F4D" w:rsidP="00BD5AC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mock.Setup(x =&gt; x.DoSomething(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.IsRegex(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"[a-d]+"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RegexOptions.IgnoreCase))).Returns(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"foo"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Default="00BD5AC3" w:rsidP="002037CD">
      <w:pPr>
        <w:pStyle w:val="a6"/>
        <w:numPr>
          <w:ilvl w:val="0"/>
          <w:numId w:val="74"/>
        </w:numPr>
        <w:rPr>
          <w:lang w:val="en-US"/>
        </w:rPr>
      </w:pPr>
      <w:r>
        <w:rPr>
          <w:lang w:val="en-US"/>
        </w:rPr>
        <w:t>Свойства</w:t>
      </w:r>
    </w:p>
    <w:p w:rsidR="00BD5AC3" w:rsidRPr="00BD5AC3" w:rsidRDefault="00BD5AC3" w:rsidP="002037CD">
      <w:pPr>
        <w:pStyle w:val="a6"/>
        <w:numPr>
          <w:ilvl w:val="1"/>
          <w:numId w:val="74"/>
        </w:numPr>
      </w:pPr>
      <w:r>
        <w:t>Любое свойство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foo.Name).Returns(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"bar"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Pr="00BD5AC3" w:rsidRDefault="00BD5AC3" w:rsidP="00BD5AC3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BD5AC3" w:rsidP="002037CD">
      <w:pPr>
        <w:pStyle w:val="a6"/>
        <w:numPr>
          <w:ilvl w:val="1"/>
          <w:numId w:val="74"/>
        </w:numPr>
        <w:rPr>
          <w:lang w:val="en-US"/>
        </w:rPr>
      </w:pPr>
      <w:r>
        <w:t>Любой</w:t>
      </w:r>
      <w:r w:rsidRPr="00BD5AC3">
        <w:rPr>
          <w:lang w:val="en-US"/>
        </w:rPr>
        <w:t xml:space="preserve"> </w:t>
      </w:r>
      <w:r>
        <w:t>иерархии</w:t>
      </w:r>
      <w:r w:rsidRPr="00BD5AC3">
        <w:rPr>
          <w:lang w:val="en-US"/>
        </w:rPr>
        <w:t xml:space="preserve"> </w:t>
      </w:r>
      <w:r>
        <w:t>свойство</w:t>
      </w:r>
    </w:p>
    <w:p w:rsid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>mock.Setup(foo =&gt; foo.Bar.Baz.Name).Returns(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"baz"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Default="00BD5AC3" w:rsidP="00BD5AC3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BD5AC3" w:rsidRDefault="00BD5AC3" w:rsidP="002037CD">
      <w:pPr>
        <w:pStyle w:val="a6"/>
        <w:numPr>
          <w:ilvl w:val="0"/>
          <w:numId w:val="74"/>
        </w:numPr>
        <w:rPr>
          <w:lang w:val="en-US"/>
        </w:rPr>
      </w:pPr>
      <w:r>
        <w:lastRenderedPageBreak/>
        <w:t>Обратные вызовы (</w:t>
      </w:r>
      <w:r>
        <w:rPr>
          <w:lang w:val="en-US"/>
        </w:rPr>
        <w:t>callback</w:t>
      </w:r>
      <w:r>
        <w:t>)</w:t>
      </w:r>
    </w:p>
    <w:p w:rsidR="00BD5AC3" w:rsidRDefault="00BD5AC3" w:rsidP="002037CD">
      <w:pPr>
        <w:pStyle w:val="a6"/>
        <w:numPr>
          <w:ilvl w:val="1"/>
          <w:numId w:val="74"/>
        </w:numPr>
        <w:rPr>
          <w:lang w:val="en-US"/>
        </w:rPr>
      </w:pPr>
      <w:r>
        <w:t>Без параметров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foo.Execute(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.Returns(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.Callback(() =&gt; calls++);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BD5AC3" w:rsidP="002037CD">
      <w:pPr>
        <w:pStyle w:val="a6"/>
        <w:numPr>
          <w:ilvl w:val="1"/>
          <w:numId w:val="74"/>
        </w:numPr>
      </w:pPr>
      <w:r w:rsidRPr="00BD5AC3">
        <w:t xml:space="preserve">С параметром 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mock.Setup(foo =&gt; foo.Execute(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.Returns(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D5AC3" w:rsidRPr="002C619F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.Callback((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s) =&gt; calls.Add(s));</w:t>
      </w:r>
    </w:p>
    <w:p w:rsidR="00BD5AC3" w:rsidRPr="002C619F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BD5AC3" w:rsidP="002037CD">
      <w:pPr>
        <w:pStyle w:val="a6"/>
        <w:numPr>
          <w:ilvl w:val="1"/>
          <w:numId w:val="74"/>
        </w:numPr>
      </w:pPr>
      <w:r w:rsidRPr="00BD5AC3">
        <w:t>С параметром, немного другой синтаксис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mock.Setup(foo =&gt; foo.Execute(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.Returns(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.Callback&lt;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&gt;(s =&gt; calls.Add(s));</w:t>
      </w:r>
    </w:p>
    <w:p w:rsidR="00BD5AC3" w:rsidRPr="002C619F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BD5AC3" w:rsidP="002037CD">
      <w:pPr>
        <w:pStyle w:val="a6"/>
        <w:numPr>
          <w:ilvl w:val="1"/>
          <w:numId w:val="74"/>
        </w:numPr>
      </w:pPr>
      <w:r w:rsidRPr="00BD5AC3">
        <w:t>Несколько параметров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mock.Setup(foo =&gt; foo.Execute(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&gt;(), 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.Returns(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.Callback&lt;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&gt;((i, s) =&gt; calls.Add(s));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BD5AC3" w:rsidP="002037CD">
      <w:pPr>
        <w:pStyle w:val="a6"/>
        <w:numPr>
          <w:ilvl w:val="1"/>
          <w:numId w:val="74"/>
        </w:numPr>
      </w:pPr>
      <w:r>
        <w:t>Д</w:t>
      </w:r>
      <w:r w:rsidRPr="00BD5AC3">
        <w:t>о и после вызова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mock.Setup(foo =&gt; foo.Execute(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.Callback(() =&gt; 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"Before returns"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BD5AC3" w:rsidRPr="002C619F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.Returns(</w:t>
      </w:r>
      <w:r w:rsidRPr="002C61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D5AC3" w:rsidRPr="00BD5AC3" w:rsidRDefault="00BD5AC3" w:rsidP="00BD5AC3">
      <w:pPr>
        <w:ind w:left="360"/>
        <w:rPr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.Callback(() =&gt; 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"After returns"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BD5AC3" w:rsidRDefault="00BD5AC3" w:rsidP="002037CD">
      <w:pPr>
        <w:pStyle w:val="a6"/>
        <w:numPr>
          <w:ilvl w:val="0"/>
          <w:numId w:val="74"/>
        </w:numPr>
      </w:pPr>
      <w:r>
        <w:t>Проверка (</w:t>
      </w:r>
      <w:r>
        <w:rPr>
          <w:lang w:val="en-US"/>
        </w:rPr>
        <w:t>Mock</w:t>
      </w:r>
      <w:r w:rsidRPr="00BD5AC3">
        <w:t xml:space="preserve"> </w:t>
      </w:r>
      <w:r>
        <w:t>объект сохраняет количество обращений к своим параметрам, тем самым мы также можем проверить правильно ли был исполнен код)</w:t>
      </w:r>
    </w:p>
    <w:p w:rsidR="00BD5AC3" w:rsidRDefault="00BD5AC3" w:rsidP="002037CD">
      <w:pPr>
        <w:pStyle w:val="a6"/>
        <w:numPr>
          <w:ilvl w:val="1"/>
          <w:numId w:val="74"/>
        </w:numPr>
      </w:pPr>
      <w:r>
        <w:t xml:space="preserve">Обычная проверка, что был вызван метод </w:t>
      </w:r>
      <w:r>
        <w:rPr>
          <w:lang w:val="en-US"/>
        </w:rPr>
        <w:t>Execute</w:t>
      </w:r>
      <w:r w:rsidRPr="00BD5AC3">
        <w:t xml:space="preserve"> </w:t>
      </w:r>
      <w:r>
        <w:t xml:space="preserve">с параметром </w:t>
      </w:r>
      <w:r w:rsidRPr="00BD5AC3">
        <w:t>“</w:t>
      </w:r>
      <w:r>
        <w:rPr>
          <w:lang w:val="en-US"/>
        </w:rPr>
        <w:t>ping</w:t>
      </w:r>
      <w:r w:rsidRPr="00BD5AC3">
        <w:t>”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mock.Verify(foo =&gt; foo.Execute(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C41772" w:rsidRDefault="00BD5AC3" w:rsidP="002037CD">
      <w:pPr>
        <w:pStyle w:val="a6"/>
        <w:numPr>
          <w:ilvl w:val="1"/>
          <w:numId w:val="74"/>
        </w:num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41772">
        <w:t>// С добавлением собственного сообщения об ошибке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mock.Verify(foo =&gt; foo.Execute(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"When doing operation X, the service should be pinged always"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C41772" w:rsidRDefault="00BD5AC3" w:rsidP="002037CD">
      <w:pPr>
        <w:pStyle w:val="a6"/>
        <w:numPr>
          <w:ilvl w:val="1"/>
          <w:numId w:val="74"/>
        </w:numPr>
      </w:pPr>
      <w:r w:rsidRPr="00C41772">
        <w:t>Не должен был быть вызван ни разу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mock.Verify(foo =&gt; foo.Execute(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Times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.Never());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C41772" w:rsidRDefault="00BD5AC3" w:rsidP="002037CD">
      <w:pPr>
        <w:pStyle w:val="a6"/>
        <w:numPr>
          <w:ilvl w:val="1"/>
          <w:numId w:val="74"/>
        </w:numPr>
      </w:pPr>
      <w:r w:rsidRPr="00C41772">
        <w:t>Хотя бы раз должен был быть вызван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mock.Verify(foo =&gt; foo.Execute(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Times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.AtLeastOnce());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mock.VerifyGet(foo =&gt; foo.Name);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C41772" w:rsidRDefault="00C41772" w:rsidP="002037CD">
      <w:pPr>
        <w:pStyle w:val="a6"/>
        <w:numPr>
          <w:ilvl w:val="1"/>
          <w:numId w:val="74"/>
        </w:numPr>
      </w:pPr>
      <w:r w:rsidRPr="00C41772">
        <w:t>Должен был быть вызван именно сеттер для свойства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mock.VerifySet(foo =&gt; foo.Name);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C41772" w:rsidRDefault="00C41772" w:rsidP="002037CD">
      <w:pPr>
        <w:pStyle w:val="a6"/>
        <w:numPr>
          <w:ilvl w:val="1"/>
          <w:numId w:val="74"/>
        </w:numPr>
      </w:pPr>
      <w:r w:rsidRPr="00C41772">
        <w:t>Должен был быть вызван сеттер со значением “foo”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mock.VerifySet(foo =&gt; foo.Name = 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"foo"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C41772" w:rsidRDefault="00C41772" w:rsidP="002037CD">
      <w:pPr>
        <w:pStyle w:val="a6"/>
        <w:numPr>
          <w:ilvl w:val="1"/>
          <w:numId w:val="74"/>
        </w:numPr>
      </w:pPr>
      <w:r w:rsidRPr="00C41772">
        <w:lastRenderedPageBreak/>
        <w:t>Сеттер должен был быть вызван со значением в заданном диапазоне</w:t>
      </w:r>
    </w:p>
    <w:p w:rsidR="00BD5AC3" w:rsidRPr="00C41772" w:rsidRDefault="00BD5AC3" w:rsidP="00C41772">
      <w:pPr>
        <w:rPr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mock.VerifySet(foo =&gt; foo.Value = 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.IsInRange(1, 5, 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Range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.Inclusive));</w:t>
      </w:r>
    </w:p>
    <w:p w:rsidR="00BD5AC3" w:rsidRDefault="00AD50ED" w:rsidP="00C41772">
      <w:r>
        <w:t>Хорошо</w:t>
      </w:r>
      <w:r w:rsidR="00C41772">
        <w:t>, этого нам пока хватит, остальное можно будет почитать здесь:</w:t>
      </w:r>
    </w:p>
    <w:p w:rsidR="00C41772" w:rsidRDefault="00376A6C" w:rsidP="00C41772">
      <w:hyperlink r:id="rId165" w:history="1">
        <w:r w:rsidR="00C41772" w:rsidRPr="00311228">
          <w:rPr>
            <w:rStyle w:val="a7"/>
          </w:rPr>
          <w:t>https://code.google.com/p/moq/wiki/QuickStart</w:t>
        </w:r>
      </w:hyperlink>
      <w:r w:rsidR="00C41772">
        <w:t xml:space="preserve"> </w:t>
      </w:r>
    </w:p>
    <w:p w:rsidR="00C41772" w:rsidRDefault="00C41772" w:rsidP="00C41772">
      <w:r>
        <w:t xml:space="preserve">Возвращаемся обратно в </w:t>
      </w:r>
      <w:r>
        <w:rPr>
          <w:lang w:val="en-US"/>
        </w:rPr>
        <w:t>UnitTestSetupFixture</w:t>
      </w:r>
      <w:r w:rsidRPr="00C41772">
        <w:t>.</w:t>
      </w:r>
      <w:r>
        <w:rPr>
          <w:lang w:val="en-US"/>
        </w:rPr>
        <w:t>cs</w:t>
      </w:r>
      <w:r w:rsidRPr="00C41772">
        <w:t xml:space="preserve"> (/</w:t>
      </w:r>
      <w:r>
        <w:rPr>
          <w:lang w:val="en-US"/>
        </w:rPr>
        <w:t>Setup</w:t>
      </w:r>
      <w:r w:rsidRPr="00C41772">
        <w:t>/</w:t>
      </w:r>
      <w:r>
        <w:rPr>
          <w:lang w:val="en-US"/>
        </w:rPr>
        <w:t>UnitTestSetupFixture</w:t>
      </w:r>
      <w:r w:rsidRPr="00C41772">
        <w:t>.</w:t>
      </w:r>
      <w:r>
        <w:rPr>
          <w:lang w:val="en-US"/>
        </w:rPr>
        <w:t>cs</w:t>
      </w:r>
      <w:r w:rsidRPr="00C41772">
        <w:t>)</w:t>
      </w:r>
      <w:r>
        <w:t xml:space="preserve"> и инициализируем конфиг:</w:t>
      </w:r>
    </w:p>
    <w:p w:rsidR="00C41772" w:rsidRPr="00C41772" w:rsidRDefault="00C41772" w:rsidP="00C41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4177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4177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InitRepository(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C41772" w:rsidRPr="00C41772" w:rsidRDefault="00C41772" w:rsidP="00C41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41772" w:rsidRPr="00C41772" w:rsidRDefault="00C41772" w:rsidP="00C41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&gt;().InThreadScope();</w:t>
      </w:r>
    </w:p>
    <w:p w:rsidR="00C41772" w:rsidRPr="00C41772" w:rsidRDefault="00C41772" w:rsidP="00C41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&gt;().ToMethod(p =&gt; kernel.Get&lt;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&gt;().Object);</w:t>
      </w:r>
    </w:p>
    <w:p w:rsidR="00C41772" w:rsidRDefault="00C41772" w:rsidP="00C41772">
      <w:pPr>
        <w:rPr>
          <w:rFonts w:ascii="Consolas" w:hAnsi="Consolas" w:cs="Consolas"/>
          <w:color w:val="000000"/>
          <w:sz w:val="19"/>
          <w:szCs w:val="19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D50ED" w:rsidRPr="002C619F" w:rsidRDefault="00AD50ED" w:rsidP="00C41772">
      <w:r w:rsidRPr="008D409F">
        <w:t>Проверим какой-то наш вывод, например класс /Default/Controllers/</w:t>
      </w:r>
      <w:r w:rsidR="008D409F">
        <w:rPr>
          <w:lang w:val="en-US"/>
        </w:rPr>
        <w:t>UserController</w:t>
      </w:r>
      <w:r w:rsidR="008D409F" w:rsidRPr="008D409F">
        <w:t>:</w:t>
      </w:r>
      <w:r w:rsidR="008D409F">
        <w:rPr>
          <w:lang w:val="en-US"/>
        </w:rPr>
        <w:t>cs</w:t>
      </w:r>
      <w:r w:rsidR="008D409F" w:rsidRPr="008D409F">
        <w:t>: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D40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40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Index_GetPageableDataOfUsers_CountOfUsersIsTwo()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//init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8D409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DependencyResolver</w:t>
      </w: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.Current.GetService&lt;Areas.Default.Controllers.</w:t>
      </w:r>
      <w:r w:rsidRPr="008D409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UserController</w:t>
      </w: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&gt;();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//act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 = controller.Index();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ViewResult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&gt;(result);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&gt;&gt;(((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ViewResult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)result).Model);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count = ((</w:t>
      </w:r>
      <w:r w:rsidRPr="008D409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PageableData</w:t>
      </w: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8D409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&gt;)((</w:t>
      </w:r>
      <w:r w:rsidRPr="008D409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ViewResult</w:t>
      </w: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)result).Model).List.Count();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D409F" w:rsidRPr="002C61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619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Assert</w:t>
      </w:r>
      <w:r w:rsidRPr="002C61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.AreEqual(2, count);</w:t>
      </w:r>
    </w:p>
    <w:p w:rsidR="008D409F" w:rsidRDefault="008D409F" w:rsidP="008D409F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2762A" w:rsidRPr="00F2762A" w:rsidRDefault="008D409F" w:rsidP="008D409F">
      <w:r w:rsidRPr="008D409F">
        <w:t>В</w:t>
      </w:r>
      <w:r w:rsidRPr="002C619F">
        <w:rPr>
          <w:lang w:val="en-US"/>
        </w:rPr>
        <w:t xml:space="preserve"> BaseController.cs (/LessonProject/Controllers/BaseController.cs) </w:t>
      </w:r>
      <w:r w:rsidRPr="008D409F">
        <w:t>уберем</w:t>
      </w:r>
      <w:r w:rsidRPr="002C619F">
        <w:rPr>
          <w:lang w:val="en-US"/>
        </w:rPr>
        <w:t xml:space="preserve"> </w:t>
      </w:r>
      <w:r w:rsidRPr="008D409F">
        <w:t>атрибуты</w:t>
      </w:r>
      <w:r w:rsidRPr="002C619F">
        <w:rPr>
          <w:lang w:val="en-US"/>
        </w:rPr>
        <w:t xml:space="preserve"> Inject </w:t>
      </w:r>
      <w:r w:rsidRPr="008D409F">
        <w:t>у</w:t>
      </w:r>
      <w:r w:rsidRPr="002C619F">
        <w:rPr>
          <w:lang w:val="en-US"/>
        </w:rPr>
        <w:t xml:space="preserve"> </w:t>
      </w:r>
      <w:r w:rsidRPr="008D409F">
        <w:t>свойств</w:t>
      </w:r>
      <w:r w:rsidRPr="002C619F">
        <w:rPr>
          <w:lang w:val="en-US"/>
        </w:rPr>
        <w:t xml:space="preserve"> Auth </w:t>
      </w:r>
      <w:r w:rsidRPr="008D409F">
        <w:t>и</w:t>
      </w:r>
      <w:r w:rsidRPr="002C619F">
        <w:rPr>
          <w:lang w:val="en-US"/>
        </w:rPr>
        <w:t xml:space="preserve"> Config (</w:t>
      </w:r>
      <w:r w:rsidRPr="008D409F">
        <w:t>иначе</w:t>
      </w:r>
      <w:r w:rsidRPr="002C619F">
        <w:rPr>
          <w:lang w:val="en-US"/>
        </w:rPr>
        <w:t xml:space="preserve"> </w:t>
      </w:r>
      <w:r w:rsidRPr="008D409F">
        <w:t>выделенная</w:t>
      </w:r>
      <w:r w:rsidRPr="002C619F">
        <w:rPr>
          <w:lang w:val="en-US"/>
        </w:rPr>
        <w:t xml:space="preserve"> </w:t>
      </w:r>
      <w:r w:rsidRPr="008D409F">
        <w:t>строка</w:t>
      </w:r>
      <w:r w:rsidRPr="002C619F">
        <w:rPr>
          <w:lang w:val="en-US"/>
        </w:rPr>
        <w:t xml:space="preserve"> </w:t>
      </w:r>
      <w:r w:rsidRPr="008D409F">
        <w:t>не</w:t>
      </w:r>
      <w:r w:rsidRPr="002C619F">
        <w:rPr>
          <w:lang w:val="en-US"/>
        </w:rPr>
        <w:t xml:space="preserve"> </w:t>
      </w:r>
      <w:r w:rsidRPr="008D409F">
        <w:t>сможет</w:t>
      </w:r>
      <w:r w:rsidRPr="002C619F">
        <w:rPr>
          <w:lang w:val="en-US"/>
        </w:rPr>
        <w:t xml:space="preserve"> </w:t>
      </w:r>
      <w:r w:rsidRPr="008D409F">
        <w:t>проинициализовать</w:t>
      </w:r>
      <w:r w:rsidRPr="002C619F">
        <w:rPr>
          <w:lang w:val="en-US"/>
        </w:rPr>
        <w:t xml:space="preserve"> </w:t>
      </w:r>
      <w:r w:rsidRPr="008D409F">
        <w:t>контроллер</w:t>
      </w:r>
      <w:r w:rsidRPr="002C619F">
        <w:rPr>
          <w:lang w:val="en-US"/>
        </w:rPr>
        <w:t xml:space="preserve"> </w:t>
      </w:r>
      <w:r w:rsidRPr="008D409F">
        <w:t>и</w:t>
      </w:r>
      <w:r w:rsidRPr="002C619F">
        <w:rPr>
          <w:lang w:val="en-US"/>
        </w:rPr>
        <w:t xml:space="preserve"> </w:t>
      </w:r>
      <w:r w:rsidRPr="008D409F">
        <w:t>вернет</w:t>
      </w:r>
      <w:r w:rsidRPr="002C619F">
        <w:rPr>
          <w:lang w:val="en-US"/>
        </w:rPr>
        <w:t xml:space="preserve"> null). </w:t>
      </w:r>
      <w:r w:rsidRPr="008D409F">
        <w:t>Кстати о выделенной строке</w:t>
      </w:r>
      <w:r w:rsidR="00FB4D9F">
        <w:t>. М</w:t>
      </w:r>
      <w:r w:rsidRPr="008D409F">
        <w:t xml:space="preserve">ы </w:t>
      </w:r>
      <w:r w:rsidR="00FB4D9F">
        <w:t>делаем именно такую инициализацию,</w:t>
      </w:r>
      <w:r w:rsidRPr="008D409F">
        <w:t xml:space="preserve"> чтобы все Inject-атрибутованные свойства были проинициализированы.</w:t>
      </w:r>
      <w:r>
        <w:t xml:space="preserve"> Запускаем, и, правда, </w:t>
      </w:r>
      <w:r>
        <w:rPr>
          <w:lang w:val="en-US"/>
        </w:rPr>
        <w:t>count</w:t>
      </w:r>
      <w:r w:rsidRPr="00F2762A">
        <w:t xml:space="preserve"> == 2. </w:t>
      </w:r>
      <w:r w:rsidR="00F2762A">
        <w:t xml:space="preserve">Отлично, </w:t>
      </w:r>
      <w:r w:rsidR="00F2762A">
        <w:rPr>
          <w:lang w:val="en-US"/>
        </w:rPr>
        <w:t>MockRepository</w:t>
      </w:r>
      <w:r w:rsidR="00F2762A" w:rsidRPr="00F2762A">
        <w:t xml:space="preserve"> </w:t>
      </w:r>
      <w:r w:rsidR="00F2762A">
        <w:t xml:space="preserve">работает. Вернем назад атрибуты </w:t>
      </w:r>
      <w:r w:rsidR="00F2762A">
        <w:rPr>
          <w:lang w:val="en-US"/>
        </w:rPr>
        <w:t>Inject</w:t>
      </w:r>
      <w:r w:rsidR="00F2762A" w:rsidRPr="00F2762A">
        <w:t>.</w:t>
      </w:r>
    </w:p>
    <w:p w:rsidR="00F2762A" w:rsidRDefault="00F2762A" w:rsidP="008D409F">
      <w:r>
        <w:t>Кстати, тесты не запускаются обычно в дебаг</w:t>
      </w:r>
      <w:r w:rsidR="00FB4D9F">
        <w:t>-</w:t>
      </w:r>
      <w:r>
        <w:t xml:space="preserve">режиме, чтобы запустить </w:t>
      </w:r>
      <w:r>
        <w:rPr>
          <w:lang w:val="en-US"/>
        </w:rPr>
        <w:t>Debug</w:t>
      </w:r>
      <w:r w:rsidRPr="00F2762A">
        <w:t xml:space="preserve"> </w:t>
      </w:r>
      <w:r>
        <w:t>надо сделать так:</w:t>
      </w:r>
    </w:p>
    <w:p w:rsidR="00F2762A" w:rsidRDefault="00F2762A" w:rsidP="008D409F">
      <w:r>
        <w:t xml:space="preserve">Теперь поработаем с </w:t>
      </w:r>
      <w:r>
        <w:rPr>
          <w:lang w:val="en-US"/>
        </w:rPr>
        <w:t>Config</w:t>
      </w:r>
      <w:r w:rsidRPr="00F2762A">
        <w:t>.</w:t>
      </w:r>
      <w:r>
        <w:t xml:space="preserve"> Это будет </w:t>
      </w:r>
      <w:r w:rsidR="00C76942">
        <w:t>круто!</w:t>
      </w:r>
    </w:p>
    <w:p w:rsidR="00F2762A" w:rsidRPr="001D2F48" w:rsidRDefault="00206EF6" w:rsidP="00F2762A">
      <w:pPr>
        <w:pStyle w:val="3"/>
      </w:pPr>
      <w:r>
        <w:rPr>
          <w:lang w:val="en-US"/>
        </w:rPr>
        <w:t>Test</w:t>
      </w:r>
      <w:r w:rsidR="00F2762A">
        <w:rPr>
          <w:lang w:val="en-US"/>
        </w:rPr>
        <w:t>Config</w:t>
      </w:r>
    </w:p>
    <w:p w:rsidR="00F2762A" w:rsidRDefault="001D2F48" w:rsidP="00F2762A">
      <w:r>
        <w:t>Что нам нужно сделать. Нам нужно:</w:t>
      </w:r>
    </w:p>
    <w:p w:rsidR="001D2F48" w:rsidRPr="001D2F48" w:rsidRDefault="001D2F48" w:rsidP="002037CD">
      <w:pPr>
        <w:pStyle w:val="a6"/>
        <w:numPr>
          <w:ilvl w:val="0"/>
          <w:numId w:val="74"/>
        </w:numPr>
      </w:pPr>
      <w:r>
        <w:t>Взять</w:t>
      </w:r>
      <w:r w:rsidRPr="001D2F48">
        <w:t xml:space="preserve"> </w:t>
      </w:r>
      <w:r>
        <w:rPr>
          <w:lang w:val="en-US"/>
        </w:rPr>
        <w:t>Web</w:t>
      </w:r>
      <w:r w:rsidRPr="001D2F48">
        <w:t>.</w:t>
      </w:r>
      <w:r>
        <w:rPr>
          <w:lang w:val="en-US"/>
        </w:rPr>
        <w:t>Config</w:t>
      </w:r>
      <w:r w:rsidRPr="001D2F48">
        <w:t xml:space="preserve"> </w:t>
      </w:r>
      <w:r>
        <w:rPr>
          <w:lang w:val="en-US"/>
        </w:rPr>
        <w:t>c</w:t>
      </w:r>
      <w:r w:rsidRPr="001D2F48">
        <w:t xml:space="preserve"> </w:t>
      </w:r>
      <w:r>
        <w:t>проекта</w:t>
      </w:r>
      <w:r w:rsidRPr="001D2F48">
        <w:t xml:space="preserve"> </w:t>
      </w:r>
      <w:r>
        <w:rPr>
          <w:lang w:val="en-US"/>
        </w:rPr>
        <w:t>LessonProject</w:t>
      </w:r>
      <w:r w:rsidRPr="001D2F48">
        <w:t xml:space="preserve"> (</w:t>
      </w:r>
      <w:r>
        <w:t>каким-то хитрым образом)</w:t>
      </w:r>
    </w:p>
    <w:p w:rsidR="001D2F48" w:rsidRDefault="001D2F48" w:rsidP="002037CD">
      <w:pPr>
        <w:pStyle w:val="a6"/>
        <w:numPr>
          <w:ilvl w:val="0"/>
          <w:numId w:val="74"/>
        </w:numPr>
      </w:pPr>
      <w:r>
        <w:t xml:space="preserve">И на его базе создать некий класс, который будет реализовывать </w:t>
      </w:r>
      <w:r>
        <w:rPr>
          <w:lang w:val="en-US"/>
        </w:rPr>
        <w:t>IConfig</w:t>
      </w:r>
      <w:r w:rsidRPr="001D2F48">
        <w:t xml:space="preserve"> </w:t>
      </w:r>
      <w:r>
        <w:t>интерфейс</w:t>
      </w:r>
    </w:p>
    <w:p w:rsidR="001D2F48" w:rsidRDefault="001D2F48" w:rsidP="002037CD">
      <w:pPr>
        <w:pStyle w:val="a6"/>
        <w:numPr>
          <w:ilvl w:val="0"/>
          <w:numId w:val="74"/>
        </w:numPr>
      </w:pPr>
      <w:r>
        <w:t xml:space="preserve">Ну и поцепить на </w:t>
      </w:r>
      <w:r>
        <w:rPr>
          <w:lang w:val="en-US"/>
        </w:rPr>
        <w:t>Ninject</w:t>
      </w:r>
      <w:r w:rsidRPr="001D2F48">
        <w:t xml:space="preserve"> </w:t>
      </w:r>
      <w:r>
        <w:rPr>
          <w:lang w:val="en-US"/>
        </w:rPr>
        <w:t>Kernel</w:t>
      </w:r>
    </w:p>
    <w:p w:rsidR="001D2F48" w:rsidRPr="001D2F48" w:rsidRDefault="001D2F48" w:rsidP="002037CD">
      <w:pPr>
        <w:pStyle w:val="a6"/>
        <w:numPr>
          <w:ilvl w:val="0"/>
          <w:numId w:val="74"/>
        </w:numPr>
      </w:pPr>
      <w:r>
        <w:t>И можно использовать.</w:t>
      </w:r>
    </w:p>
    <w:p w:rsidR="001D2F48" w:rsidRPr="002C619F" w:rsidRDefault="001D2F48" w:rsidP="001D2F48">
      <w:r>
        <w:t xml:space="preserve">Начнем. Для того чтобы взять </w:t>
      </w:r>
      <w:r>
        <w:rPr>
          <w:lang w:val="en-US"/>
        </w:rPr>
        <w:t>Web</w:t>
      </w:r>
      <w:r w:rsidRPr="001D2F48">
        <w:t>.</w:t>
      </w:r>
      <w:r>
        <w:rPr>
          <w:lang w:val="en-US"/>
        </w:rPr>
        <w:t>Config</w:t>
      </w:r>
      <w:r w:rsidRPr="001D2F48">
        <w:t xml:space="preserve"> </w:t>
      </w:r>
      <w:r>
        <w:t>–</w:t>
      </w:r>
      <w:r w:rsidRPr="001D2F48">
        <w:t xml:space="preserve"> </w:t>
      </w:r>
      <w:r>
        <w:t xml:space="preserve">нам нужно скопировать его в свою </w:t>
      </w:r>
      <w:r w:rsidR="00FB4D9F">
        <w:t>папку</w:t>
      </w:r>
      <w:r>
        <w:t xml:space="preserve">. Назовем </w:t>
      </w:r>
      <w:r w:rsidR="00FB4D9F">
        <w:t xml:space="preserve">её </w:t>
      </w:r>
      <w:r>
        <w:rPr>
          <w:lang w:val="en-US"/>
        </w:rPr>
        <w:t>Sandbox</w:t>
      </w:r>
      <w:r w:rsidRPr="001D2F48">
        <w:t xml:space="preserve">. </w:t>
      </w:r>
      <w:r>
        <w:t>Теперь</w:t>
      </w:r>
      <w:r w:rsidRPr="002C619F">
        <w:t xml:space="preserve"> </w:t>
      </w:r>
      <w:r>
        <w:t>скопируем</w:t>
      </w:r>
      <w:r w:rsidRPr="002C619F">
        <w:t xml:space="preserve">, </w:t>
      </w:r>
      <w:r>
        <w:t>поставим</w:t>
      </w:r>
      <w:r w:rsidRPr="002C619F">
        <w:t xml:space="preserve"> </w:t>
      </w:r>
      <w:r>
        <w:t>на</w:t>
      </w:r>
      <w:r w:rsidRPr="002C619F">
        <w:t xml:space="preserve"> </w:t>
      </w:r>
      <w:r>
        <w:rPr>
          <w:lang w:val="en-US"/>
        </w:rPr>
        <w:t>pre</w:t>
      </w:r>
      <w:r w:rsidRPr="002C619F">
        <w:t>-</w:t>
      </w:r>
      <w:r>
        <w:rPr>
          <w:lang w:val="en-US"/>
        </w:rPr>
        <w:t>build</w:t>
      </w:r>
      <w:r w:rsidRPr="002C619F">
        <w:t xml:space="preserve"> </w:t>
      </w:r>
      <w:r>
        <w:rPr>
          <w:lang w:val="en-US"/>
        </w:rPr>
        <w:t>Event</w:t>
      </w:r>
      <w:r w:rsidRPr="002C619F">
        <w:t xml:space="preserve"> </w:t>
      </w:r>
      <w:r>
        <w:t>в</w:t>
      </w:r>
      <w:r w:rsidRPr="002C619F">
        <w:t xml:space="preserve"> </w:t>
      </w:r>
      <w:r>
        <w:rPr>
          <w:lang w:val="en-US"/>
        </w:rPr>
        <w:t>Project</w:t>
      </w:r>
      <w:r w:rsidRPr="002C619F">
        <w:t xml:space="preserve"> </w:t>
      </w:r>
      <w:r>
        <w:rPr>
          <w:lang w:val="en-US"/>
        </w:rPr>
        <w:t>Properties</w:t>
      </w:r>
      <w:r w:rsidRPr="002C619F">
        <w:t>:</w:t>
      </w:r>
    </w:p>
    <w:p w:rsidR="001D2F48" w:rsidRDefault="001D2F48" w:rsidP="001D2F4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633898C" wp14:editId="62309B6C">
            <wp:extent cx="5055079" cy="3766334"/>
            <wp:effectExtent l="0" t="0" r="0" b="5715"/>
            <wp:docPr id="92" name="Рисунок 92" descr="D:\Projects\RepositoryMercurial\WebTemplate\Sources\lessons\PrintScreens\LessonE\Untitled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E\Untitled-04.jp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330" cy="376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F48" w:rsidRPr="001D2F48" w:rsidRDefault="001D2F48" w:rsidP="001D2F48">
      <w:pPr>
        <w:rPr>
          <w:lang w:val="en-US"/>
        </w:rPr>
      </w:pPr>
      <w:r w:rsidRPr="001D2F48">
        <w:rPr>
          <w:lang w:val="en-US"/>
        </w:rPr>
        <w:t>xcopy $(SolutionDir)LessonProject\Web.config $(ProjectDir)Sandbox\ /y</w:t>
      </w:r>
    </w:p>
    <w:p w:rsidR="00F2762A" w:rsidRPr="001D2F48" w:rsidRDefault="001D2F48" w:rsidP="008D409F">
      <w:r>
        <w:t xml:space="preserve">При каждом  запуске билда мы копируем </w:t>
      </w:r>
      <w:r>
        <w:rPr>
          <w:lang w:val="en-US"/>
        </w:rPr>
        <w:t>Web</w:t>
      </w:r>
      <w:r w:rsidRPr="001D2F48">
        <w:t>.</w:t>
      </w:r>
      <w:r>
        <w:rPr>
          <w:lang w:val="en-US"/>
        </w:rPr>
        <w:t>config</w:t>
      </w:r>
      <w:r w:rsidRPr="001D2F48">
        <w:t xml:space="preserve"> (</w:t>
      </w:r>
      <w:r>
        <w:t>и</w:t>
      </w:r>
      <w:r w:rsidR="00FB4D9F">
        <w:t>,</w:t>
      </w:r>
      <w:r>
        <w:t xml:space="preserve"> если надо</w:t>
      </w:r>
      <w:r w:rsidR="00FB4D9F">
        <w:t>,</w:t>
      </w:r>
      <w:r>
        <w:t xml:space="preserve"> то перезаписываем</w:t>
      </w:r>
      <w:r w:rsidRPr="001D2F48">
        <w:t>)</w:t>
      </w:r>
      <w:r>
        <w:t xml:space="preserve"> к себе в </w:t>
      </w:r>
      <w:r>
        <w:rPr>
          <w:lang w:val="en-US"/>
        </w:rPr>
        <w:t>Sandbox</w:t>
      </w:r>
      <w:r w:rsidRPr="001D2F48">
        <w:t>.</w:t>
      </w:r>
    </w:p>
    <w:p w:rsidR="001D2F48" w:rsidRDefault="001D2F48" w:rsidP="008D409F">
      <w:r>
        <w:t>Создадим</w:t>
      </w:r>
      <w:r w:rsidRPr="001D2F48">
        <w:t xml:space="preserve"> </w:t>
      </w:r>
      <w:r>
        <w:rPr>
          <w:lang w:val="en-US"/>
        </w:rPr>
        <w:t>TestConfig</w:t>
      </w:r>
      <w:r w:rsidRPr="001D2F48">
        <w:t>.</w:t>
      </w:r>
      <w:r>
        <w:rPr>
          <w:lang w:val="en-US"/>
        </w:rPr>
        <w:t>cs</w:t>
      </w:r>
      <w:r w:rsidRPr="001D2F48">
        <w:t xml:space="preserve"> </w:t>
      </w:r>
      <w:r>
        <w:t xml:space="preserve">и в конструктор будем передавать наш файл </w:t>
      </w:r>
      <w:r w:rsidRPr="001D2F48">
        <w:t>(/</w:t>
      </w:r>
      <w:r>
        <w:rPr>
          <w:lang w:val="en-US"/>
        </w:rPr>
        <w:t>Tools</w:t>
      </w:r>
      <w:r w:rsidRPr="001D2F48">
        <w:t>/</w:t>
      </w:r>
      <w:r>
        <w:rPr>
          <w:lang w:val="en-US"/>
        </w:rPr>
        <w:t>TestConfig</w:t>
      </w:r>
      <w:r w:rsidRPr="001D2F48">
        <w:t>.</w:t>
      </w:r>
      <w:r>
        <w:rPr>
          <w:lang w:val="en-US"/>
        </w:rPr>
        <w:t>cs</w:t>
      </w:r>
      <w:r w:rsidRPr="001D2F48">
        <w:t>)</w:t>
      </w:r>
      <w:r>
        <w:t>: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TestConfig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configuration;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TestConfig(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configPath)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configFileMap =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ExeConfigurationFileMap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configFileMap.ExeConfigFilename = configPath;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configuration =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.OpenMappedExeConfiguration(configFileMap,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ConfigurationUserLevel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.None);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216877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2A70" w:rsidRPr="00216877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ConnectionStrings(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connectionString)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configuration.ConnectionStrings.ConnectionStrings[connectionString].ConnectionString;</w:t>
      </w:r>
    </w:p>
    <w:p w:rsidR="00422A70" w:rsidRPr="00216877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68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22A70" w:rsidRPr="00216877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configuration.AppSettings.Settings[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].Value;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EnableMail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.Parse(configuration.AppSettings.Settings[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"EnableMail"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].Value);</w:t>
      </w: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61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C61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IconSizes</w:t>
      </w: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)configuration.GetSection(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"iconConfig"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(configInfo !=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configInfo.IconSizes.OfType&lt;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MimeTypes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MimeTypesConfigSection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MimeTypesConfigSection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)configuration.GetSection(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"mimeConfig"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configInfo.MimeTypes.OfType&lt;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MailTemplate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MailTemplates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MailTemplateConfigSection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MailTemplateConfigSection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)configuration.GetSection(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"mailTemplatesConfig"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configInfo.MailTemplates.OfType&lt;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MailTemplate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MailTemplate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&gt;(); 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MailSetting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)configuration.GetSection(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"mailConfig"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SmsSetting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SmsSetting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SmsSetting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)configuration.GetSection(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"smsConfig"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D2F48" w:rsidRPr="002C619F" w:rsidRDefault="00C76942" w:rsidP="00C769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76942" w:rsidRPr="002C619F" w:rsidRDefault="00C76942" w:rsidP="00C76942">
      <w:pPr>
        <w:rPr>
          <w:lang w:val="en-US"/>
        </w:rPr>
      </w:pPr>
      <w:r w:rsidRPr="00206EF6">
        <w:t>И</w:t>
      </w:r>
      <w:r w:rsidRPr="002C619F">
        <w:rPr>
          <w:lang w:val="en-US"/>
        </w:rPr>
        <w:t xml:space="preserve"> </w:t>
      </w:r>
      <w:r w:rsidRPr="00206EF6">
        <w:t>инициализируем</w:t>
      </w:r>
      <w:r w:rsidRPr="002C619F">
        <w:rPr>
          <w:lang w:val="en-US"/>
        </w:rPr>
        <w:t xml:space="preserve"> </w:t>
      </w:r>
      <w:r w:rsidRPr="00206EF6">
        <w:t>в</w:t>
      </w:r>
      <w:r w:rsidR="00206EF6" w:rsidRPr="002C619F">
        <w:rPr>
          <w:lang w:val="en-US"/>
        </w:rPr>
        <w:t xml:space="preserve"> UnitTestSetupFixture.cs (/Setup/UnitTestSetupFixture.cs):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InitConfig(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fullPath =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(Sandbox + </w:t>
      </w:r>
      <w:r w:rsidRPr="00206EF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"/Web.config"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).FullName;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kernel.Bind&lt;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&gt;().ToMethod(c =&gt;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TestConfig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(fullPath));</w:t>
      </w:r>
    </w:p>
    <w:p w:rsidR="00206EF6" w:rsidRPr="002C619F" w:rsidRDefault="00206EF6" w:rsidP="00206EF6">
      <w:pPr>
        <w:rPr>
          <w:rFonts w:ascii="Consolas" w:hAnsi="Consolas" w:cs="Consolas"/>
          <w:color w:val="000000"/>
          <w:sz w:val="19"/>
          <w:szCs w:val="19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06EF6" w:rsidRDefault="00206EF6">
      <w:r>
        <w:br w:type="page"/>
      </w:r>
    </w:p>
    <w:p w:rsidR="00206EF6" w:rsidRDefault="00206EF6" w:rsidP="00206EF6">
      <w:r w:rsidRPr="00206EF6">
        <w:lastRenderedPageBreak/>
        <w:t>Создадим простой тест на проверку данных в конфиге: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TestFixture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MailTemplateTest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MailTemplates_ExistRegisterTemplate_Exist()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= 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 = config.MailTemplates.FirstOrDefault(p =&gt; p.Name.StartsWith(</w:t>
      </w:r>
      <w:r w:rsidRPr="00206EF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.IsNotNull(template);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06EF6" w:rsidRPr="00206EF6" w:rsidRDefault="00206EF6" w:rsidP="00206EF6">
      <w:pPr>
        <w:rPr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D2F48" w:rsidRPr="002C619F" w:rsidRDefault="00206EF6" w:rsidP="008D409F">
      <w:r>
        <w:t>Запускаем</w:t>
      </w:r>
      <w:r w:rsidRPr="002C619F">
        <w:rPr>
          <w:lang w:val="en-US"/>
        </w:rPr>
        <w:t xml:space="preserve">, </w:t>
      </w:r>
      <w:r>
        <w:t>проверяем</w:t>
      </w:r>
      <w:r w:rsidRPr="002C619F">
        <w:rPr>
          <w:lang w:val="en-US"/>
        </w:rPr>
        <w:t xml:space="preserve">, </w:t>
      </w:r>
      <w:r>
        <w:t>вуаля</w:t>
      </w:r>
      <w:r w:rsidRPr="002C619F">
        <w:rPr>
          <w:lang w:val="en-US"/>
        </w:rPr>
        <w:t xml:space="preserve">! </w:t>
      </w:r>
      <w:r>
        <w:t xml:space="preserve">Переходим к реализации </w:t>
      </w:r>
      <w:r>
        <w:rPr>
          <w:lang w:val="en-US"/>
        </w:rPr>
        <w:t>IAuthentication</w:t>
      </w:r>
      <w:r w:rsidRPr="002C619F">
        <w:t xml:space="preserve">. </w:t>
      </w:r>
    </w:p>
    <w:p w:rsidR="00206EF6" w:rsidRPr="00AF2E77" w:rsidRDefault="00206EF6" w:rsidP="00206EF6">
      <w:pPr>
        <w:pStyle w:val="3"/>
      </w:pPr>
      <w:r>
        <w:rPr>
          <w:lang w:val="en-US"/>
        </w:rPr>
        <w:t>Authentication</w:t>
      </w:r>
    </w:p>
    <w:p w:rsidR="00AF2E77" w:rsidRDefault="00AF2E77" w:rsidP="00AF2E77">
      <w:r>
        <w:t>В веб-приложении,  когда мы уже исполняем код в контроллере, мы уже имее</w:t>
      </w:r>
      <w:r w:rsidR="00FB4D9F">
        <w:t>м</w:t>
      </w:r>
      <w:r>
        <w:t xml:space="preserve"> какой-то заданный контекст</w:t>
      </w:r>
      <w:r w:rsidR="00FB4D9F">
        <w:t>,</w:t>
      </w:r>
      <w:r>
        <w:t xml:space="preserve"> </w:t>
      </w:r>
      <w:r w:rsidR="00FB4D9F">
        <w:t>о</w:t>
      </w:r>
      <w:r>
        <w:t>кружение</w:t>
      </w:r>
      <w:r w:rsidR="00FB4D9F">
        <w:t>,</w:t>
      </w:r>
      <w:r>
        <w:t xml:space="preserve"> сформированное </w:t>
      </w:r>
      <w:r>
        <w:rPr>
          <w:lang w:val="en-US"/>
        </w:rPr>
        <w:t>http</w:t>
      </w:r>
      <w:r w:rsidRPr="00AF2E77">
        <w:t>-</w:t>
      </w:r>
      <w:r>
        <w:t xml:space="preserve">запросом. Т.е. это и параметры, и кукисы, и данные </w:t>
      </w:r>
      <w:r w:rsidR="00FB4D9F">
        <w:t xml:space="preserve">о версии </w:t>
      </w:r>
      <w:r>
        <w:t xml:space="preserve">браузера, и каково разрешение экрана, и какая операционная система. В общем, это всё – </w:t>
      </w:r>
      <w:r>
        <w:rPr>
          <w:lang w:val="en-US"/>
        </w:rPr>
        <w:t>HttpContext</w:t>
      </w:r>
      <w:r w:rsidRPr="00AF2E77">
        <w:t xml:space="preserve">. </w:t>
      </w:r>
      <w:r w:rsidR="00FB4D9F">
        <w:t>С</w:t>
      </w:r>
      <w:r>
        <w:t xml:space="preserve">ледует понимать, что мы при авторизации помещаем в кукисы какие-то данные, а потом достаем их и всё. Собственно, для этого мы создадим специальный интерфейс  </w:t>
      </w:r>
      <w:r>
        <w:rPr>
          <w:lang w:val="en-US"/>
        </w:rPr>
        <w:t>IAuthCookieProvider</w:t>
      </w:r>
      <w:r w:rsidRPr="00AF2E77">
        <w:t xml:space="preserve">, который будет </w:t>
      </w:r>
      <w:r>
        <w:t>типа запи</w:t>
      </w:r>
      <w:r w:rsidRPr="00AF2E77">
        <w:t>сывать кукисы</w:t>
      </w:r>
    </w:p>
    <w:p w:rsidR="00AF2E77" w:rsidRDefault="00AF2E77" w:rsidP="00AF2E77">
      <w:pPr>
        <w:rPr>
          <w:lang w:val="en-US"/>
        </w:rPr>
      </w:pPr>
      <w:r>
        <w:rPr>
          <w:lang w:val="en-US"/>
        </w:rPr>
        <w:t>IAuthCookieProvider.cs (LessonProject/Global/Auth/IAuthCookieProvider)</w:t>
      </w:r>
      <w:r w:rsidRPr="00AF2E77">
        <w:rPr>
          <w:lang w:val="en-US"/>
        </w:rPr>
        <w:t>: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IAuthCookieProvider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GetCookie(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cookieName);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2E77" w:rsidRPr="002C619F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SetCookie(</w:t>
      </w:r>
      <w:r w:rsidRPr="002C61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cookie);</w:t>
      </w:r>
    </w:p>
    <w:p w:rsidR="00AF2E77" w:rsidRDefault="00AF2E77" w:rsidP="00AF2E7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F2E77" w:rsidRDefault="00AF2E77" w:rsidP="00AF2E77">
      <w:pPr>
        <w:rPr>
          <w:lang w:val="en-US"/>
        </w:rPr>
      </w:pPr>
      <w:r w:rsidRPr="00AF2E77">
        <w:rPr>
          <w:lang w:val="en-US"/>
        </w:rPr>
        <w:t xml:space="preserve">И реализуем его для </w:t>
      </w:r>
      <w:r>
        <w:rPr>
          <w:lang w:val="en-US"/>
        </w:rPr>
        <w:t>HttpAuthCookieProvider</w:t>
      </w:r>
      <w:r w:rsidRPr="00AF2E77">
        <w:rPr>
          <w:lang w:val="en-US"/>
        </w:rPr>
        <w:t>.</w:t>
      </w:r>
      <w:r>
        <w:rPr>
          <w:lang w:val="en-US"/>
        </w:rPr>
        <w:t>cs</w:t>
      </w:r>
      <w:r w:rsidRPr="00AF2E77">
        <w:rPr>
          <w:lang w:val="en-US"/>
        </w:rPr>
        <w:t xml:space="preserve"> </w:t>
      </w:r>
      <w:r>
        <w:rPr>
          <w:lang w:val="en-US"/>
        </w:rPr>
        <w:t>(/Global/Auth/HttpAuthCookieProvider.cs):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HttpContextCookieProvider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IAuthCookieProvider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HttpContextCookieProvider(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HttpContext)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.HttpContext = HttpContext;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{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GetCookie(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cookieName)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HttpContext.Request.Cookies.Get(cookieName);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SetCookie(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cookie)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HttpContext.Response.Cookies.Set(cookie);</w:t>
      </w:r>
    </w:p>
    <w:p w:rsidR="00AF2E77" w:rsidRPr="002C619F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F2E77" w:rsidRDefault="00AF2E77" w:rsidP="00AF2E7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F2E77" w:rsidRPr="00451E47" w:rsidRDefault="00AF2E77" w:rsidP="00AF2E77">
      <w:pPr>
        <w:rPr>
          <w:lang w:val="en-US"/>
        </w:rPr>
      </w:pPr>
      <w:r>
        <w:t>И</w:t>
      </w:r>
      <w:r w:rsidRPr="00451E47">
        <w:rPr>
          <w:lang w:val="en-US"/>
        </w:rPr>
        <w:t xml:space="preserve"> </w:t>
      </w:r>
      <w:r>
        <w:t>теперь</w:t>
      </w:r>
      <w:r w:rsidRPr="00451E47">
        <w:rPr>
          <w:lang w:val="en-US"/>
        </w:rPr>
        <w:t xml:space="preserve"> </w:t>
      </w:r>
      <w:r>
        <w:t>используем</w:t>
      </w:r>
      <w:r w:rsidRPr="00451E47">
        <w:rPr>
          <w:lang w:val="en-US"/>
        </w:rPr>
        <w:t xml:space="preserve"> </w:t>
      </w:r>
      <w:r>
        <w:t>эту</w:t>
      </w:r>
      <w:r w:rsidRPr="00451E47">
        <w:rPr>
          <w:lang w:val="en-US"/>
        </w:rPr>
        <w:t xml:space="preserve"> </w:t>
      </w:r>
      <w:r>
        <w:t>реализацию</w:t>
      </w:r>
      <w:r w:rsidRPr="00451E47">
        <w:rPr>
          <w:lang w:val="en-US"/>
        </w:rPr>
        <w:t xml:space="preserve"> </w:t>
      </w:r>
      <w:r>
        <w:t>для</w:t>
      </w:r>
      <w:r w:rsidRPr="00451E47">
        <w:rPr>
          <w:lang w:val="en-US"/>
        </w:rPr>
        <w:t xml:space="preserve"> </w:t>
      </w:r>
      <w:r>
        <w:t>работы</w:t>
      </w:r>
      <w:r w:rsidRPr="00451E47">
        <w:rPr>
          <w:lang w:val="en-US"/>
        </w:rPr>
        <w:t xml:space="preserve"> </w:t>
      </w:r>
      <w:r>
        <w:t>с</w:t>
      </w:r>
      <w:r w:rsidRPr="00451E47">
        <w:rPr>
          <w:lang w:val="en-US"/>
        </w:rPr>
        <w:t xml:space="preserve"> </w:t>
      </w:r>
      <w:r>
        <w:rPr>
          <w:lang w:val="en-US"/>
        </w:rPr>
        <w:t>Cookies</w:t>
      </w:r>
      <w:r w:rsidRPr="00451E47">
        <w:rPr>
          <w:lang w:val="en-US"/>
        </w:rPr>
        <w:t xml:space="preserve"> </w:t>
      </w:r>
      <w:r>
        <w:t>в</w:t>
      </w:r>
      <w:r w:rsidRPr="00451E47">
        <w:rPr>
          <w:lang w:val="en-US"/>
        </w:rPr>
        <w:t xml:space="preserve"> </w:t>
      </w:r>
      <w:r>
        <w:rPr>
          <w:lang w:val="en-US"/>
        </w:rPr>
        <w:t>Custom</w:t>
      </w:r>
      <w:r w:rsidR="00FC4E35">
        <w:rPr>
          <w:lang w:val="en-US"/>
        </w:rPr>
        <w:t>Authentication</w:t>
      </w:r>
      <w:r w:rsidR="00D725A7" w:rsidRPr="00451E47">
        <w:rPr>
          <w:lang w:val="en-US"/>
        </w:rPr>
        <w:t xml:space="preserve"> (</w:t>
      </w:r>
      <w:r w:rsidR="00D725A7">
        <w:rPr>
          <w:lang w:val="en-US"/>
        </w:rPr>
        <w:t>/Global/Auth/CustomAuthentication</w:t>
      </w:r>
      <w:r w:rsidR="00451E47">
        <w:rPr>
          <w:lang w:val="en-US"/>
        </w:rPr>
        <w:t>.cs</w:t>
      </w:r>
      <w:r w:rsidR="00D725A7" w:rsidRPr="00451E47">
        <w:rPr>
          <w:lang w:val="en-US"/>
        </w:rPr>
        <w:t>)</w:t>
      </w:r>
      <w:r w:rsidR="00FC4E35" w:rsidRPr="00451E47">
        <w:rPr>
          <w:lang w:val="en-US"/>
        </w:rPr>
        <w:t>:</w:t>
      </w:r>
    </w:p>
    <w:p w:rsidR="00FC4E35" w:rsidRPr="00FC4E35" w:rsidRDefault="00FC4E35" w:rsidP="00AF2E77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FC4E3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FC4E3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C4E35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IAuthCookieProvider</w:t>
      </w:r>
      <w:r w:rsidRPr="00FC4E3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AuthCookieProvider { </w:t>
      </w:r>
      <w:r w:rsidRPr="00FC4E3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FC4E3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FC4E3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FC4E3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FC4E35" w:rsidRPr="00FC4E35" w:rsidRDefault="00FC4E35" w:rsidP="00AF2E77">
      <w:pPr>
        <w:rPr>
          <w:lang w:val="en-US"/>
        </w:rPr>
      </w:pPr>
      <w:r w:rsidRPr="00FC4E35">
        <w:rPr>
          <w:lang w:val="en-US"/>
        </w:rPr>
        <w:lastRenderedPageBreak/>
        <w:t>и вместо HttpContext.Request.Cookies.Get – используем GetCookie</w:t>
      </w:r>
      <w:r>
        <w:rPr>
          <w:lang w:val="en-US"/>
        </w:rPr>
        <w:t>()</w:t>
      </w:r>
      <w:r w:rsidRPr="00FC4E35">
        <w:rPr>
          <w:lang w:val="en-US"/>
        </w:rPr>
        <w:t xml:space="preserve"> и </w:t>
      </w:r>
    </w:p>
    <w:p w:rsidR="00FC4E35" w:rsidRDefault="00FC4E35" w:rsidP="00AF2E77">
      <w:pPr>
        <w:rPr>
          <w:lang w:val="en-US"/>
        </w:rPr>
      </w:pPr>
      <w:r w:rsidRPr="00FC4E35">
        <w:rPr>
          <w:lang w:val="en-US"/>
        </w:rPr>
        <w:t>HttpContext.Response.Cookies.Set – соответственно SetCookie</w:t>
      </w:r>
      <w:r>
        <w:rPr>
          <w:lang w:val="en-US"/>
        </w:rPr>
        <w:t>().</w:t>
      </w:r>
    </w:p>
    <w:p w:rsidR="00451E47" w:rsidRDefault="00D725A7" w:rsidP="00E30116">
      <w:pPr>
        <w:rPr>
          <w:lang w:val="en-US"/>
        </w:rPr>
      </w:pPr>
      <w:r>
        <w:t>И</w:t>
      </w:r>
      <w:r w:rsidR="00451E47">
        <w:t>зменяем</w:t>
      </w:r>
      <w:r w:rsidR="00451E47" w:rsidRPr="00451E47">
        <w:rPr>
          <w:lang w:val="en-US"/>
        </w:rPr>
        <w:t xml:space="preserve"> </w:t>
      </w:r>
      <w:r w:rsidR="00451E47">
        <w:t>и</w:t>
      </w:r>
      <w:r w:rsidR="00451E47" w:rsidRPr="00451E47">
        <w:rPr>
          <w:lang w:val="en-US"/>
        </w:rPr>
        <w:t xml:space="preserve"> </w:t>
      </w:r>
      <w:r w:rsidR="00451E47">
        <w:t>в</w:t>
      </w:r>
      <w:r w:rsidR="00451E47" w:rsidRPr="00451E47">
        <w:rPr>
          <w:lang w:val="en-US"/>
        </w:rPr>
        <w:t xml:space="preserve"> </w:t>
      </w:r>
      <w:r w:rsidR="00451E47">
        <w:rPr>
          <w:lang w:val="en-US"/>
        </w:rPr>
        <w:t>IAuthencation</w:t>
      </w:r>
      <w:r w:rsidR="00451E47" w:rsidRPr="00451E47">
        <w:rPr>
          <w:lang w:val="en-US"/>
        </w:rPr>
        <w:t>.</w:t>
      </w:r>
      <w:r w:rsidR="00451E47">
        <w:rPr>
          <w:lang w:val="en-US"/>
        </w:rPr>
        <w:t>cs</w:t>
      </w:r>
      <w:r w:rsidR="00451E47" w:rsidRPr="00451E47">
        <w:rPr>
          <w:lang w:val="en-US"/>
        </w:rPr>
        <w:t xml:space="preserve"> (</w:t>
      </w:r>
      <w:r w:rsidR="00451E47">
        <w:rPr>
          <w:lang w:val="en-US"/>
        </w:rPr>
        <w:t>/Global/Auth/IAuthencation.cs</w:t>
      </w:r>
      <w:r w:rsidR="00451E47" w:rsidRPr="00451E47">
        <w:rPr>
          <w:lang w:val="en-US"/>
        </w:rPr>
        <w:t>)</w:t>
      </w:r>
      <w:r w:rsidR="00451E47">
        <w:rPr>
          <w:lang w:val="en-US"/>
        </w:rPr>
        <w:t>:</w:t>
      </w:r>
    </w:p>
    <w:p w:rsidR="00451E47" w:rsidRPr="00451E47" w:rsidRDefault="00451E47" w:rsidP="00451E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451E4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51E4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51E4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</w:p>
    <w:p w:rsidR="00451E47" w:rsidRPr="00451E47" w:rsidRDefault="00451E47" w:rsidP="00451E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51E47" w:rsidRPr="00451E47" w:rsidRDefault="00451E47" w:rsidP="00451E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51E47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51E47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451E47" w:rsidRPr="00451E47" w:rsidRDefault="00451E47" w:rsidP="00451E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51E47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Конекст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(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мы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получаем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доступ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запросу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кукисам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)</w:t>
      </w:r>
    </w:p>
    <w:p w:rsidR="00451E47" w:rsidRPr="004B223E" w:rsidRDefault="00451E47" w:rsidP="00451E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E30116" w:rsidRPr="00451E47" w:rsidRDefault="00451E47" w:rsidP="00451E47">
      <w:pPr>
        <w:rPr>
          <w:b/>
          <w:lang w:val="en-US"/>
        </w:rPr>
      </w:pP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51E4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IAuthCookieProvider</w:t>
      </w:r>
      <w:r w:rsidRPr="00451E4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AuthCookieProvider { </w:t>
      </w:r>
      <w:r w:rsidRPr="00451E4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51E4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51E4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51E4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  <w:r w:rsidRPr="00451E47">
        <w:rPr>
          <w:b/>
          <w:lang w:val="en-US"/>
        </w:rPr>
        <w:t xml:space="preserve"> </w:t>
      </w:r>
    </w:p>
    <w:p w:rsidR="00E30116" w:rsidRDefault="00CA4D04" w:rsidP="00E30116">
      <w:pPr>
        <w:rPr>
          <w:lang w:val="en-US"/>
        </w:rPr>
      </w:pPr>
      <w:r w:rsidRPr="00451E47">
        <w:rPr>
          <w:lang w:val="en-US"/>
        </w:rPr>
        <w:t xml:space="preserve"> </w:t>
      </w:r>
      <w:r w:rsidR="00451E47" w:rsidRPr="004B223E">
        <w:t>И</w:t>
      </w:r>
      <w:r w:rsidR="00451E47" w:rsidRPr="004B223E">
        <w:rPr>
          <w:lang w:val="en-US"/>
        </w:rPr>
        <w:t xml:space="preserve"> </w:t>
      </w:r>
      <w:r w:rsidR="004B223E" w:rsidRPr="004B223E">
        <w:t>в</w:t>
      </w:r>
      <w:r w:rsidR="004B223E" w:rsidRPr="004B223E">
        <w:rPr>
          <w:lang w:val="en-US"/>
        </w:rPr>
        <w:t xml:space="preserve"> AuthHttpModule.</w:t>
      </w:r>
      <w:r w:rsidR="004B223E">
        <w:rPr>
          <w:lang w:val="en-US"/>
        </w:rPr>
        <w:t>cs</w:t>
      </w:r>
      <w:r w:rsidR="004B223E" w:rsidRPr="004B223E">
        <w:rPr>
          <w:lang w:val="en-US"/>
        </w:rPr>
        <w:t xml:space="preserve"> (/</w:t>
      </w:r>
      <w:r w:rsidR="004B223E">
        <w:rPr>
          <w:lang w:val="en-US"/>
        </w:rPr>
        <w:t>Global</w:t>
      </w:r>
      <w:r w:rsidR="004B223E" w:rsidRPr="004B223E">
        <w:rPr>
          <w:lang w:val="en-US"/>
        </w:rPr>
        <w:t>/</w:t>
      </w:r>
      <w:r w:rsidR="004B223E">
        <w:rPr>
          <w:lang w:val="en-US"/>
        </w:rPr>
        <w:t>Auth</w:t>
      </w:r>
      <w:r w:rsidR="004B223E" w:rsidRPr="004B223E">
        <w:rPr>
          <w:lang w:val="en-US"/>
        </w:rPr>
        <w:t>/AuthHttpModule.</w:t>
      </w:r>
      <w:r w:rsidR="004B223E">
        <w:rPr>
          <w:lang w:val="en-US"/>
        </w:rPr>
        <w:t>cs</w:t>
      </w:r>
      <w:r w:rsidR="004B223E" w:rsidRPr="004B223E">
        <w:rPr>
          <w:lang w:val="en-US"/>
        </w:rPr>
        <w:t>)</w:t>
      </w:r>
      <w:r w:rsidR="004B223E">
        <w:rPr>
          <w:lang w:val="en-US"/>
        </w:rPr>
        <w:t>: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auth.AuthCookieProvider =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HttpContextCookieProvider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(context);</w:t>
      </w:r>
    </w:p>
    <w:p w:rsidR="004B223E" w:rsidRPr="002C619F" w:rsidRDefault="004B223E" w:rsidP="004B223E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D554B" w:rsidRPr="008D554B" w:rsidRDefault="008D554B" w:rsidP="008D554B">
      <w:pPr>
        <w:pStyle w:val="3"/>
        <w:rPr>
          <w:lang w:val="en-US"/>
        </w:rPr>
      </w:pPr>
      <w:r>
        <w:rPr>
          <w:lang w:val="en-US"/>
        </w:rPr>
        <w:t xml:space="preserve">MockHttpContext </w:t>
      </w:r>
    </w:p>
    <w:p w:rsidR="004B223E" w:rsidRPr="008D554B" w:rsidRDefault="004B223E" w:rsidP="004B223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Теперь</w:t>
      </w:r>
      <w:r w:rsidRPr="008D554B">
        <w:rPr>
          <w:lang w:val="en-US"/>
        </w:rPr>
        <w:t xml:space="preserve"> </w:t>
      </w:r>
      <w:r>
        <w:t>создадим</w:t>
      </w:r>
      <w:r w:rsidRPr="008D554B">
        <w:rPr>
          <w:lang w:val="en-US"/>
        </w:rPr>
        <w:t xml:space="preserve"> </w:t>
      </w:r>
      <w:r>
        <w:rPr>
          <w:lang w:val="en-US"/>
        </w:rPr>
        <w:t>Mock</w:t>
      </w:r>
      <w:r w:rsidRPr="008D554B">
        <w:rPr>
          <w:lang w:val="en-US"/>
        </w:rPr>
        <w:t>-</w:t>
      </w:r>
      <w:r>
        <w:t>объекты</w:t>
      </w:r>
      <w:r w:rsidRPr="008D554B">
        <w:rPr>
          <w:lang w:val="en-US"/>
        </w:rPr>
        <w:t xml:space="preserve"> </w:t>
      </w:r>
      <w:r>
        <w:t>для</w:t>
      </w:r>
      <w:r w:rsidRPr="008D554B">
        <w:rPr>
          <w:lang w:val="en-US"/>
        </w:rPr>
        <w:t xml:space="preserve"> </w:t>
      </w:r>
      <w:r>
        <w:rPr>
          <w:lang w:val="en-US"/>
        </w:rPr>
        <w:t>HttpContext</w:t>
      </w:r>
      <w:r w:rsidRPr="008D554B">
        <w:rPr>
          <w:lang w:val="en-US"/>
        </w:rPr>
        <w:t xml:space="preserve"> </w:t>
      </w:r>
      <w:r>
        <w:t>в</w:t>
      </w:r>
      <w:r w:rsidRPr="008D554B">
        <w:rPr>
          <w:lang w:val="en-US"/>
        </w:rPr>
        <w:t xml:space="preserve"> </w:t>
      </w:r>
      <w:r>
        <w:rPr>
          <w:lang w:val="en-US"/>
        </w:rPr>
        <w:t>LessonProject</w:t>
      </w:r>
      <w:r w:rsidRPr="008D554B">
        <w:rPr>
          <w:lang w:val="en-US"/>
        </w:rPr>
        <w:t>.</w:t>
      </w:r>
      <w:r>
        <w:rPr>
          <w:lang w:val="en-US"/>
        </w:rPr>
        <w:t>UnitTest</w:t>
      </w:r>
      <w:r w:rsidRPr="008D554B">
        <w:rPr>
          <w:lang w:val="en-US"/>
        </w:rPr>
        <w:t>:</w:t>
      </w:r>
    </w:p>
    <w:p w:rsidR="004B223E" w:rsidRPr="008D554B" w:rsidRDefault="004B223E" w:rsidP="004B223E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4B223E" w:rsidRDefault="004B223E" w:rsidP="004B223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MockHttpContext</w:t>
      </w:r>
      <w:r w:rsidRPr="004B223E">
        <w:rPr>
          <w:lang w:val="en-US"/>
        </w:rPr>
        <w:t>.</w:t>
      </w:r>
      <w:r>
        <w:rPr>
          <w:lang w:val="en-US"/>
        </w:rPr>
        <w:t>cs</w:t>
      </w:r>
      <w:r w:rsidRPr="004B223E">
        <w:rPr>
          <w:lang w:val="en-US"/>
        </w:rPr>
        <w:t xml:space="preserve"> </w:t>
      </w:r>
      <w:r>
        <w:t>в</w:t>
      </w:r>
      <w:r w:rsidRPr="004B223E">
        <w:rPr>
          <w:lang w:val="en-US"/>
        </w:rPr>
        <w:t xml:space="preserve"> (/Mock/</w:t>
      </w:r>
      <w:r>
        <w:rPr>
          <w:lang w:val="en-US"/>
        </w:rPr>
        <w:t>HttpContext.cs</w:t>
      </w:r>
      <w:r w:rsidRPr="004B223E">
        <w:rPr>
          <w:lang w:val="en-US"/>
        </w:rPr>
        <w:t>)</w:t>
      </w:r>
      <w:r>
        <w:rPr>
          <w:lang w:val="en-US"/>
        </w:rPr>
        <w:t>: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HttpContextBase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HttpCookieCollection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Cookies {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MockHttpCachePolicy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Cache {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MockHttpBrowserCapabilities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Browser {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MockHttpSessionState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SessionState {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MockHttpServerUtility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ServerUtility {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MockHttpResponse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Response {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MockHttpRequest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Request {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MockHttpContext(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mockBehavior =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.Strict)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mockBehavior)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MockHttpContext(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auth,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mockBehavior =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.Strict)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//request 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Browser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MockHttpBrowserCapabilities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Browser.Setup(b =&gt; b.IsMobileDevice).Returns(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Request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MockHttpRequest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(mockBehavior);</w:t>
      </w:r>
    </w:p>
    <w:p w:rsidR="004B223E" w:rsidRPr="008D554B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Request.Setup(r =&gt; r.Cookies).Returns(Cookies);</w:t>
      </w:r>
    </w:p>
    <w:p w:rsidR="004B223E" w:rsidRPr="008D554B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Request.Setup(r =&gt; r.ValidateInput());</w:t>
      </w:r>
    </w:p>
    <w:p w:rsidR="004B223E" w:rsidRPr="008D554B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Request.Setup(r =&gt; r.UserAgent).Returns(</w:t>
      </w:r>
      <w:r w:rsidRPr="008D554B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"Mozilla/5.0 (Windows NT 6.1; WOW64) AppleWebKit/537.11 (KHTML, like Gecko) Chrome/23.0.1271.64 Safari/537.11"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Request.Setup(r =&gt; r.Browser).Returns(Browser.Object);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p.Request).Returns(Request.Object);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//response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Cache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MockHttpCachePolicy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.Loose);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MockHttpResponse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Response.Setup(r =&gt; r.Cookies).Returns(Cookies);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Response.Setup(r =&gt; r.Cache).Returns(Cache.Object);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p.Response).Returns(Response.Object);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//user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(auth !=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p.User).Returns(() =&gt; auth.CurrentUser);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p.User).Returns(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223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//Session State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SessionState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MockHttpSessionState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p.Session).Returns(SessionState.Object);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//Server Utility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ServerUtility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MockHttpServerUtility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p.Server).Returns(ServerUtility.Object);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//Items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items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ListDictionary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p.Items).Returns(items);</w:t>
      </w:r>
    </w:p>
    <w:p w:rsid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B223E" w:rsidRPr="002C619F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D554B" w:rsidRDefault="008D554B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D554B" w:rsidRPr="002C619F" w:rsidRDefault="008D554B" w:rsidP="004B223E">
      <w:pPr>
        <w:autoSpaceDE w:val="0"/>
        <w:autoSpaceDN w:val="0"/>
        <w:adjustRightInd w:val="0"/>
        <w:spacing w:after="0" w:line="240" w:lineRule="auto"/>
      </w:pPr>
      <w:r w:rsidRPr="002C619F">
        <w:t>Кроме этого создаем еще такие классы:</w:t>
      </w:r>
    </w:p>
    <w:p w:rsidR="008D554B" w:rsidRPr="008D554B" w:rsidRDefault="008D554B" w:rsidP="002037CD">
      <w:pPr>
        <w:pStyle w:val="a6"/>
        <w:numPr>
          <w:ilvl w:val="0"/>
          <w:numId w:val="75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rPr>
          <w:lang w:val="en-US"/>
        </w:rPr>
        <w:t>MockHttpCachePolicy</w:t>
      </w:r>
    </w:p>
    <w:p w:rsidR="008D554B" w:rsidRPr="008D554B" w:rsidRDefault="008D554B" w:rsidP="002037CD">
      <w:pPr>
        <w:pStyle w:val="a6"/>
        <w:numPr>
          <w:ilvl w:val="0"/>
          <w:numId w:val="75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rPr>
          <w:lang w:val="en-US"/>
        </w:rPr>
        <w:t xml:space="preserve">MockHttpBrowserCapabilities </w:t>
      </w:r>
    </w:p>
    <w:p w:rsidR="008D554B" w:rsidRPr="008D554B" w:rsidRDefault="008D554B" w:rsidP="002037CD">
      <w:pPr>
        <w:pStyle w:val="a6"/>
        <w:numPr>
          <w:ilvl w:val="0"/>
          <w:numId w:val="75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rPr>
          <w:lang w:val="en-US"/>
        </w:rPr>
        <w:t>MockHttpSessionState</w:t>
      </w:r>
    </w:p>
    <w:p w:rsidR="008D554B" w:rsidRPr="008D554B" w:rsidRDefault="008D554B" w:rsidP="002037CD">
      <w:pPr>
        <w:pStyle w:val="a6"/>
        <w:numPr>
          <w:ilvl w:val="0"/>
          <w:numId w:val="75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rPr>
          <w:lang w:val="en-US"/>
        </w:rPr>
        <w:t>MockHttpServerUtility</w:t>
      </w:r>
    </w:p>
    <w:p w:rsidR="008D554B" w:rsidRPr="008D554B" w:rsidRDefault="008D554B" w:rsidP="002037CD">
      <w:pPr>
        <w:pStyle w:val="a6"/>
        <w:numPr>
          <w:ilvl w:val="0"/>
          <w:numId w:val="75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rPr>
          <w:lang w:val="en-US"/>
        </w:rPr>
        <w:t>MockHttpResponse</w:t>
      </w:r>
    </w:p>
    <w:p w:rsidR="008D554B" w:rsidRDefault="008D554B" w:rsidP="002037CD">
      <w:pPr>
        <w:pStyle w:val="a6"/>
        <w:numPr>
          <w:ilvl w:val="0"/>
          <w:numId w:val="75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rPr>
          <w:lang w:val="en-US"/>
        </w:rPr>
        <w:t>MockHttpRequest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Все</w:t>
      </w:r>
      <w:r w:rsidRPr="008D554B">
        <w:rPr>
          <w:lang w:val="en-US"/>
        </w:rPr>
        <w:t xml:space="preserve"> </w:t>
      </w:r>
      <w:r>
        <w:t>эти</w:t>
      </w:r>
      <w:r w:rsidRPr="008D554B">
        <w:rPr>
          <w:lang w:val="en-US"/>
        </w:rPr>
        <w:t xml:space="preserve"> </w:t>
      </w:r>
      <w:r>
        <w:rPr>
          <w:lang w:val="en-US"/>
        </w:rPr>
        <w:t>mock</w:t>
      </w:r>
      <w:r w:rsidRPr="008D554B">
        <w:rPr>
          <w:lang w:val="en-US"/>
        </w:rPr>
        <w:t>-</w:t>
      </w:r>
      <w:r>
        <w:t>объекты</w:t>
      </w:r>
      <w:r w:rsidRPr="008D554B">
        <w:rPr>
          <w:lang w:val="en-US"/>
        </w:rPr>
        <w:t xml:space="preserve"> </w:t>
      </w:r>
      <w:r>
        <w:t>весьма</w:t>
      </w:r>
      <w:r w:rsidRPr="008D554B">
        <w:rPr>
          <w:lang w:val="en-US"/>
        </w:rPr>
        <w:t xml:space="preserve"> </w:t>
      </w:r>
      <w:r>
        <w:t>тривиальны</w:t>
      </w:r>
      <w:r w:rsidR="00FB4D9F" w:rsidRPr="00FB4D9F">
        <w:rPr>
          <w:lang w:val="en-US"/>
          <w:rPrChange w:id="16" w:author="asha" w:date="2013-04-03T21:43:00Z">
            <w:rPr/>
          </w:rPrChange>
        </w:rPr>
        <w:t>,</w:t>
      </w:r>
      <w:r w:rsidRPr="008D554B">
        <w:rPr>
          <w:lang w:val="en-US"/>
        </w:rPr>
        <w:t xml:space="preserve"> </w:t>
      </w:r>
      <w:r>
        <w:t>кроме</w:t>
      </w:r>
      <w:r w:rsidRPr="008D554B">
        <w:rPr>
          <w:lang w:val="en-US"/>
        </w:rPr>
        <w:t xml:space="preserve"> </w:t>
      </w:r>
      <w:r>
        <w:rPr>
          <w:lang w:val="en-US"/>
        </w:rPr>
        <w:t>MockSessionState</w:t>
      </w:r>
      <w:r w:rsidRPr="008D554B">
        <w:rPr>
          <w:lang w:val="en-US"/>
        </w:rPr>
        <w:t xml:space="preserve">, </w:t>
      </w:r>
      <w:r>
        <w:t>где</w:t>
      </w:r>
      <w:r w:rsidRPr="008D554B">
        <w:rPr>
          <w:lang w:val="en-US"/>
        </w:rPr>
        <w:t xml:space="preserve"> </w:t>
      </w:r>
      <w:r>
        <w:t>и</w:t>
      </w:r>
      <w:r w:rsidRPr="008D554B">
        <w:rPr>
          <w:lang w:val="en-US"/>
        </w:rPr>
        <w:t xml:space="preserve"> </w:t>
      </w:r>
      <w:r>
        <w:t>хранится</w:t>
      </w:r>
      <w:r w:rsidRPr="008D554B">
        <w:rPr>
          <w:lang w:val="en-US"/>
        </w:rPr>
        <w:t xml:space="preserve"> </w:t>
      </w:r>
      <w:r>
        <w:rPr>
          <w:lang w:val="en-US"/>
        </w:rPr>
        <w:t>session</w:t>
      </w:r>
      <w:r w:rsidRPr="008D554B">
        <w:rPr>
          <w:lang w:val="en-US"/>
        </w:rPr>
        <w:t>-</w:t>
      </w:r>
      <w:r>
        <w:rPr>
          <w:lang w:val="en-US"/>
        </w:rPr>
        <w:t>storage</w:t>
      </w:r>
      <w:r w:rsidRPr="008D554B">
        <w:rPr>
          <w:lang w:val="en-US"/>
        </w:rPr>
        <w:t xml:space="preserve"> (</w:t>
      </w:r>
      <w:r>
        <w:rPr>
          <w:lang w:val="en-US"/>
        </w:rPr>
        <w:t>/Mock/Http/MockHttpSessionState.cs</w:t>
      </w:r>
      <w:r w:rsidRPr="008D554B">
        <w:rPr>
          <w:lang w:val="en-US"/>
        </w:rPr>
        <w:t>)</w:t>
      </w:r>
      <w:r>
        <w:rPr>
          <w:lang w:val="en-US"/>
        </w:rPr>
        <w:t>: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MockHttpSessionState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HttpSessionStateBase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sessionStorage;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MockHttpSessionState(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mockBehavior =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.Strict)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sessionStorage =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p[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&gt;()]).Returns((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index) =&gt; sessionStorage[index]);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p.Add(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&gt;(),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&gt;())).Callback&lt;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&gt;((name, obj) =&gt;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(!sessionStorage.ContainsKey(name))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sessionStorage.Add(name, obj);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sessionStorage[name] = obj;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}</w:t>
      </w:r>
    </w:p>
    <w:p w:rsidR="008D554B" w:rsidRPr="002C619F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Создаем</w:t>
      </w:r>
      <w:r w:rsidRPr="008D554B">
        <w:rPr>
          <w:lang w:val="en-US"/>
        </w:rPr>
        <w:t xml:space="preserve"> </w:t>
      </w:r>
      <w:r>
        <w:rPr>
          <w:lang w:val="en-US"/>
        </w:rPr>
        <w:t>FakeAuthCookieProvider.cs (/Fake/FakeAuthCookieProvider.cs):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FakeAuthCookieProvider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IAuthCookieProvider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HttpCookieCollection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Cookies {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GetCookie(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cookieName)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Cookies.Get(cookieName);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SetCookie(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(Cookies.Get(cookie.Name) !=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Cookies.Remove(cookie.Name);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Cookies.Add(cookie);</w:t>
      </w:r>
    </w:p>
    <w:p w:rsidR="008D554B" w:rsidRPr="002C619F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D554B" w:rsidRPr="002C619F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t>Фух</w:t>
      </w:r>
      <w:r w:rsidRPr="008D554B">
        <w:rPr>
          <w:lang w:val="en-US"/>
        </w:rPr>
        <w:t xml:space="preserve">! </w:t>
      </w:r>
      <w:r>
        <w:t>Инициализируем</w:t>
      </w:r>
      <w:r w:rsidRPr="002C619F">
        <w:rPr>
          <w:lang w:val="en-US"/>
        </w:rPr>
        <w:t xml:space="preserve"> </w:t>
      </w:r>
      <w:r>
        <w:t>это</w:t>
      </w:r>
      <w:r w:rsidRPr="002C619F">
        <w:rPr>
          <w:lang w:val="en-US"/>
        </w:rPr>
        <w:t xml:space="preserve"> </w:t>
      </w:r>
      <w:r>
        <w:t>в</w:t>
      </w:r>
      <w:r w:rsidRPr="002C619F">
        <w:rPr>
          <w:lang w:val="en-US"/>
        </w:rPr>
        <w:t xml:space="preserve">  </w:t>
      </w:r>
      <w:r>
        <w:rPr>
          <w:lang w:val="en-US"/>
        </w:rPr>
        <w:t>UnitTestSetupFixture</w:t>
      </w:r>
      <w:r w:rsidRPr="002C619F">
        <w:rPr>
          <w:lang w:val="en-US"/>
        </w:rPr>
        <w:t>.</w:t>
      </w:r>
      <w:r>
        <w:rPr>
          <w:lang w:val="en-US"/>
        </w:rPr>
        <w:t>cs</w:t>
      </w:r>
      <w:r w:rsidRPr="002C619F">
        <w:rPr>
          <w:lang w:val="en-US"/>
        </w:rPr>
        <w:t xml:space="preserve"> (/</w:t>
      </w:r>
      <w:r>
        <w:rPr>
          <w:lang w:val="en-US"/>
        </w:rPr>
        <w:t>Setup</w:t>
      </w:r>
      <w:r w:rsidRPr="002C619F">
        <w:rPr>
          <w:lang w:val="en-US"/>
        </w:rPr>
        <w:t>/</w:t>
      </w:r>
      <w:r>
        <w:rPr>
          <w:lang w:val="en-US"/>
        </w:rPr>
        <w:t>UnitTestSetupFixture</w:t>
      </w:r>
      <w:r w:rsidRPr="002C619F">
        <w:rPr>
          <w:lang w:val="en-US"/>
        </w:rPr>
        <w:t>.</w:t>
      </w:r>
      <w:r>
        <w:rPr>
          <w:lang w:val="en-US"/>
        </w:rPr>
        <w:t>cs</w:t>
      </w:r>
      <w:r w:rsidRPr="002C619F">
        <w:rPr>
          <w:lang w:val="en-US"/>
        </w:rPr>
        <w:t>):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InitAuth(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HttpCookieCollection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HttpCookieCollection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kernel.Bind&lt;</w:t>
      </w:r>
      <w:r w:rsidRPr="008D554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IAuthCookieProvider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&gt;().To&lt;</w:t>
      </w:r>
      <w:r w:rsidRPr="008D554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FakeAuthCookieProvider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&gt;().InSingletonScope();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&gt;().ToMethod&lt;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 =&gt;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auth.AuthCookieProvider = kernel.Get&lt;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IAuthCookieProvider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auth;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</w:pPr>
      <w:r>
        <w:t xml:space="preserve">Заметим, что </w:t>
      </w:r>
      <w:r w:rsidRPr="008D554B">
        <w:t xml:space="preserve">Bind </w:t>
      </w:r>
      <w:r>
        <w:t xml:space="preserve">происходит на </w:t>
      </w:r>
      <w:r w:rsidRPr="008D554B">
        <w:t>SingletonScope</w:t>
      </w:r>
      <w:r>
        <w:t>(), т.е. единожды авторизовавшись в каком-то тесте, мы в последующих тестах будем использовать эту же авторизацию.</w:t>
      </w:r>
    </w:p>
    <w:p w:rsidR="00222351" w:rsidRDefault="00222351" w:rsidP="008D554B">
      <w:pPr>
        <w:autoSpaceDE w:val="0"/>
        <w:autoSpaceDN w:val="0"/>
        <w:adjustRightInd w:val="0"/>
        <w:spacing w:after="0" w:line="240" w:lineRule="auto"/>
      </w:pPr>
    </w:p>
    <w:p w:rsidR="00222351" w:rsidRPr="00982A05" w:rsidRDefault="009418FB" w:rsidP="008D554B">
      <w:pPr>
        <w:autoSpaceDE w:val="0"/>
        <w:autoSpaceDN w:val="0"/>
        <w:adjustRightInd w:val="0"/>
        <w:spacing w:after="0" w:line="240" w:lineRule="auto"/>
      </w:pPr>
      <w:r>
        <w:t>К</w:t>
      </w:r>
      <w:r w:rsidR="00222351">
        <w:t xml:space="preserve">омпилим и пытаемся с этим всем взлететь. </w:t>
      </w:r>
      <w:r w:rsidR="003F5EB6">
        <w:t>Сейчас начнется магия.</w:t>
      </w:r>
      <w:r w:rsidR="00982A05">
        <w:t>.</w:t>
      </w:r>
    </w:p>
    <w:p w:rsidR="00222351" w:rsidRDefault="00FB6A3D" w:rsidP="00FB6A3D">
      <w:pPr>
        <w:pStyle w:val="3"/>
      </w:pPr>
      <w:r>
        <w:t xml:space="preserve">Проверка </w:t>
      </w:r>
      <w:r w:rsidR="00982A05">
        <w:t>валидации</w:t>
      </w:r>
    </w:p>
    <w:p w:rsidR="00982A05" w:rsidRDefault="00982A05" w:rsidP="00982A05">
      <w:r>
        <w:t>Если мы просто вызовем что-то типа:</w:t>
      </w:r>
    </w:p>
    <w:p w:rsidR="00982A05" w:rsidRPr="00982A05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registerUser = </w:t>
      </w:r>
      <w:r w:rsidRPr="00982A0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82A0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982A05" w:rsidRPr="00982A05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82A05" w:rsidRPr="00982A05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982A0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"user@sample.com"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982A05" w:rsidRPr="00982A05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 = </w:t>
      </w:r>
      <w:r w:rsidRPr="00982A0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"123456"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982A05" w:rsidRPr="00982A05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ConfirmPassword = </w:t>
      </w:r>
      <w:r w:rsidRPr="00982A0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"1234567"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982A05" w:rsidRPr="00982A05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AvatarPath = </w:t>
      </w:r>
      <w:r w:rsidRPr="00982A0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"/file/no-image.jpg"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982A05" w:rsidRPr="002C619F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BirthdateDay = 1,</w:t>
      </w:r>
    </w:p>
    <w:p w:rsidR="00982A05" w:rsidRPr="002C619F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BirthdateMonth = 12,</w:t>
      </w:r>
    </w:p>
    <w:p w:rsidR="00982A05" w:rsidRPr="002C619F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BirthdateYear = 1987,</w:t>
      </w:r>
    </w:p>
    <w:p w:rsidR="00982A05" w:rsidRPr="002C619F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 = </w:t>
      </w:r>
      <w:r w:rsidRPr="002C61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"1234"</w:t>
      </w:r>
    </w:p>
    <w:p w:rsidR="00982A05" w:rsidRPr="002C619F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982A05" w:rsidRPr="002C619F" w:rsidRDefault="00982A05" w:rsidP="00982A05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82A0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 = controller.Register(registerUser);</w:t>
      </w:r>
    </w:p>
    <w:p w:rsidR="00982A05" w:rsidRDefault="00435D23" w:rsidP="00435D2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435D23">
        <w:t>То, во-первых, никакая неявная валидация не выполнится, а во-вторых</w:t>
      </w:r>
      <w:r w:rsidR="00FB4D9F">
        <w:t>,</w:t>
      </w:r>
      <w:r w:rsidRPr="00435D23">
        <w:t xml:space="preserve"> у нас там есть session и мы ее не проини</w:t>
      </w:r>
      <w:r>
        <w:t xml:space="preserve">циализировали, она </w:t>
      </w:r>
      <w:r>
        <w:rPr>
          <w:lang w:val="en-US"/>
        </w:rPr>
        <w:t>null</w:t>
      </w:r>
      <w:r w:rsidRPr="00435D23">
        <w:t xml:space="preserve"> </w:t>
      </w:r>
      <w:r>
        <w:t>и всё – ошибка. Так что проверку валидации</w:t>
      </w:r>
      <w:r w:rsidR="00732C75">
        <w:t xml:space="preserve"> (та, что в атрибутах)</w:t>
      </w:r>
      <w:r>
        <w:t xml:space="preserve"> будем устраивать через</w:t>
      </w:r>
      <w:r w:rsidR="00732C75">
        <w:t xml:space="preserve"> отдельный класс. Назовем</w:t>
      </w:r>
      <w:r w:rsidR="00732C75" w:rsidRPr="00732C75">
        <w:rPr>
          <w:lang w:val="en-US"/>
        </w:rPr>
        <w:t xml:space="preserve"> </w:t>
      </w:r>
      <w:r w:rsidR="00732C75">
        <w:t>его</w:t>
      </w:r>
      <w:r w:rsidR="00732C75" w:rsidRPr="00732C75">
        <w:rPr>
          <w:lang w:val="en-US"/>
        </w:rPr>
        <w:t xml:space="preserve"> </w:t>
      </w:r>
      <w:r w:rsidR="00732C75">
        <w:t>Валидатор</w:t>
      </w:r>
      <w:r w:rsidR="00732C75" w:rsidRPr="00732C75">
        <w:rPr>
          <w:lang w:val="en-US"/>
        </w:rPr>
        <w:t xml:space="preserve"> </w:t>
      </w:r>
      <w:r w:rsidR="00732C75">
        <w:t>Валидаторович</w:t>
      </w:r>
      <w:r w:rsidR="00732C75" w:rsidRPr="00732C75">
        <w:rPr>
          <w:lang w:val="en-US"/>
        </w:rPr>
        <w:t xml:space="preserve"> (</w:t>
      </w:r>
      <w:r w:rsidR="00732C75">
        <w:rPr>
          <w:lang w:val="en-US"/>
        </w:rPr>
        <w:t>/Tools/Validator.cs</w:t>
      </w:r>
      <w:r w:rsidR="00732C75" w:rsidRPr="00732C75">
        <w:rPr>
          <w:lang w:val="en-US"/>
        </w:rPr>
        <w:t>)</w:t>
      </w:r>
      <w:r w:rsidR="00732C75">
        <w:rPr>
          <w:lang w:val="en-US"/>
        </w:rPr>
        <w:t>: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public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 {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ValidatorException(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ex,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(attribute.GetType().Name, ex)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Attribute = attribute;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ValidateObject&lt;T&gt;(T obj)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 =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(T);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meta = type.GetCustomAttributes(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).OfType&lt;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MetadataTypeAttribute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&gt;().FirstOrDefault();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(meta !=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 = meta.MetadataClassType;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typeAttributes = type.GetCustomAttributes(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).OfType&lt;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validationContext =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ValidationContext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(obj);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typeAttributes)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attribute.Validate(obj, validationContext);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(ex, attribute);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propertyInfo = type.GetProperties();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info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propertyInfo)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attributes = info.GetCustomAttributes(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).OfType&lt;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attributes)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objPropInfo = obj.GetType().GetProperty(info.Name);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attribute.Validate(objPropInfo.GetValue(obj,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 validationContext);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(ex, attribute);</w:t>
      </w:r>
    </w:p>
    <w:p w:rsid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732C75" w:rsidRDefault="00732C75" w:rsidP="00732C75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732C75" w:rsidRDefault="00732C75" w:rsidP="00FB6A3D"/>
    <w:p w:rsidR="00732C75" w:rsidRDefault="00732C75" w:rsidP="00FB6A3D"/>
    <w:p w:rsidR="00732C75" w:rsidRPr="00732C75" w:rsidRDefault="00732C75" w:rsidP="00FB6A3D">
      <w:r>
        <w:lastRenderedPageBreak/>
        <w:t xml:space="preserve">Итак, что тут у нас происходит. Вначале мы получаем все атрибуты класса </w:t>
      </w:r>
      <w:r>
        <w:rPr>
          <w:lang w:val="en-US"/>
        </w:rPr>
        <w:t>T</w:t>
      </w:r>
      <w:r>
        <w:t xml:space="preserve">, которые относятся к типу </w:t>
      </w:r>
      <w:r>
        <w:rPr>
          <w:lang w:val="en-US"/>
        </w:rPr>
        <w:t>ValidationAttribute</w:t>
      </w:r>
      <w:r>
        <w:t xml:space="preserve">: 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typeAttributes = type.GetCustomAttributes(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).OfType&lt;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validationContext =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ValidationContext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(obj);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typeAttributes)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attribute.Validate(obj, validationContext);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(ex, attribute);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732C75" w:rsidRDefault="00732C75"/>
    <w:p w:rsidR="00732C75" w:rsidRDefault="00732C75">
      <w:r>
        <w:t>Потом аналогично для каждого свойства: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propertyInfo = type.GetProperties();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info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propertyInfo)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attributes = info.GetCustomAttributes(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).OfType&lt;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attributes)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objPropInfo = obj.GetType().GetProperty(info.Name);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    attribute.Validate(objPropInfo.GetValue(obj, </w:t>
      </w:r>
      <w:r w:rsidRPr="00732C7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732C7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), validationContext);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(ex, attribute);</w:t>
      </w:r>
    </w:p>
    <w:p w:rsid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732C75" w:rsidRDefault="00732C75" w:rsidP="00732C7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FB6A3D" w:rsidRDefault="00732C75" w:rsidP="00732C75">
      <w:r w:rsidRPr="00732C75">
        <w:t>Если валидация не</w:t>
      </w:r>
      <w:r>
        <w:t xml:space="preserve"> проходит, то происходит исключение, и мы оборачиваем</w:t>
      </w:r>
      <w:r w:rsidR="00FB4D9F">
        <w:t xml:space="preserve"> его</w:t>
      </w:r>
      <w:r>
        <w:t xml:space="preserve"> в </w:t>
      </w:r>
      <w:r>
        <w:rPr>
          <w:lang w:val="en-US"/>
        </w:rPr>
        <w:t>ValidatorException</w:t>
      </w:r>
      <w:r>
        <w:t>, передавая еще и атрибут</w:t>
      </w:r>
      <w:r w:rsidR="00FB4D9F">
        <w:t>,</w:t>
      </w:r>
      <w:r>
        <w:t xml:space="preserve"> по которому произошло исключение.</w:t>
      </w:r>
    </w:p>
    <w:p w:rsidR="008D6CF3" w:rsidRPr="00BF1396" w:rsidRDefault="00732C75" w:rsidP="00BF1396">
      <w:r>
        <w:t xml:space="preserve">Теперь по поводу капчи и </w:t>
      </w:r>
      <w:r>
        <w:rPr>
          <w:lang w:val="en-US"/>
        </w:rPr>
        <w:t>Session</w:t>
      </w:r>
      <w:r w:rsidR="00FB4D9F">
        <w:t>. М</w:t>
      </w:r>
      <w:r>
        <w:t xml:space="preserve">ы должны </w:t>
      </w:r>
      <w:r w:rsidR="00BF1396">
        <w:t>контроллеру передать контекст (</w:t>
      </w:r>
      <w:r w:rsidR="00BF1396">
        <w:rPr>
          <w:lang w:val="en-US"/>
        </w:rPr>
        <w:t>MockHttpContext</w:t>
      </w:r>
      <w:r w:rsidR="00BF1396" w:rsidRPr="00BF1396">
        <w:t>):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.Current.GetService&lt;Areas.Default.Controllers.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().Object;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(httpContext,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()), controller);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BF1396" w:rsidRPr="00BF1396" w:rsidRDefault="00BF1396" w:rsidP="00BF1396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controller.Session.Add(</w:t>
      </w:r>
      <w:r w:rsidRPr="00BF1396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CaptchaImage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.CaptchaValueKey,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"1111"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BF1396" w:rsidRDefault="00BF1396" w:rsidP="00BF1396">
      <w:r w:rsidRPr="002C619F">
        <w:t>И теперь всё вместе:</w:t>
      </w:r>
    </w:p>
    <w:p w:rsidR="00BF1396" w:rsidRPr="002C619F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Index_RegisterUserWithDifferentPassword_ExceptionCompare()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//init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.Current.GetService&lt;Areas.Default.Controllers.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().Object;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(httpContext,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()), controller);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//act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registerUserView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"user@sample.com"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Password =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"123456"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ConfirmPassword =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"1234567"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AvatarPath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"/file/no-image.jpg"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BirthdateDay = 1,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BirthdateMonth = 12,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BirthdateYear = 1987,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"1111"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.ValidateObject&lt;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&gt;(registerUserView);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&gt;(ex);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.IsInstanceOf&lt;System.ComponentModel.DataAnnotations.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CompareAttribute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&gt;(((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)ex).Attribute);</w:t>
      </w:r>
    </w:p>
    <w:p w:rsid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F1396" w:rsidRDefault="00BF1396" w:rsidP="00BF1396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  <w:r>
        <w:t xml:space="preserve"> </w:t>
      </w:r>
    </w:p>
    <w:p w:rsidR="00BF1396" w:rsidRPr="00BF1396" w:rsidRDefault="00BF1396" w:rsidP="00BF1396">
      <w:pPr>
        <w:rPr>
          <w:lang w:val="en-US"/>
        </w:rPr>
      </w:pPr>
      <w:r>
        <w:t>Запускаем, и всё получилось. Но капча проверяется непосредственно в методе контроллера. Специально</w:t>
      </w:r>
      <w:r w:rsidRPr="00BF1396">
        <w:rPr>
          <w:lang w:val="en-US"/>
        </w:rPr>
        <w:t xml:space="preserve"> </w:t>
      </w:r>
      <w:r>
        <w:t>для</w:t>
      </w:r>
      <w:r w:rsidRPr="00BF1396">
        <w:rPr>
          <w:lang w:val="en-US"/>
        </w:rPr>
        <w:t xml:space="preserve"> </w:t>
      </w:r>
      <w:r>
        <w:t>капчи</w:t>
      </w:r>
      <w:r w:rsidRPr="00BF1396">
        <w:rPr>
          <w:lang w:val="en-US"/>
        </w:rPr>
        <w:t>: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[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Index_RegisterUserWithWrongCaptcha_ModelStateWithError()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//init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.Current.GetService&lt;Areas.Default.Controllers.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().Object;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(httpContext,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()), controller);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controller.Session.Add(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.CaptchaValueKey,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2222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//act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registerUserView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"user@sample.com"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ConfirmPassword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"1234567"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AvatarPath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"/file/no-image.jpg"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BirthdateDay = 1,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BirthdateMonth = 12,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BirthdateYear = 1987,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1111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 = controller.Register(registerUserView);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Assert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.AreEqual(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</w:rPr>
        <w:t>Текст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</w:rPr>
        <w:t>с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</w:rPr>
        <w:t>картинки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введен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</w:rPr>
        <w:t>неверно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controller.ModelState[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"Captcha"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].Errors[0].ErrorMessage);</w:t>
      </w:r>
    </w:p>
    <w:p w:rsidR="0008105F" w:rsidRDefault="00BF1396" w:rsidP="00BF139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8105F" w:rsidRDefault="0008105F" w:rsidP="0008105F">
      <w:pPr>
        <w:rPr>
          <w:highlight w:val="white"/>
        </w:rPr>
      </w:pPr>
      <w:r w:rsidRPr="002C619F">
        <w:t>Круто?</w:t>
      </w:r>
      <w:r>
        <w:rPr>
          <w:highlight w:val="white"/>
        </w:rPr>
        <w:br w:type="page"/>
      </w:r>
    </w:p>
    <w:p w:rsidR="00BF1396" w:rsidRDefault="0008105F" w:rsidP="00BF1396">
      <w:pPr>
        <w:pStyle w:val="3"/>
      </w:pPr>
      <w:r>
        <w:lastRenderedPageBreak/>
        <w:t>Проверка авторизации</w:t>
      </w:r>
    </w:p>
    <w:p w:rsidR="0008105F" w:rsidRPr="002C619F" w:rsidRDefault="0008105F" w:rsidP="0008105F">
      <w:r>
        <w:t>Например, мы должны проверить, что, если я захожу не под админом, то в авторизованную часть (</w:t>
      </w:r>
      <w:r w:rsidR="002B6596">
        <w:t xml:space="preserve">в </w:t>
      </w:r>
      <w:r>
        <w:t>контроллер</w:t>
      </w:r>
      <w:r w:rsidR="002B6596">
        <w:t>,</w:t>
      </w:r>
      <w:r>
        <w:t xml:space="preserve"> помеченн</w:t>
      </w:r>
      <w:r w:rsidR="002B6596">
        <w:t>ый</w:t>
      </w:r>
      <w:r>
        <w:t xml:space="preserve"> атрибутом </w:t>
      </w:r>
      <w:r w:rsidRPr="0008105F">
        <w:t>[</w:t>
      </w:r>
      <w:r>
        <w:rPr>
          <w:lang w:val="en-US"/>
        </w:rPr>
        <w:t>Authorize</w:t>
      </w:r>
      <w:r w:rsidRPr="0008105F">
        <w:t>(</w:t>
      </w:r>
      <w:r>
        <w:rPr>
          <w:lang w:val="en-US"/>
        </w:rPr>
        <w:t>Roles</w:t>
      </w:r>
      <w:r w:rsidRPr="0008105F">
        <w:t>=“</w:t>
      </w:r>
      <w:r>
        <w:rPr>
          <w:lang w:val="en-US"/>
        </w:rPr>
        <w:t>admin</w:t>
      </w:r>
      <w:r w:rsidRPr="0008105F">
        <w:t>”)]</w:t>
      </w:r>
      <w:r>
        <w:t xml:space="preserve">) – обычному польвателю не дадут войти. </w:t>
      </w:r>
      <w:r w:rsidR="002B6596">
        <w:t>Есть</w:t>
      </w:r>
      <w:r>
        <w:t xml:space="preserve"> отличный способ это проверить. Обратим внимание на класс </w:t>
      </w:r>
      <w:r w:rsidRPr="0008105F">
        <w:t>ControllerActionInvoker</w:t>
      </w:r>
      <w:r>
        <w:t xml:space="preserve"> и отнаследуем его для вызовов (</w:t>
      </w:r>
      <w:r w:rsidRPr="0008105F">
        <w:t>/</w:t>
      </w:r>
      <w:r>
        <w:rPr>
          <w:lang w:val="en-US"/>
        </w:rPr>
        <w:t>Fake</w:t>
      </w:r>
      <w:r w:rsidRPr="0008105F">
        <w:t>/</w:t>
      </w:r>
      <w:r>
        <w:rPr>
          <w:lang w:val="en-US"/>
        </w:rPr>
        <w:t>FakeControllerActionInvoker</w:t>
      </w:r>
      <w:r w:rsidRPr="0008105F">
        <w:t>.</w:t>
      </w:r>
      <w:r>
        <w:rPr>
          <w:lang w:val="en-US"/>
        </w:rPr>
        <w:t>cs</w:t>
      </w:r>
      <w:r w:rsidRPr="0008105F">
        <w:t xml:space="preserve"> + </w:t>
      </w:r>
      <w:r>
        <w:rPr>
          <w:lang w:val="en-US"/>
        </w:rPr>
        <w:t>FakeValueProvider</w:t>
      </w:r>
      <w:r w:rsidRPr="0008105F">
        <w:t>.</w:t>
      </w:r>
      <w:r>
        <w:rPr>
          <w:lang w:val="en-US"/>
        </w:rPr>
        <w:t>cs</w:t>
      </w:r>
      <w:r>
        <w:t>)</w:t>
      </w:r>
      <w:r w:rsidRPr="0008105F">
        <w:t>: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FakeValueProvider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Values {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FakeValueProvider()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Values =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index] 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(Values.ContainsKey(index))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Values[index];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(Values.ContainsKey(index))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Values[index] =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Values.Add(index,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8105F" w:rsidRPr="002C619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8105F" w:rsidRPr="002C619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8105F" w:rsidRPr="002C619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Default="0008105F" w:rsidP="0008105F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FakeControllerActionInvoker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&lt;TExpectedResult&gt; :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ControllerActionInvoker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TExpectedResult :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FakeValueProvider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FakeValueProvider {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FakeControllerActionInvoker()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FakeValueProvider =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FakeValueProvider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FakeControllerActionInvoker(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FakeValueProvider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fakeValueProvider)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FakeValueProvider = fakeValueProvider;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ActionExecutedContext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InvokeActionMethodWithFilters(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controllerContext,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IActionFilter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filters,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ActionDescriptor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actionDescriptor,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IDictionary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parameters)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.InvokeActionMethodWithFilters(controllerContext, filters, actionDescriptor, parameters);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GetParameterValue(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controllerContext,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ParameterDescriptor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parameterDescriptor)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 = FakeValueProvider[parameterDescriptor.ParameterName];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(obj !=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parameterDescriptor.DefaultValue;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InvokeActionResult(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controllerContext,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actionResult)</w:t>
      </w:r>
    </w:p>
    <w:p w:rsidR="0008105F" w:rsidRPr="002C619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8105F" w:rsidRPr="002C619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61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.IsInstanceOf&lt;TExpectedResult&gt;(actionResult);</w:t>
      </w:r>
    </w:p>
    <w:p w:rsidR="0008105F" w:rsidRPr="002C619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Default="0008105F" w:rsidP="0008105F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08105F" w:rsidRDefault="0008105F" w:rsidP="0008105F">
      <w:pPr>
        <w:rPr>
          <w:lang w:val="en-US"/>
        </w:rPr>
      </w:pPr>
      <w:r w:rsidRPr="0008105F">
        <w:t>По</w:t>
      </w:r>
      <w:r w:rsidRPr="002C619F">
        <w:rPr>
          <w:lang w:val="en-US"/>
        </w:rPr>
        <w:t xml:space="preserve"> </w:t>
      </w:r>
      <w:r w:rsidRPr="0008105F">
        <w:t>сути</w:t>
      </w:r>
      <w:r w:rsidRPr="002C619F">
        <w:rPr>
          <w:lang w:val="en-US"/>
        </w:rPr>
        <w:t xml:space="preserve"> </w:t>
      </w:r>
      <w:r w:rsidRPr="0008105F">
        <w:t>это</w:t>
      </w:r>
      <w:r w:rsidRPr="002C619F">
        <w:rPr>
          <w:lang w:val="en-US"/>
        </w:rPr>
        <w:t xml:space="preserve"> «</w:t>
      </w:r>
      <w:r w:rsidRPr="0008105F">
        <w:t>вызывальщик</w:t>
      </w:r>
      <w:r w:rsidRPr="002C619F">
        <w:rPr>
          <w:lang w:val="en-US"/>
        </w:rPr>
        <w:t>» action-</w:t>
      </w:r>
      <w:r w:rsidRPr="0008105F">
        <w:t>методов</w:t>
      </w:r>
      <w:r w:rsidRPr="002C619F">
        <w:rPr>
          <w:lang w:val="en-US"/>
        </w:rPr>
        <w:t xml:space="preserve"> </w:t>
      </w:r>
      <w:r>
        <w:t>контроллеров</w:t>
      </w:r>
      <w:r w:rsidRPr="002C619F">
        <w:rPr>
          <w:lang w:val="en-US"/>
        </w:rPr>
        <w:t xml:space="preserve">, </w:t>
      </w:r>
      <w:r>
        <w:t>где</w:t>
      </w:r>
      <w:r w:rsidRPr="002C619F">
        <w:rPr>
          <w:lang w:val="en-US"/>
        </w:rPr>
        <w:t xml:space="preserve"> </w:t>
      </w:r>
      <w:r>
        <w:rPr>
          <w:lang w:val="en-US"/>
        </w:rPr>
        <w:t>Generic</w:t>
      </w:r>
      <w:r w:rsidRPr="002C619F">
        <w:rPr>
          <w:lang w:val="en-US"/>
        </w:rPr>
        <w:t xml:space="preserve"> </w:t>
      </w:r>
      <w:r>
        <w:t>класс</w:t>
      </w:r>
      <w:r w:rsidRPr="002C619F">
        <w:rPr>
          <w:lang w:val="en-US"/>
        </w:rPr>
        <w:t xml:space="preserve"> – </w:t>
      </w:r>
      <w:r>
        <w:t>это</w:t>
      </w:r>
      <w:r w:rsidRPr="002C619F">
        <w:rPr>
          <w:lang w:val="en-US"/>
        </w:rPr>
        <w:t xml:space="preserve"> </w:t>
      </w:r>
      <w:r>
        <w:t>ожидаемый</w:t>
      </w:r>
      <w:r w:rsidRPr="002C619F">
        <w:rPr>
          <w:lang w:val="en-US"/>
        </w:rPr>
        <w:t xml:space="preserve"> </w:t>
      </w:r>
      <w:r>
        <w:t>класс</w:t>
      </w:r>
      <w:r w:rsidRPr="002C619F">
        <w:rPr>
          <w:lang w:val="en-US"/>
        </w:rPr>
        <w:t xml:space="preserve"> </w:t>
      </w:r>
      <w:r>
        <w:t>результата</w:t>
      </w:r>
      <w:r w:rsidRPr="002C619F">
        <w:rPr>
          <w:lang w:val="en-US"/>
        </w:rPr>
        <w:t xml:space="preserve">. </w:t>
      </w:r>
      <w:r>
        <w:t>В</w:t>
      </w:r>
      <w:r w:rsidRPr="002C619F">
        <w:rPr>
          <w:lang w:val="en-US"/>
        </w:rPr>
        <w:t xml:space="preserve"> </w:t>
      </w:r>
      <w:r>
        <w:t>случае</w:t>
      </w:r>
      <w:r w:rsidRPr="002C619F">
        <w:rPr>
          <w:lang w:val="en-US"/>
        </w:rPr>
        <w:t xml:space="preserve"> </w:t>
      </w:r>
      <w:r>
        <w:t>неавторизации</w:t>
      </w:r>
      <w:r w:rsidRPr="002C619F">
        <w:rPr>
          <w:lang w:val="en-US"/>
        </w:rPr>
        <w:t xml:space="preserve"> </w:t>
      </w:r>
      <w:r>
        <w:t>это</w:t>
      </w:r>
      <w:r w:rsidRPr="002C619F">
        <w:rPr>
          <w:lang w:val="en-US"/>
        </w:rPr>
        <w:t xml:space="preserve"> </w:t>
      </w:r>
      <w:r w:rsidR="002B6596">
        <w:t>будет</w:t>
      </w:r>
      <w:r w:rsidR="002B6596" w:rsidRPr="00FF7948">
        <w:rPr>
          <w:lang w:val="en-US"/>
        </w:rPr>
        <w:t xml:space="preserve"> </w:t>
      </w:r>
      <w:r w:rsidRPr="002C619F">
        <w:rPr>
          <w:lang w:val="en-US"/>
        </w:rPr>
        <w:t xml:space="preserve"> HttpUnauthorizedResult. </w:t>
      </w:r>
      <w:r>
        <w:t>Сделаем</w:t>
      </w:r>
      <w:r w:rsidRPr="00C37E8E">
        <w:rPr>
          <w:lang w:val="en-US"/>
        </w:rPr>
        <w:t xml:space="preserve"> </w:t>
      </w:r>
      <w:r>
        <w:t>тест</w:t>
      </w:r>
      <w:r w:rsidRPr="00C37E8E">
        <w:rPr>
          <w:lang w:val="en-US"/>
        </w:rPr>
        <w:t xml:space="preserve"> (/</w:t>
      </w:r>
      <w:r>
        <w:rPr>
          <w:lang w:val="en-US"/>
        </w:rPr>
        <w:t>Test</w:t>
      </w:r>
      <w:r w:rsidRPr="00C37E8E">
        <w:rPr>
          <w:lang w:val="en-US"/>
        </w:rPr>
        <w:t>/</w:t>
      </w:r>
      <w:r>
        <w:rPr>
          <w:lang w:val="en-US"/>
        </w:rPr>
        <w:t>Admin</w:t>
      </w:r>
      <w:r w:rsidRPr="00C37E8E">
        <w:rPr>
          <w:lang w:val="en-US"/>
        </w:rPr>
        <w:t>/</w:t>
      </w:r>
      <w:r>
        <w:rPr>
          <w:lang w:val="en-US"/>
        </w:rPr>
        <w:t>HomeControllerTest</w:t>
      </w:r>
      <w:r w:rsidRPr="00C37E8E">
        <w:rPr>
          <w:lang w:val="en-US"/>
        </w:rPr>
        <w:t>.</w:t>
      </w:r>
      <w:r>
        <w:rPr>
          <w:lang w:val="en-US"/>
        </w:rPr>
        <w:t>cs</w:t>
      </w:r>
      <w:r w:rsidRPr="00C37E8E">
        <w:rPr>
          <w:lang w:val="en-US"/>
        </w:rPr>
        <w:t>)</w:t>
      </w:r>
      <w:r>
        <w:rPr>
          <w:lang w:val="en-US"/>
        </w:rPr>
        <w:t>: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TestFixture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AdminHomeControllerTest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Index_NotAuthorizeGetDefaultView_RedirectToLoginPage()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auth.Login(</w:t>
      </w:r>
      <w:r w:rsidRPr="00C37E8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"chernikov@gmail.com"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"password2"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false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(auth).Object;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.Current.GetService&lt;Areas.Admin.Controllers.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"controller"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"action"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"area"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(httpContext, route), controller);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controllerActionInvoker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FakeControllerActionInvoker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37E8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HttpUnauthorizedResult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result = controllerActionInvoker.InvokeAction(controller.ControllerContext, </w:t>
      </w:r>
      <w:r w:rsidRPr="00C37E8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"Index"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8105F" w:rsidRPr="00C37E8E" w:rsidRDefault="00C37E8E" w:rsidP="00C37E8E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37E8E" w:rsidRPr="002C619F" w:rsidRDefault="00C37E8E" w:rsidP="0008105F">
      <w:r>
        <w:t>Запускаем тест, он проходит. Сделаем</w:t>
      </w:r>
      <w:r w:rsidR="002B6596">
        <w:t>,</w:t>
      </w:r>
      <w:r>
        <w:t xml:space="preserve"> чтобы авторизация была</w:t>
      </w:r>
      <w:r w:rsidR="002B6596">
        <w:t xml:space="preserve"> под</w:t>
      </w:r>
      <w:r>
        <w:t xml:space="preserve"> пользователем </w:t>
      </w:r>
      <w:r>
        <w:rPr>
          <w:lang w:val="en-US"/>
        </w:rPr>
        <w:t>admin</w:t>
      </w:r>
      <w:r>
        <w:t xml:space="preserve"> и будем ожидать </w:t>
      </w:r>
      <w:r w:rsidR="002B6596">
        <w:t>получение</w:t>
      </w:r>
      <w:r>
        <w:t xml:space="preserve"> </w:t>
      </w:r>
      <w:r>
        <w:rPr>
          <w:lang w:val="en-US"/>
        </w:rPr>
        <w:t>ViewResult</w:t>
      </w:r>
      <w:r w:rsidRPr="00C37E8E">
        <w:t>: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Index_AdminAuthorize_GetViewResult()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auth.Login(</w:t>
      </w:r>
      <w:r w:rsidRPr="00C37E8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"admin"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"password"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false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(auth).Object;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.Current.GetService&lt;Areas.Admin.Controllers.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"controller"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"action"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"area"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(httpContext, route), controller);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controllerActionInvoker = </w:t>
      </w:r>
      <w:r w:rsidRPr="00C37E8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FakeControllerActionInvoker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C37E8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ViewResult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result = controllerActionInvoker.InvokeAction(controller.ControllerContext, </w:t>
      </w:r>
      <w:r w:rsidRPr="00C37E8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"Index"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C37E8E" w:rsidRPr="002C619F" w:rsidRDefault="00C37E8E" w:rsidP="00C37E8E">
      <w:pPr>
        <w:rPr>
          <w:rFonts w:ascii="Consolas" w:hAnsi="Consolas" w:cs="Consolas"/>
          <w:color w:val="000000"/>
          <w:sz w:val="19"/>
          <w:szCs w:val="19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37E8E" w:rsidRDefault="00C37E8E" w:rsidP="00C37E8E">
      <w:r>
        <w:t xml:space="preserve">Так же прошли. Молодцом. </w:t>
      </w:r>
    </w:p>
    <w:p w:rsidR="006F1D67" w:rsidRDefault="00C37E8E" w:rsidP="00C37E8E">
      <w:r>
        <w:t>На этом давайте остановимся и подумаем, чего мы достигли. Мы можем оттестировать любой контроллер, проверить правильность любой валидации, провер</w:t>
      </w:r>
      <w:r w:rsidR="002B6596">
        <w:t>ку</w:t>
      </w:r>
      <w:r w:rsidR="006F1D67">
        <w:t xml:space="preserve"> </w:t>
      </w:r>
      <w:r>
        <w:t xml:space="preserve">прав пользователя. Но это касается только контроллера. </w:t>
      </w:r>
      <w:r w:rsidR="006F1D67">
        <w:t xml:space="preserve">А как же </w:t>
      </w:r>
      <w:r w:rsidR="002C619F">
        <w:t>работа с моделью</w:t>
      </w:r>
      <w:r w:rsidR="006F1D67">
        <w:t>?</w:t>
      </w:r>
      <w:r>
        <w:t xml:space="preserve"> Да, мы можем проверить, что вызывается метод </w:t>
      </w:r>
      <w:r w:rsidR="006F1D67">
        <w:t xml:space="preserve">репозитория, но на этом всё. </w:t>
      </w:r>
      <w:r>
        <w:t xml:space="preserve"> Да, мы можем написать </w:t>
      </w:r>
      <w:r>
        <w:rPr>
          <w:lang w:val="en-US"/>
        </w:rPr>
        <w:t>Mock</w:t>
      </w:r>
      <w:r w:rsidRPr="006F1D67">
        <w:t>-</w:t>
      </w:r>
      <w:r w:rsidR="006F1D67">
        <w:t>методы для добавления, изменения, удаления, но как это поможет решить ту проблему, о которой я писал вначале главы</w:t>
      </w:r>
      <w:r w:rsidR="002B6596">
        <w:t>?</w:t>
      </w:r>
      <w:r w:rsidR="006F1D67">
        <w:t xml:space="preserve"> Как мы заметим, что что-то не так при упущении поля с тегом? В хрестоматийном примере </w:t>
      </w:r>
      <w:r w:rsidR="006F1D67">
        <w:rPr>
          <w:lang w:val="en-US"/>
        </w:rPr>
        <w:t>NerdDinner</w:t>
      </w:r>
      <w:r w:rsidR="006F1D67" w:rsidRPr="006F1D67">
        <w:t xml:space="preserve"> </w:t>
      </w:r>
      <w:r w:rsidR="006F1D67">
        <w:t>тесты не покрывают эту область.</w:t>
      </w:r>
    </w:p>
    <w:p w:rsidR="006F1D67" w:rsidRPr="002C619F" w:rsidRDefault="006F1D67" w:rsidP="00C37E8E">
      <w:r>
        <w:t>Есть</w:t>
      </w:r>
      <w:r w:rsidRPr="002C619F">
        <w:t xml:space="preserve"> </w:t>
      </w:r>
      <w:r>
        <w:rPr>
          <w:lang w:val="en-US"/>
        </w:rPr>
        <w:t>IRepository</w:t>
      </w:r>
      <w:r w:rsidRPr="002C619F">
        <w:t xml:space="preserve">, </w:t>
      </w:r>
      <w:r>
        <w:t>есть</w:t>
      </w:r>
      <w:r w:rsidRPr="002C619F">
        <w:t xml:space="preserve"> </w:t>
      </w:r>
      <w:r>
        <w:rPr>
          <w:lang w:val="en-US"/>
        </w:rPr>
        <w:t>SqlRepository</w:t>
      </w:r>
      <w:r w:rsidRPr="002C619F">
        <w:t xml:space="preserve">, </w:t>
      </w:r>
      <w:r>
        <w:t>есть</w:t>
      </w:r>
      <w:r w:rsidRPr="002C619F">
        <w:t xml:space="preserve"> </w:t>
      </w:r>
      <w:r>
        <w:rPr>
          <w:lang w:val="en-US"/>
        </w:rPr>
        <w:t>MockRepository</w:t>
      </w:r>
      <w:r w:rsidRPr="002C619F">
        <w:t xml:space="preserve">. </w:t>
      </w:r>
      <w:r>
        <w:t xml:space="preserve">И всё что находится в </w:t>
      </w:r>
      <w:r>
        <w:rPr>
          <w:lang w:val="en-US"/>
        </w:rPr>
        <w:t>SqlRepository</w:t>
      </w:r>
      <w:r w:rsidRPr="006F1D67">
        <w:t xml:space="preserve"> – </w:t>
      </w:r>
      <w:r>
        <w:t>это не покрытая тестами область. А там может быть реализовано очень много</w:t>
      </w:r>
      <w:r w:rsidR="002B6596">
        <w:t>е</w:t>
      </w:r>
      <w:r>
        <w:t xml:space="preserve">. Что же делать? К чему этот </w:t>
      </w:r>
      <w:r>
        <w:rPr>
          <w:lang w:val="en-US"/>
        </w:rPr>
        <w:t>TDD</w:t>
      </w:r>
      <w:r w:rsidRPr="002C619F">
        <w:t xml:space="preserve">? </w:t>
      </w:r>
    </w:p>
    <w:p w:rsidR="00C37E8E" w:rsidRDefault="002C619F" w:rsidP="002C619F">
      <w:pPr>
        <w:pStyle w:val="3"/>
      </w:pPr>
      <w:r>
        <w:t>Интегрированное тестирование</w:t>
      </w:r>
    </w:p>
    <w:p w:rsidR="002C619F" w:rsidRDefault="002C619F" w:rsidP="002C619F">
      <w:r>
        <w:t xml:space="preserve">Идея будет совершенно безумной, мы будем использовать и проверять уже существующий код в </w:t>
      </w:r>
      <w:r>
        <w:rPr>
          <w:lang w:val="en-US"/>
        </w:rPr>
        <w:t>SqlRepository</w:t>
      </w:r>
      <w:r w:rsidRPr="002C619F">
        <w:t xml:space="preserve">. </w:t>
      </w:r>
      <w:r>
        <w:t xml:space="preserve">Для этого мы через </w:t>
      </w:r>
      <w:r>
        <w:rPr>
          <w:lang w:val="en-US"/>
        </w:rPr>
        <w:t>Web</w:t>
      </w:r>
      <w:r w:rsidRPr="002C619F">
        <w:t>.</w:t>
      </w:r>
      <w:r>
        <w:rPr>
          <w:lang w:val="en-US"/>
        </w:rPr>
        <w:t>config</w:t>
      </w:r>
      <w:r w:rsidRPr="002C619F">
        <w:t xml:space="preserve"> </w:t>
      </w:r>
      <w:r>
        <w:t xml:space="preserve">находим базу (она должна располагаться локально), дублировать ее, подключаться к дубликату БД, проходить тесты и в конце, удалять дубликат БД. </w:t>
      </w:r>
    </w:p>
    <w:p w:rsidR="000A3C01" w:rsidRDefault="002C619F" w:rsidP="002C619F">
      <w:pPr>
        <w:rPr>
          <w:lang w:val="en-US"/>
        </w:rPr>
      </w:pPr>
      <w:r>
        <w:t>Создаем</w:t>
      </w:r>
      <w:r w:rsidRPr="002C619F">
        <w:rPr>
          <w:lang w:val="en-US"/>
        </w:rPr>
        <w:t xml:space="preserve"> </w:t>
      </w:r>
      <w:r>
        <w:t>проект</w:t>
      </w:r>
      <w:r w:rsidRPr="002C619F">
        <w:rPr>
          <w:lang w:val="en-US"/>
        </w:rPr>
        <w:t xml:space="preserve"> </w:t>
      </w:r>
      <w:r>
        <w:rPr>
          <w:lang w:val="en-US"/>
        </w:rPr>
        <w:t>LessonProject.IntegrationTest</w:t>
      </w:r>
      <w:r w:rsidRPr="002C619F">
        <w:rPr>
          <w:lang w:val="en-US"/>
        </w:rPr>
        <w:t xml:space="preserve"> </w:t>
      </w:r>
      <w:r>
        <w:t>в</w:t>
      </w:r>
      <w:r w:rsidRPr="002C619F">
        <w:rPr>
          <w:lang w:val="en-US"/>
        </w:rPr>
        <w:t xml:space="preserve"> </w:t>
      </w:r>
      <w:r>
        <w:t>папке</w:t>
      </w:r>
      <w:r w:rsidRPr="002C619F">
        <w:rPr>
          <w:lang w:val="en-US"/>
        </w:rPr>
        <w:t xml:space="preserve"> </w:t>
      </w:r>
      <w:r>
        <w:rPr>
          <w:lang w:val="en-US"/>
        </w:rPr>
        <w:t xml:space="preserve">Test. </w:t>
      </w:r>
    </w:p>
    <w:p w:rsidR="000A3C01" w:rsidRDefault="000A3C01" w:rsidP="002C619F">
      <w:pPr>
        <w:rPr>
          <w:lang w:val="en-US"/>
        </w:rPr>
      </w:pPr>
      <w:r>
        <w:t>Добавляем</w:t>
      </w:r>
      <w:r w:rsidRPr="000A3C01">
        <w:rPr>
          <w:lang w:val="en-US"/>
        </w:rPr>
        <w:t xml:space="preserve"> </w:t>
      </w:r>
      <w:r>
        <w:rPr>
          <w:lang w:val="en-US"/>
        </w:rPr>
        <w:t xml:space="preserve">Ninject, Moq </w:t>
      </w:r>
      <w:r>
        <w:t>и</w:t>
      </w:r>
      <w:r w:rsidRPr="000A3C01">
        <w:rPr>
          <w:lang w:val="en-US"/>
        </w:rPr>
        <w:t xml:space="preserve"> </w:t>
      </w:r>
      <w:r>
        <w:rPr>
          <w:lang w:val="en-US"/>
        </w:rPr>
        <w:t>NUnit:</w:t>
      </w:r>
    </w:p>
    <w:p w:rsidR="000A3C01" w:rsidRDefault="000A3C01" w:rsidP="002C619F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1720B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Ninject</w:t>
      </w:r>
    </w:p>
    <w:p w:rsidR="000A3C01" w:rsidRPr="000A3C01" w:rsidRDefault="000A3C01" w:rsidP="002C619F">
      <w:pPr>
        <w:rPr>
          <w:lang w:val="en-US"/>
        </w:rPr>
      </w:pPr>
      <w:r w:rsidRPr="001720B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Moq</w:t>
      </w:r>
    </w:p>
    <w:p w:rsidR="000A3C01" w:rsidRDefault="000A3C01" w:rsidP="002C619F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1720B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NUnit</w:t>
      </w:r>
    </w:p>
    <w:p w:rsidR="002C619F" w:rsidRPr="001720B1" w:rsidRDefault="002C619F" w:rsidP="002C619F">
      <w:pPr>
        <w:rPr>
          <w:lang w:val="en-US"/>
        </w:rPr>
      </w:pPr>
      <w:r>
        <w:t>Так</w:t>
      </w:r>
      <w:r w:rsidRPr="000A3C01">
        <w:rPr>
          <w:lang w:val="en-US"/>
        </w:rPr>
        <w:t xml:space="preserve"> </w:t>
      </w:r>
      <w:r>
        <w:t>же</w:t>
      </w:r>
      <w:r w:rsidRPr="000A3C01">
        <w:rPr>
          <w:lang w:val="en-US"/>
        </w:rPr>
        <w:t xml:space="preserve"> </w:t>
      </w:r>
      <w:r>
        <w:t>создаем</w:t>
      </w:r>
      <w:r w:rsidRPr="000A3C01">
        <w:rPr>
          <w:lang w:val="en-US"/>
        </w:rPr>
        <w:t xml:space="preserve"> </w:t>
      </w:r>
      <w:r>
        <w:t>папку</w:t>
      </w:r>
      <w:r w:rsidRPr="000A3C01">
        <w:rPr>
          <w:lang w:val="en-US"/>
        </w:rPr>
        <w:t xml:space="preserve"> </w:t>
      </w:r>
      <w:r>
        <w:rPr>
          <w:lang w:val="en-US"/>
        </w:rPr>
        <w:t>Sandbox</w:t>
      </w:r>
      <w:r w:rsidRPr="000A3C01">
        <w:rPr>
          <w:lang w:val="en-US"/>
        </w:rPr>
        <w:t xml:space="preserve"> </w:t>
      </w:r>
      <w:r>
        <w:t>и</w:t>
      </w:r>
      <w:r w:rsidRPr="000A3C01">
        <w:rPr>
          <w:lang w:val="en-US"/>
        </w:rPr>
        <w:t xml:space="preserve"> </w:t>
      </w:r>
      <w:r>
        <w:t>в</w:t>
      </w:r>
      <w:r w:rsidRPr="000A3C01">
        <w:rPr>
          <w:lang w:val="en-US"/>
        </w:rPr>
        <w:t xml:space="preserve"> </w:t>
      </w:r>
      <w:r>
        <w:rPr>
          <w:lang w:val="en-US"/>
        </w:rPr>
        <w:t>Setup</w:t>
      </w:r>
      <w:r w:rsidRPr="000A3C01">
        <w:rPr>
          <w:lang w:val="en-US"/>
        </w:rPr>
        <w:t xml:space="preserve"> </w:t>
      </w:r>
      <w:r>
        <w:t>наследуем</w:t>
      </w:r>
      <w:r w:rsidRPr="000A3C01">
        <w:rPr>
          <w:lang w:val="en-US"/>
        </w:rPr>
        <w:t xml:space="preserve"> </w:t>
      </w:r>
      <w:r>
        <w:rPr>
          <w:lang w:val="en-US"/>
        </w:rPr>
        <w:t>UnitTestSetupFixture</w:t>
      </w:r>
      <w:r w:rsidRPr="000A3C01">
        <w:rPr>
          <w:lang w:val="en-US"/>
        </w:rPr>
        <w:t xml:space="preserve"> (/</w:t>
      </w:r>
      <w:r>
        <w:rPr>
          <w:lang w:val="en-US"/>
        </w:rPr>
        <w:t>Setup</w:t>
      </w:r>
      <w:r w:rsidRPr="000A3C01">
        <w:rPr>
          <w:lang w:val="en-US"/>
        </w:rPr>
        <w:t>/</w:t>
      </w:r>
      <w:r>
        <w:rPr>
          <w:lang w:val="en-US"/>
        </w:rPr>
        <w:t>IntegrationTestSetupFixture</w:t>
      </w:r>
      <w:r w:rsidRPr="000A3C01">
        <w:rPr>
          <w:lang w:val="en-US"/>
        </w:rPr>
        <w:t>.</w:t>
      </w:r>
      <w:r>
        <w:rPr>
          <w:lang w:val="en-US"/>
        </w:rPr>
        <w:t>cs</w:t>
      </w:r>
      <w:r w:rsidRPr="000A3C01">
        <w:rPr>
          <w:lang w:val="en-US"/>
        </w:rPr>
        <w:t>)</w:t>
      </w:r>
      <w:r w:rsidR="009627D4">
        <w:rPr>
          <w:lang w:val="en-US"/>
        </w:rPr>
        <w:t xml:space="preserve"> </w:t>
      </w:r>
      <w:r w:rsidR="009627D4">
        <w:t>и</w:t>
      </w:r>
      <w:r w:rsidR="009627D4" w:rsidRPr="009627D4">
        <w:rPr>
          <w:lang w:val="en-US"/>
        </w:rPr>
        <w:t xml:space="preserve"> </w:t>
      </w:r>
      <w:r w:rsidR="009627D4">
        <w:t>функцию</w:t>
      </w:r>
      <w:r w:rsidR="009627D4" w:rsidRPr="009627D4">
        <w:rPr>
          <w:lang w:val="en-US"/>
        </w:rPr>
        <w:t xml:space="preserve"> </w:t>
      </w:r>
      <w:r w:rsidR="009627D4">
        <w:t>по</w:t>
      </w:r>
      <w:r w:rsidR="009627D4" w:rsidRPr="009627D4">
        <w:rPr>
          <w:lang w:val="en-US"/>
        </w:rPr>
        <w:t xml:space="preserve"> </w:t>
      </w:r>
      <w:r w:rsidR="009627D4">
        <w:t>копированию</w:t>
      </w:r>
      <w:r w:rsidR="009627D4" w:rsidRPr="009627D4">
        <w:rPr>
          <w:lang w:val="en-US"/>
        </w:rPr>
        <w:t xml:space="preserve"> </w:t>
      </w:r>
      <w:r w:rsidR="009627D4">
        <w:t>БД</w:t>
      </w:r>
      <w:r w:rsidRPr="000A3C01">
        <w:rPr>
          <w:lang w:val="en-US"/>
        </w:rPr>
        <w:t>: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SetUpFixture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IntegrationTestSetupFixture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UnitTestSetupFixture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class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FileListRestore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LogicalName {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Type {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9627D4" w:rsidRPr="001720B1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1720B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</w:t>
      </w:r>
    </w:p>
    <w:p w:rsidR="009627D4" w:rsidRPr="001720B1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NameDb =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TestDbName;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CopyDb(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kernel,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sandboxFile,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connectionString)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= kernel.Get&lt;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DataContext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(config.ConnectionStrings(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TestDbName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"{0}_{1}"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NameDb,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.Now.ToString(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"yyyyMMdd_HHmmss"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"Create DB = 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TestDbName);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sandboxFile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"{0}\\{1}.bak"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Sandbox, TestDbName));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sandboxDir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DirectoryInfo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(Sandbox);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//backupFile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textBackUp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@"-- Backup the database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BACKUP DATABASE [{0}]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TO DISK = '{1}'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WITH COPY_ONLY"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NameDb, sandboxFile.FullName);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db.ExecuteCommand(textBackUp);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restoreFileList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"RESTORE FILELISTONLY FROM DISK = '{0}'"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sandboxFile.FullName);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fileListRestores = db.ExecuteQuery&lt;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FileListRestore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&gt;(restoreFileList).ToList();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logicalDbName = fileListRestores.FirstOrDefault(p =&gt; p.Type ==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logicalLogDbName = fileListRestores.FirstOrDefault(p =&gt; p.Type ==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restoreDb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"RESTORE DATABASE [{0}] FROM DISK = '{1}' WITH FILE = 1, MOVE N'{2}' TO N'{4}\\{0}.mdf', MOVE N'{3}' TO N'{4}\\{0}.ldf', NOUNLOAD, STATS = 10"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TestDbName, sandboxFile.FullName, logicalDbName.LogicalName, logicalLogDbName.LogicalName, sandboxDir.FullName);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db.ExecuteCommand(restoreDb);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connectionString = config.ConnectionStrings(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).Replace(NameDb, TestDbName);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rPr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C619F" w:rsidRPr="001720B1" w:rsidRDefault="009627D4" w:rsidP="002C619F">
      <w:pPr>
        <w:rPr>
          <w:lang w:val="en-US"/>
        </w:rPr>
      </w:pPr>
      <w:r>
        <w:t>По</w:t>
      </w:r>
      <w:r w:rsidRPr="009627D4">
        <w:rPr>
          <w:lang w:val="en-US"/>
        </w:rPr>
        <w:t xml:space="preserve"> </w:t>
      </w:r>
      <w:r>
        <w:t>порядку</w:t>
      </w:r>
      <w:r w:rsidR="00C17721" w:rsidRPr="0021240B">
        <w:rPr>
          <w:lang w:val="en-US"/>
          <w:rPrChange w:id="17" w:author="chernikov" w:date="2013-04-04T18:07:00Z">
            <w:rPr/>
          </w:rPrChange>
        </w:rPr>
        <w:t>:</w:t>
      </w:r>
      <w:r w:rsidRPr="001720B1">
        <w:rPr>
          <w:lang w:val="en-US"/>
        </w:rPr>
        <w:t xml:space="preserve"> </w:t>
      </w:r>
    </w:p>
    <w:p w:rsidR="009627D4" w:rsidRPr="009627D4" w:rsidRDefault="009627D4" w:rsidP="002C619F">
      <w:pPr>
        <w:rPr>
          <w:lang w:val="en-US"/>
        </w:rPr>
      </w:pPr>
      <w:r>
        <w:t>В</w:t>
      </w:r>
      <w:r w:rsidRPr="009627D4">
        <w:rPr>
          <w:lang w:val="en-US"/>
        </w:rPr>
        <w:t xml:space="preserve"> </w:t>
      </w:r>
      <w:r>
        <w:t>строках</w:t>
      </w:r>
      <w:r w:rsidRPr="009627D4">
        <w:rPr>
          <w:lang w:val="en-US"/>
        </w:rPr>
        <w:t xml:space="preserve"> 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= kernel.Get&lt;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DataContext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(config.ConnectionStrings(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627D4" w:rsidRPr="009627D4" w:rsidRDefault="009627D4" w:rsidP="002C619F">
      <w:pPr>
        <w:rPr>
          <w:lang w:val="en-US"/>
        </w:rPr>
      </w:pPr>
    </w:p>
    <w:p w:rsidR="0008105F" w:rsidRPr="009627D4" w:rsidRDefault="009627D4" w:rsidP="0008105F">
      <w:pPr>
        <w:rPr>
          <w:lang w:val="en-US"/>
        </w:rPr>
      </w:pPr>
      <w:r w:rsidRPr="009627D4">
        <w:rPr>
          <w:lang w:val="en-US"/>
        </w:rPr>
        <w:t xml:space="preserve">- </w:t>
      </w:r>
      <w:r>
        <w:t>получаем</w:t>
      </w:r>
      <w:r w:rsidRPr="009627D4">
        <w:rPr>
          <w:lang w:val="en-US"/>
        </w:rPr>
        <w:t xml:space="preserve"> </w:t>
      </w:r>
      <w:r>
        <w:t>подключение</w:t>
      </w:r>
      <w:r w:rsidRPr="009627D4">
        <w:rPr>
          <w:lang w:val="en-US"/>
        </w:rPr>
        <w:t xml:space="preserve"> </w:t>
      </w:r>
      <w:r>
        <w:t>к</w:t>
      </w:r>
      <w:r w:rsidRPr="009627D4">
        <w:rPr>
          <w:lang w:val="en-US"/>
        </w:rPr>
        <w:t xml:space="preserve"> </w:t>
      </w:r>
      <w:r>
        <w:t>БД</w:t>
      </w:r>
      <w:r w:rsidRPr="009627D4">
        <w:rPr>
          <w:lang w:val="en-US"/>
        </w:rPr>
        <w:t>.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TestDbName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"{0}_{1}"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NameDb,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.Now.ToString(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"yyyyMMdd_HHmmss"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627D4" w:rsidRPr="009627D4" w:rsidRDefault="009627D4" w:rsidP="0008105F">
      <w:pPr>
        <w:rPr>
          <w:lang w:val="en-US"/>
        </w:rPr>
      </w:pPr>
      <w:r>
        <w:t>Создаем</w:t>
      </w:r>
      <w:r w:rsidRPr="009627D4">
        <w:rPr>
          <w:lang w:val="en-US"/>
        </w:rPr>
        <w:t xml:space="preserve"> </w:t>
      </w:r>
      <w:r>
        <w:t>наименование</w:t>
      </w:r>
      <w:r w:rsidRPr="009627D4">
        <w:rPr>
          <w:lang w:val="en-US"/>
        </w:rPr>
        <w:t xml:space="preserve"> </w:t>
      </w:r>
      <w:r>
        <w:t>тестовой</w:t>
      </w:r>
      <w:r w:rsidRPr="009627D4">
        <w:rPr>
          <w:lang w:val="en-US"/>
        </w:rPr>
        <w:t xml:space="preserve"> </w:t>
      </w:r>
      <w:r>
        <w:t>БД</w:t>
      </w:r>
      <w:r w:rsidRPr="009627D4">
        <w:rPr>
          <w:lang w:val="en-US"/>
        </w:rPr>
        <w:t>.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//backupFile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textBackUp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@"-- Backup the database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BACKUP DATABASE [{0}]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TO DISK = '{1}'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WITH COPY_ONLY"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NameDb, sandboxFile.FullName);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db.ExecuteCommand(textBackUp);</w:t>
      </w:r>
    </w:p>
    <w:p w:rsidR="009627D4" w:rsidRPr="00376A6C" w:rsidRDefault="009627D4" w:rsidP="0008105F">
      <w:pPr>
        <w:rPr>
          <w:lang w:val="en-US"/>
        </w:rPr>
      </w:pPr>
      <w:r w:rsidRPr="00376A6C">
        <w:rPr>
          <w:lang w:val="en-US"/>
        </w:rPr>
        <w:lastRenderedPageBreak/>
        <w:t xml:space="preserve">- </w:t>
      </w:r>
      <w:r>
        <w:t>выполняем</w:t>
      </w:r>
      <w:r w:rsidRPr="00376A6C">
        <w:rPr>
          <w:lang w:val="en-US"/>
        </w:rPr>
        <w:t xml:space="preserve"> </w:t>
      </w:r>
      <w:r>
        <w:t>бекап</w:t>
      </w:r>
      <w:r w:rsidRPr="00376A6C">
        <w:rPr>
          <w:lang w:val="en-US"/>
        </w:rPr>
        <w:t xml:space="preserve"> </w:t>
      </w:r>
      <w:r>
        <w:t>БД</w:t>
      </w:r>
      <w:r w:rsidRPr="00376A6C">
        <w:rPr>
          <w:lang w:val="en-US"/>
        </w:rPr>
        <w:t xml:space="preserve"> </w:t>
      </w:r>
      <w:r>
        <w:t>в</w:t>
      </w:r>
      <w:r w:rsidRPr="00376A6C">
        <w:rPr>
          <w:lang w:val="en-US"/>
        </w:rPr>
        <w:t xml:space="preserve"> </w:t>
      </w:r>
      <w:r w:rsidR="00C17721">
        <w:t>папку</w:t>
      </w:r>
      <w:r w:rsidR="00C17721" w:rsidRPr="00376A6C">
        <w:rPr>
          <w:lang w:val="en-US"/>
        </w:rPr>
        <w:t xml:space="preserve"> </w:t>
      </w:r>
      <w:r>
        <w:rPr>
          <w:lang w:val="en-US"/>
        </w:rPr>
        <w:t>Sandbox</w:t>
      </w:r>
      <w:r w:rsidRPr="00376A6C">
        <w:rPr>
          <w:lang w:val="en-US"/>
        </w:rPr>
        <w:t>.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76A6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restoreFileList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"RESTORE FILELISTONLY FROM DISK = '{0}'"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sandboxFile.FullName);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fileListRestores = db.ExecuteQuery&lt;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FileListRestore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&gt;(restoreFileList).ToList();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logicalDbName = fileListRestores.FirstOrDefault(p =&gt; p.Type ==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logicalLogDbName = fileListRestores.FirstOrDefault(p =&gt; p.Type ==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627D4" w:rsidRPr="001720B1" w:rsidRDefault="009627D4" w:rsidP="0008105F">
      <w:r>
        <w:t>- получаем логическое имя БД и файла логов</w:t>
      </w:r>
      <w:r w:rsidRPr="009627D4">
        <w:t>,</w:t>
      </w:r>
      <w:r>
        <w:t xml:space="preserve"> используя приведение к классу </w:t>
      </w:r>
      <w:r>
        <w:rPr>
          <w:lang w:val="en-US"/>
        </w:rPr>
        <w:t>FIleListRestore</w:t>
      </w:r>
      <w:r w:rsidRPr="009627D4">
        <w:t>.</w:t>
      </w:r>
    </w:p>
    <w:p w:rsidR="009627D4" w:rsidRPr="001720B1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restoreDb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Format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RESTORE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DATABASE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[{0}]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FROM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DISK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'{1}'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WITH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FILE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1,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MOVE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'{2}'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>'{4}\\{0}.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mdf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',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MOVE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'{3}'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>'{4}\\{0}.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ldf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',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NOUNLOAD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STATS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10"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TestDbName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sandboxFile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FullName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logicalDbName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LogicalName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logicalLogDbName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LogicalName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sandboxDir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FullName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db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ExecuteCommand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restoreDb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627D4" w:rsidRDefault="009627D4" w:rsidP="009627D4">
      <w:r>
        <w:t>- восстанавливаем БД под другим именем (</w:t>
      </w:r>
      <w:r w:rsidRPr="009627D4">
        <w:t>TestDbName</w:t>
      </w:r>
      <w:r>
        <w:t>)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connectionString = config.ConnectionStrings(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).Replace(NameDb, TestDbName);</w:t>
      </w:r>
    </w:p>
    <w:p w:rsidR="009627D4" w:rsidRPr="009627D4" w:rsidRDefault="009627D4" w:rsidP="009627D4">
      <w:r>
        <w:t xml:space="preserve">- меняем </w:t>
      </w:r>
      <w:r>
        <w:rPr>
          <w:lang w:val="en-US"/>
        </w:rPr>
        <w:t>connectionString</w:t>
      </w:r>
      <w:r w:rsidRPr="009627D4">
        <w:t>.</w:t>
      </w:r>
    </w:p>
    <w:p w:rsidR="009627D4" w:rsidRPr="009627D4" w:rsidRDefault="009627D4" w:rsidP="009627D4">
      <w:r>
        <w:t xml:space="preserve">И теперь можем спокойно проинициализировать </w:t>
      </w:r>
      <w:r>
        <w:rPr>
          <w:lang w:val="en-US"/>
        </w:rPr>
        <w:t>IRepository</w:t>
      </w:r>
      <w:r w:rsidRPr="009627D4">
        <w:t xml:space="preserve"> </w:t>
      </w:r>
      <w:r>
        <w:t xml:space="preserve">к </w:t>
      </w:r>
      <w:r>
        <w:rPr>
          <w:lang w:val="en-US"/>
        </w:rPr>
        <w:t>SqlRepository</w:t>
      </w:r>
      <w:r w:rsidRPr="009627D4">
        <w:t>: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InitRepository(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sandboxFile;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connectionString;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CopyDb(kernel,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sandboxFile,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connectionString);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webTemplateDbDataContext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&gt;().ToMethod(c =&gt;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webTemplateDbDataContext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(connectionString));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&gt;().InTransientScope();</w:t>
      </w:r>
    </w:p>
    <w:p w:rsidR="009627D4" w:rsidRPr="001720B1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0B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sandboxFile.Delete();</w:t>
      </w:r>
    </w:p>
    <w:p w:rsidR="009627D4" w:rsidRDefault="009627D4" w:rsidP="009627D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627D4" w:rsidRDefault="009627D4" w:rsidP="009627D4">
      <w:r>
        <w:t>Итак</w:t>
      </w:r>
      <w:r w:rsidRPr="001720B1">
        <w:rPr>
          <w:lang w:val="en-US"/>
        </w:rPr>
        <w:t xml:space="preserve">, </w:t>
      </w:r>
      <w:r>
        <w:t>у</w:t>
      </w:r>
      <w:r w:rsidRPr="001720B1">
        <w:rPr>
          <w:lang w:val="en-US"/>
        </w:rPr>
        <w:t xml:space="preserve"> </w:t>
      </w:r>
      <w:r>
        <w:t>нас</w:t>
      </w:r>
      <w:r w:rsidRPr="001720B1">
        <w:rPr>
          <w:lang w:val="en-US"/>
        </w:rPr>
        <w:t xml:space="preserve"> </w:t>
      </w:r>
      <w:r>
        <w:t>есть</w:t>
      </w:r>
      <w:r w:rsidRPr="001720B1">
        <w:rPr>
          <w:lang w:val="en-US"/>
        </w:rPr>
        <w:t xml:space="preserve"> </w:t>
      </w:r>
      <w:r>
        <w:rPr>
          <w:lang w:val="en-US"/>
        </w:rPr>
        <w:t>sandboxFile</w:t>
      </w:r>
      <w:r w:rsidRPr="001720B1">
        <w:rPr>
          <w:lang w:val="en-US"/>
        </w:rPr>
        <w:t xml:space="preserve"> – </w:t>
      </w:r>
      <w:r>
        <w:t>это</w:t>
      </w:r>
      <w:r w:rsidRPr="001720B1">
        <w:rPr>
          <w:lang w:val="en-US"/>
        </w:rPr>
        <w:t xml:space="preserve"> </w:t>
      </w:r>
      <w:r>
        <w:t>файл</w:t>
      </w:r>
      <w:r w:rsidRPr="001720B1">
        <w:rPr>
          <w:lang w:val="en-US"/>
        </w:rPr>
        <w:t xml:space="preserve"> </w:t>
      </w:r>
      <w:r>
        <w:t>бекапа</w:t>
      </w:r>
      <w:r w:rsidRPr="001720B1">
        <w:rPr>
          <w:lang w:val="en-US"/>
        </w:rPr>
        <w:t xml:space="preserve">, </w:t>
      </w:r>
      <w:r>
        <w:t>и</w:t>
      </w:r>
      <w:r w:rsidRPr="001720B1">
        <w:rPr>
          <w:lang w:val="en-US"/>
        </w:rPr>
        <w:t xml:space="preserve"> </w:t>
      </w:r>
      <w:r>
        <w:rPr>
          <w:lang w:val="en-US"/>
        </w:rPr>
        <w:t>connectionString</w:t>
      </w:r>
      <w:r w:rsidRPr="001720B1">
        <w:rPr>
          <w:lang w:val="en-US"/>
        </w:rPr>
        <w:t xml:space="preserve"> – </w:t>
      </w:r>
      <w:r>
        <w:t>это</w:t>
      </w:r>
      <w:r w:rsidRPr="001720B1">
        <w:rPr>
          <w:lang w:val="en-US"/>
        </w:rPr>
        <w:t xml:space="preserve"> </w:t>
      </w:r>
      <w:r>
        <w:t>новая</w:t>
      </w:r>
      <w:r w:rsidRPr="001720B1">
        <w:rPr>
          <w:lang w:val="en-US"/>
        </w:rPr>
        <w:t xml:space="preserve"> </w:t>
      </w:r>
      <w:r>
        <w:t>строка</w:t>
      </w:r>
      <w:r w:rsidRPr="001720B1">
        <w:rPr>
          <w:lang w:val="en-US"/>
        </w:rPr>
        <w:t xml:space="preserve"> </w:t>
      </w:r>
      <w:r>
        <w:t>подключения</w:t>
      </w:r>
      <w:r w:rsidRPr="001720B1">
        <w:rPr>
          <w:lang w:val="en-US"/>
        </w:rPr>
        <w:t xml:space="preserve"> (</w:t>
      </w:r>
      <w:r>
        <w:t>к</w:t>
      </w:r>
      <w:r w:rsidRPr="001720B1">
        <w:rPr>
          <w:lang w:val="en-US"/>
        </w:rPr>
        <w:t xml:space="preserve"> </w:t>
      </w:r>
      <w:r>
        <w:t>дубликату</w:t>
      </w:r>
      <w:r w:rsidRPr="001720B1">
        <w:rPr>
          <w:lang w:val="en-US"/>
        </w:rPr>
        <w:t xml:space="preserve"> </w:t>
      </w:r>
      <w:r>
        <w:t>БД</w:t>
      </w:r>
      <w:r w:rsidRPr="001720B1">
        <w:rPr>
          <w:lang w:val="en-US"/>
        </w:rPr>
        <w:t xml:space="preserve">). </w:t>
      </w:r>
      <w:r>
        <w:t xml:space="preserve">Мы копируем БД, связываем именно с </w:t>
      </w:r>
      <w:r>
        <w:rPr>
          <w:lang w:val="en-US"/>
        </w:rPr>
        <w:t>SqlRepository</w:t>
      </w:r>
      <w:r>
        <w:t>, но базу подсовываем не основную. И с ней можно делать всё что угодно. Файл бекапа базы в конце удаляем.</w:t>
      </w:r>
    </w:p>
    <w:p w:rsidR="009627D4" w:rsidRDefault="009627D4" w:rsidP="009627D4">
      <w:r>
        <w:t xml:space="preserve">И дописываем уже удаление тестовой БД, после прогона всех </w:t>
      </w:r>
      <w:r w:rsidR="00422A70">
        <w:t>тестов: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RemoveDb()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=  </w:t>
      </w:r>
      <w:r w:rsidRPr="00422A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422A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2A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DataContext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(config.ConnectionStrings(</w:t>
      </w:r>
      <w:r w:rsidRPr="00422A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textCloseConnectionTestDb =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422A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@"ALTER DATABASE [{0}] SET SINGLE_USER WITH ROLLBACK IMMEDIATE"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TestDbName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db.ExecuteCommand(textCloseConnectionTestDb);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2A7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textDropTestDb = </w:t>
      </w:r>
      <w:r w:rsidRPr="00422A7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.Format(</w:t>
      </w:r>
      <w:r w:rsidRPr="00422A7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@"DROP DATABASE [{0}]"</w:t>
      </w: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TestDbName);</w:t>
      </w:r>
    </w:p>
    <w:p w:rsidR="00422A70" w:rsidRPr="001720B1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db</w:t>
      </w:r>
      <w:r w:rsidRPr="001720B1">
        <w:rPr>
          <w:rFonts w:ascii="Consolas" w:hAnsi="Consolas" w:cs="Consolas"/>
          <w:b/>
          <w:color w:val="000000"/>
          <w:sz w:val="19"/>
          <w:szCs w:val="19"/>
          <w:highlight w:val="white"/>
        </w:rPr>
        <w:t>.</w:t>
      </w: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ExecuteCommand</w:t>
      </w:r>
      <w:r w:rsidRPr="001720B1">
        <w:rPr>
          <w:rFonts w:ascii="Consolas" w:hAnsi="Consolas" w:cs="Consolas"/>
          <w:b/>
          <w:color w:val="000000"/>
          <w:sz w:val="19"/>
          <w:szCs w:val="19"/>
          <w:highlight w:val="white"/>
        </w:rPr>
        <w:t>(</w:t>
      </w: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textDropTestDb</w:t>
      </w:r>
      <w:r w:rsidRPr="001720B1">
        <w:rPr>
          <w:rFonts w:ascii="Consolas" w:hAnsi="Consolas" w:cs="Consolas"/>
          <w:b/>
          <w:color w:val="000000"/>
          <w:sz w:val="19"/>
          <w:szCs w:val="19"/>
          <w:highlight w:val="white"/>
        </w:rPr>
        <w:t>);</w:t>
      </w:r>
    </w:p>
    <w:p w:rsidR="00422A70" w:rsidRPr="001720B1" w:rsidRDefault="00422A70" w:rsidP="00422A70"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627D4" w:rsidRDefault="00422A70" w:rsidP="0008105F">
      <w:r>
        <w:t>Используя</w:t>
      </w:r>
      <w:r w:rsidRPr="00422A70">
        <w:t xml:space="preserve"> </w:t>
      </w:r>
      <w:r>
        <w:rPr>
          <w:lang w:val="en-US"/>
        </w:rPr>
        <w:t>TestDbName</w:t>
      </w:r>
      <w:r>
        <w:t>,</w:t>
      </w:r>
      <w:r w:rsidRPr="00422A70">
        <w:t xml:space="preserve"> закрываем подключение (а то оно активное)</w:t>
      </w:r>
      <w:r>
        <w:t>,</w:t>
      </w:r>
      <w:r w:rsidRPr="00422A70">
        <w:t xml:space="preserve"> и удаляем базу данных.</w:t>
      </w:r>
    </w:p>
    <w:p w:rsidR="001470B9" w:rsidRPr="001470B9" w:rsidRDefault="001470B9" w:rsidP="0008105F">
      <w:r>
        <w:t>Не забываем сделать копию</w:t>
      </w:r>
      <w:r w:rsidRPr="001470B9">
        <w:t xml:space="preserve"> </w:t>
      </w:r>
      <w:r>
        <w:rPr>
          <w:lang w:val="en-US"/>
        </w:rPr>
        <w:t>Web</w:t>
      </w:r>
      <w:r w:rsidRPr="001470B9">
        <w:t>.</w:t>
      </w:r>
      <w:r>
        <w:rPr>
          <w:lang w:val="en-US"/>
        </w:rPr>
        <w:t>config</w:t>
      </w:r>
      <w:r w:rsidRPr="001470B9">
        <w:t>:</w:t>
      </w:r>
    </w:p>
    <w:p w:rsidR="001470B9" w:rsidRPr="001D2F48" w:rsidRDefault="001470B9" w:rsidP="001470B9">
      <w:pPr>
        <w:rPr>
          <w:lang w:val="en-US"/>
        </w:rPr>
      </w:pPr>
      <w:r w:rsidRPr="001D2F48">
        <w:rPr>
          <w:lang w:val="en-US"/>
        </w:rPr>
        <w:t>xcopy $(SolutionDir)LessonProject\Web.config $(ProjectDir)Sandbox\ /y</w:t>
      </w:r>
    </w:p>
    <w:p w:rsidR="00422A70" w:rsidRDefault="00422A70" w:rsidP="0008105F">
      <w:r>
        <w:lastRenderedPageBreak/>
        <w:t>Но кстати, иногда БД нет необходимости удалять. Например, мы хотим заполнить базу кучей данных автоматически, чтобы проверить поиск или пейджинг. Это мы рассмотрим ниже. А сейчас тест – реальное создание в БД  записи: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TestFixture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DefaultUserControllerTest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CreateUser_CreateNormalUser_CountPlusOne()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=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.Current.GetService&lt;LessonProject.Areas.Default.Controllers.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countBefore = repository.Users.Count();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().Object;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 =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"controller"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"action"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"area"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(httpContext, route), controller);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controller.Session.Add(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.CaptchaValueKey,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"1111"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registerUserView =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0,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2B0C1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rollinx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@gmail.com"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 =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ConfirmPassword =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 =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"1111"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BirthdateDay = 13,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BirthdateMonth = 9,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BirthdateYear = 1970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.ValidateObject&lt;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&gt;(registerUserView);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controller.Register(registerUserView);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countAfter = repository.Users.Count();</w:t>
      </w:r>
    </w:p>
    <w:p w:rsidR="001470B9" w:rsidRPr="001720B1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0B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.AreEqual(countBefore + 1, countAfter);</w:t>
      </w:r>
    </w:p>
    <w:p w:rsidR="001470B9" w:rsidRPr="001720B1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22A70" w:rsidRPr="001720B1" w:rsidRDefault="001470B9" w:rsidP="001470B9">
      <w:pPr>
        <w:rPr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A40F6" w:rsidRPr="001720B1" w:rsidRDefault="002A40F6" w:rsidP="002B0C11">
      <w:pPr>
        <w:rPr>
          <w:lang w:val="en-US"/>
        </w:rPr>
      </w:pPr>
      <w:r>
        <w:t>Проверьте</w:t>
      </w:r>
      <w:r w:rsidRPr="001720B1">
        <w:rPr>
          <w:lang w:val="en-US"/>
        </w:rPr>
        <w:t xml:space="preserve">, </w:t>
      </w:r>
      <w:r>
        <w:t>что</w:t>
      </w:r>
      <w:r w:rsidRPr="001720B1">
        <w:rPr>
          <w:lang w:val="en-US"/>
        </w:rPr>
        <w:t xml:space="preserve"> </w:t>
      </w:r>
      <w:r>
        <w:t>нет</w:t>
      </w:r>
      <w:r w:rsidRPr="001720B1">
        <w:rPr>
          <w:lang w:val="en-US"/>
        </w:rPr>
        <w:t xml:space="preserve"> </w:t>
      </w:r>
      <w:r>
        <w:t>в</w:t>
      </w:r>
      <w:r w:rsidRPr="001720B1">
        <w:rPr>
          <w:lang w:val="en-US"/>
        </w:rPr>
        <w:t xml:space="preserve"> </w:t>
      </w:r>
      <w:r>
        <w:t>БД</w:t>
      </w:r>
      <w:r w:rsidRPr="001720B1">
        <w:rPr>
          <w:lang w:val="en-US"/>
        </w:rPr>
        <w:t xml:space="preserve"> </w:t>
      </w:r>
      <w:r>
        <w:t>пользователя</w:t>
      </w:r>
      <w:r w:rsidRPr="001720B1">
        <w:rPr>
          <w:lang w:val="en-US"/>
        </w:rPr>
        <w:t xml:space="preserve"> </w:t>
      </w:r>
      <w:r>
        <w:t>с</w:t>
      </w:r>
      <w:r w:rsidRPr="001720B1">
        <w:rPr>
          <w:lang w:val="en-US"/>
        </w:rPr>
        <w:t xml:space="preserve"> </w:t>
      </w:r>
      <w:r>
        <w:t>таким</w:t>
      </w:r>
      <w:r w:rsidRPr="001720B1">
        <w:rPr>
          <w:lang w:val="en-US"/>
        </w:rPr>
        <w:t xml:space="preserve"> </w:t>
      </w:r>
      <w:r>
        <w:rPr>
          <w:lang w:val="en-US"/>
        </w:rPr>
        <w:t>email</w:t>
      </w:r>
      <w:r w:rsidRPr="001720B1">
        <w:rPr>
          <w:lang w:val="en-US"/>
        </w:rPr>
        <w:t>.</w:t>
      </w:r>
    </w:p>
    <w:p w:rsidR="002B0C11" w:rsidRDefault="001470B9" w:rsidP="002B0C11">
      <w:r>
        <w:t xml:space="preserve">Запускаем, проверяем. </w:t>
      </w:r>
      <w:r w:rsidR="002B0C11">
        <w:t xml:space="preserve">Работает. </w:t>
      </w:r>
      <w:r>
        <w:t>Кайф!</w:t>
      </w:r>
      <w:r w:rsidR="002B0C11">
        <w:t xml:space="preserve"> Тут понятно, какие мощности открываются. И если юнит</w:t>
      </w:r>
      <w:r w:rsidR="00C17721">
        <w:t>-</w:t>
      </w:r>
      <w:r w:rsidR="002B0C11">
        <w:t>тестирование – это как обработка минимальных кусочков кода, а тут – это целый сценарий.</w:t>
      </w:r>
      <w:r w:rsidR="002B0C11" w:rsidRPr="002B0C11">
        <w:t xml:space="preserve"> </w:t>
      </w:r>
      <w:r w:rsidR="002B0C11">
        <w:t>Но</w:t>
      </w:r>
      <w:r w:rsidR="00C17721">
        <w:t>,</w:t>
      </w:r>
      <w:r w:rsidR="002B0C11">
        <w:t xml:space="preserve"> кстати, замечу, что </w:t>
      </w:r>
      <w:r w:rsidR="002B0C11">
        <w:rPr>
          <w:lang w:val="en-US"/>
        </w:rPr>
        <w:t>MailNotify</w:t>
      </w:r>
      <w:r w:rsidR="002B0C11" w:rsidRPr="002B0C11">
        <w:t xml:space="preserve"> </w:t>
      </w:r>
      <w:r w:rsidR="002B0C11">
        <w:t>всё же высылает письма на почту. Так что перепишем его как сервис:</w:t>
      </w:r>
    </w:p>
    <w:p w:rsidR="002B0C11" w:rsidRPr="002B0C11" w:rsidRDefault="002B0C11" w:rsidP="002B0C11">
      <w:r>
        <w:t>/</w:t>
      </w:r>
      <w:r>
        <w:rPr>
          <w:lang w:val="en-US"/>
        </w:rPr>
        <w:t>LessonProject</w:t>
      </w:r>
      <w:r w:rsidRPr="002B0C11">
        <w:t>/</w:t>
      </w:r>
      <w:r>
        <w:rPr>
          <w:lang w:val="en-US"/>
        </w:rPr>
        <w:t>Tools</w:t>
      </w:r>
      <w:r w:rsidRPr="002B0C11">
        <w:t>/</w:t>
      </w:r>
      <w:r>
        <w:rPr>
          <w:lang w:val="en-US"/>
        </w:rPr>
        <w:t>Mail</w:t>
      </w:r>
      <w:r w:rsidRPr="002B0C11">
        <w:t>/</w:t>
      </w:r>
      <w:r>
        <w:rPr>
          <w:lang w:val="en-US"/>
        </w:rPr>
        <w:t>IMailSender</w:t>
      </w:r>
      <w:r w:rsidRPr="002B0C11">
        <w:t>.</w:t>
      </w:r>
      <w:r>
        <w:rPr>
          <w:lang w:val="en-US"/>
        </w:rPr>
        <w:t>cs</w:t>
      </w:r>
      <w:r w:rsidRPr="002B0C11">
        <w:t>: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SendMail(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subject,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body,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mailAddress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B0C11" w:rsidRDefault="002B0C11" w:rsidP="002B0C11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B0C11" w:rsidRDefault="002B0C11" w:rsidP="002B0C11">
      <w:pPr>
        <w:rPr>
          <w:lang w:val="en-US"/>
        </w:rPr>
      </w:pPr>
      <w:r w:rsidRPr="002B0C11">
        <w:rPr>
          <w:lang w:val="en-US"/>
        </w:rPr>
        <w:t>/</w:t>
      </w:r>
      <w:r>
        <w:rPr>
          <w:lang w:val="en-US"/>
        </w:rPr>
        <w:t>LessonProject</w:t>
      </w:r>
      <w:r w:rsidRPr="002B0C11">
        <w:rPr>
          <w:lang w:val="en-US"/>
        </w:rPr>
        <w:t>/</w:t>
      </w:r>
      <w:r>
        <w:rPr>
          <w:lang w:val="en-US"/>
        </w:rPr>
        <w:t>Tools</w:t>
      </w:r>
      <w:r w:rsidRPr="002B0C11">
        <w:rPr>
          <w:lang w:val="en-US"/>
        </w:rPr>
        <w:t>/</w:t>
      </w:r>
      <w:r>
        <w:rPr>
          <w:lang w:val="en-US"/>
        </w:rPr>
        <w:t>Mail</w:t>
      </w:r>
      <w:r w:rsidRPr="002B0C11">
        <w:rPr>
          <w:lang w:val="en-US"/>
        </w:rPr>
        <w:t>/</w:t>
      </w:r>
      <w:r>
        <w:rPr>
          <w:lang w:val="en-US"/>
        </w:rPr>
        <w:t>MailSender</w:t>
      </w:r>
      <w:r w:rsidRPr="002B0C11">
        <w:rPr>
          <w:lang w:val="en-US"/>
        </w:rPr>
        <w:t>.</w:t>
      </w:r>
      <w:r>
        <w:rPr>
          <w:lang w:val="en-US"/>
        </w:rPr>
        <w:t>cs</w:t>
      </w:r>
      <w:r w:rsidRPr="002B0C11">
        <w:rPr>
          <w:lang w:val="en-US"/>
        </w:rPr>
        <w:t>: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MailSender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{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SendMail(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subject,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body,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mailAddress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(Config.EnableMail)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(mailAddress ==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mailAddress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(Config.MailSetting.SmtpReply, Config.MailSetting.SmtpUser);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MailMessage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message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MailMessage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mailAddress,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(email))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Subject = subject,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BodyEncoding =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Body = body,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IsBodyHtml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SubjectEncoding =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SmtpClient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client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SmtpClient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Host = Config.MailSetting.SmtpServer,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Port = Config.MailSetting.SmtpPort,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UseDefaultCredentials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EnableSsl = Config.MailSetting.EnableSsl,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Credentials =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NetworkCredential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(Config.MailSetting.SmtpUserName,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Config.MailSetting.SmtpPassword),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DeliveryMethod =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SmtpDeliveryMethod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.Network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client.Send(message);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logger.Debug(</w:t>
      </w:r>
      <w:r w:rsidRPr="002B0C1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 : {0} {1} \t Subject: {2} {3} Body: {4}"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email,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.NewLine, subject,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.NewLine, body);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2B0C1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 send exception"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ex.Message);</w:t>
      </w:r>
    </w:p>
    <w:p w:rsidR="002B0C11" w:rsidRPr="00481997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B0C11" w:rsidRPr="00481997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A40F6" w:rsidRDefault="002B0C11" w:rsidP="002B0C11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A40F6" w:rsidRDefault="002A40F6" w:rsidP="002A40F6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C7472A" w:rsidRDefault="00C7472A" w:rsidP="00C7472A">
      <w:pPr>
        <w:rPr>
          <w:lang w:val="en-US"/>
        </w:rPr>
      </w:pPr>
      <w:r w:rsidRPr="002B0C11">
        <w:rPr>
          <w:lang w:val="en-US"/>
        </w:rPr>
        <w:lastRenderedPageBreak/>
        <w:t>/</w:t>
      </w:r>
      <w:r>
        <w:rPr>
          <w:lang w:val="en-US"/>
        </w:rPr>
        <w:t>LessonProject</w:t>
      </w:r>
      <w:r w:rsidRPr="002B0C11">
        <w:rPr>
          <w:lang w:val="en-US"/>
        </w:rPr>
        <w:t>/</w:t>
      </w:r>
      <w:r>
        <w:rPr>
          <w:lang w:val="en-US"/>
        </w:rPr>
        <w:t>Tools</w:t>
      </w:r>
      <w:r w:rsidRPr="002B0C11">
        <w:rPr>
          <w:lang w:val="en-US"/>
        </w:rPr>
        <w:t>/</w:t>
      </w:r>
      <w:r>
        <w:rPr>
          <w:lang w:val="en-US"/>
        </w:rPr>
        <w:t>Mail</w:t>
      </w:r>
      <w:r w:rsidRPr="002B0C11">
        <w:rPr>
          <w:lang w:val="en-US"/>
        </w:rPr>
        <w:t>/</w:t>
      </w:r>
      <w:r>
        <w:rPr>
          <w:lang w:val="en-US"/>
        </w:rPr>
        <w:t>NotifyMail</w:t>
      </w:r>
      <w:r w:rsidRPr="002B0C11">
        <w:rPr>
          <w:lang w:val="en-US"/>
        </w:rPr>
        <w:t>.</w:t>
      </w:r>
      <w:r>
        <w:rPr>
          <w:lang w:val="en-US"/>
        </w:rPr>
        <w:t>cs</w:t>
      </w:r>
      <w:r w:rsidRPr="002B0C11">
        <w:rPr>
          <w:lang w:val="en-US"/>
        </w:rPr>
        <w:t>: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NotifyMail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(_config ==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_config = (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_mailSender;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MailSender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(_mailSender ==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_mailSender = (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_mailSender;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SendNotify(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templateName,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subject,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body)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 = Config.MailTemplates.FirstOrDefault(p =&gt;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.Compare(p.Name, templateName,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(template ==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C7472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"Can't find template ("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templateName + </w:t>
      </w:r>
      <w:r w:rsidRPr="00C7472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")"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MailSender.SendMail(email,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subject.Invoke(template.Subject),</w:t>
      </w:r>
    </w:p>
    <w:p w:rsidR="00C7472A" w:rsidRPr="00481997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body.Invoke(template.Template));</w:t>
      </w:r>
    </w:p>
    <w:p w:rsidR="00C7472A" w:rsidRPr="00481997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472A" w:rsidRPr="00481997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472A" w:rsidRDefault="00C7472A" w:rsidP="00C7472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81997" w:rsidRDefault="00481997" w:rsidP="00481997">
      <w:pPr>
        <w:rPr>
          <w:lang w:val="en-US"/>
        </w:rPr>
      </w:pPr>
      <w:r w:rsidRPr="002B0C11">
        <w:rPr>
          <w:lang w:val="en-US"/>
        </w:rPr>
        <w:t>/</w:t>
      </w:r>
      <w:r>
        <w:rPr>
          <w:lang w:val="en-US"/>
        </w:rPr>
        <w:t>LessonProject</w:t>
      </w:r>
      <w:r w:rsidRPr="002B0C11">
        <w:rPr>
          <w:lang w:val="en-US"/>
        </w:rPr>
        <w:t>/</w:t>
      </w:r>
      <w:r>
        <w:rPr>
          <w:lang w:val="en-US"/>
        </w:rPr>
        <w:t>App_Start</w:t>
      </w:r>
      <w:r w:rsidRPr="002B0C11">
        <w:rPr>
          <w:lang w:val="en-US"/>
        </w:rPr>
        <w:t>/</w:t>
      </w:r>
      <w:r>
        <w:rPr>
          <w:lang w:val="en-US"/>
        </w:rPr>
        <w:t>NinjectWebCommon</w:t>
      </w:r>
      <w:r w:rsidRPr="002B0C11">
        <w:rPr>
          <w:lang w:val="en-US"/>
        </w:rPr>
        <w:t>.</w:t>
      </w:r>
      <w:r>
        <w:rPr>
          <w:lang w:val="en-US"/>
        </w:rPr>
        <w:t>cs</w:t>
      </w:r>
      <w:r w:rsidRPr="002B0C11">
        <w:rPr>
          <w:lang w:val="en-US"/>
        </w:rPr>
        <w:t>:</w:t>
      </w:r>
    </w:p>
    <w:p w:rsidR="00481997" w:rsidRPr="00481997" w:rsidRDefault="00481997" w:rsidP="004819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19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19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4819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481997" w:rsidRDefault="00481997" w:rsidP="0048199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481997" w:rsidRPr="00481997" w:rsidRDefault="00481997" w:rsidP="004819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kernel.Bind&lt;</w:t>
      </w:r>
      <w:r w:rsidRPr="0048199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IMailSender</w:t>
      </w:r>
      <w:r w:rsidRPr="0048199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&gt;().To&lt;</w:t>
      </w:r>
      <w:r w:rsidRPr="0048199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MailSender</w:t>
      </w:r>
      <w:r w:rsidRPr="0048199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&gt;();</w:t>
      </w:r>
    </w:p>
    <w:p w:rsidR="00481997" w:rsidRDefault="00481997" w:rsidP="0048199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}        </w:t>
      </w:r>
    </w:p>
    <w:p w:rsidR="002A40F6" w:rsidRDefault="002A40F6">
      <w:pPr>
        <w:rPr>
          <w:lang w:val="en-US"/>
        </w:rPr>
      </w:pPr>
      <w:r>
        <w:rPr>
          <w:lang w:val="en-US"/>
        </w:rPr>
        <w:br w:type="page"/>
      </w:r>
    </w:p>
    <w:p w:rsidR="00481997" w:rsidRDefault="00481997" w:rsidP="00481997">
      <w:pPr>
        <w:rPr>
          <w:lang w:val="en-US"/>
        </w:rPr>
      </w:pPr>
      <w:r w:rsidRPr="00481997">
        <w:rPr>
          <w:lang w:val="en-US"/>
        </w:rPr>
        <w:lastRenderedPageBreak/>
        <w:t>Ну и в LessonProject.UnitTest добавим MockMailSender (/Mock/Mail/MockMailSender.cs):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MockMailSender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MockMailSender(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mockBehavior =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.Strict)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p.SendMail(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&gt;(),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&gt;(),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&gt;(),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&gt;()))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.Callback((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subject, 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body,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address) =&gt;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2A40F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"Send mock email to: {0}, subject {1}"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email, subject)));</w:t>
      </w:r>
    </w:p>
    <w:p w:rsidR="002A40F6" w:rsidRPr="001720B1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81997" w:rsidRDefault="002A40F6" w:rsidP="002A40F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81997" w:rsidRPr="00333BE9" w:rsidRDefault="00481997" w:rsidP="00481997">
      <w:pPr>
        <w:rPr>
          <w:lang w:val="en-US"/>
        </w:rPr>
      </w:pPr>
      <w:r w:rsidRPr="00333BE9">
        <w:rPr>
          <w:lang w:val="en-US"/>
        </w:rPr>
        <w:t>В UnitTestSetupFixture.cs (/LessonProject.UnitTest/Setup/UnitTestSetupFixture.cs):</w:t>
      </w:r>
    </w:p>
    <w:p w:rsidR="00481997" w:rsidRPr="001720B1" w:rsidRDefault="00481997" w:rsidP="004819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0B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0B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InitKernel()</w:t>
      </w:r>
    </w:p>
    <w:p w:rsidR="00481997" w:rsidRDefault="00481997" w:rsidP="0048199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81997" w:rsidRDefault="00481997" w:rsidP="0048199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481997" w:rsidRPr="00481997" w:rsidRDefault="00481997" w:rsidP="004819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4819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MockMailSender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4819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MockMailSender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481997" w:rsidRPr="00481997" w:rsidRDefault="00481997" w:rsidP="004819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4819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&gt;().ToMethod(p =&gt; kernel.Get&lt;</w:t>
      </w:r>
      <w:r w:rsidRPr="004819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MockMailSender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&gt;().Object);</w:t>
      </w:r>
    </w:p>
    <w:p w:rsidR="00481997" w:rsidRDefault="00481997" w:rsidP="004819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kernel;</w:t>
      </w:r>
    </w:p>
    <w:p w:rsidR="00481997" w:rsidRDefault="00481997" w:rsidP="0048199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A40F6" w:rsidRPr="001720B1" w:rsidRDefault="002A40F6" w:rsidP="00481997">
      <w:r w:rsidRPr="001720B1">
        <w:t>Запускаем, тесты пройдены, но на почту уже ничего не отправляется.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===============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=====START=====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===============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Create DB = LessonProject_20130314_104218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Send mock email to: chernikov@googlemail.com, subject </w:t>
      </w:r>
      <w:r>
        <w:rPr>
          <w:rFonts w:ascii="Consolas" w:hAnsi="Consolas" w:cs="Consolas"/>
          <w:color w:val="525354"/>
          <w:sz w:val="18"/>
          <w:szCs w:val="18"/>
          <w:highlight w:val="white"/>
        </w:rPr>
        <w:t>Регистрация</w:t>
      </w: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</w:t>
      </w:r>
      <w:r>
        <w:rPr>
          <w:rFonts w:ascii="Consolas" w:hAnsi="Consolas" w:cs="Consolas"/>
          <w:color w:val="525354"/>
          <w:sz w:val="18"/>
          <w:szCs w:val="18"/>
          <w:highlight w:val="white"/>
        </w:rPr>
        <w:t>на</w:t>
      </w: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</w:p>
    <w:p w:rsid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===============</w:t>
      </w:r>
    </w:p>
    <w:p w:rsidR="002A40F6" w:rsidRPr="001720B1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=====BYE!======</w:t>
      </w:r>
    </w:p>
    <w:p w:rsidR="002A40F6" w:rsidRPr="001720B1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 w:rsidRPr="001720B1">
        <w:rPr>
          <w:rFonts w:ascii="Consolas" w:hAnsi="Consolas" w:cs="Consolas"/>
          <w:color w:val="525354"/>
          <w:sz w:val="18"/>
          <w:szCs w:val="18"/>
          <w:highlight w:val="white"/>
        </w:rPr>
        <w:t>===============</w:t>
      </w:r>
    </w:p>
    <w:p w:rsidR="002A40F6" w:rsidRPr="001720B1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</w:p>
    <w:p w:rsidR="002A40F6" w:rsidRDefault="002A40F6" w:rsidP="002A40F6">
      <w:pPr>
        <w:pStyle w:val="3"/>
        <w:rPr>
          <w:highlight w:val="white"/>
        </w:rPr>
      </w:pPr>
      <w:r>
        <w:rPr>
          <w:highlight w:val="white"/>
        </w:rPr>
        <w:t>Генерация данных</w:t>
      </w:r>
    </w:p>
    <w:p w:rsidR="00D21A0F" w:rsidRDefault="00D21A0F" w:rsidP="002A40F6">
      <w:pPr>
        <w:rPr>
          <w:highlight w:val="white"/>
        </w:rPr>
      </w:pPr>
      <w:r>
        <w:rPr>
          <w:highlight w:val="white"/>
        </w:rPr>
        <w:t>Кроме всего прочего</w:t>
      </w:r>
      <w:r w:rsidR="00C17721">
        <w:rPr>
          <w:highlight w:val="white"/>
        </w:rPr>
        <w:t>,</w:t>
      </w:r>
      <w:r>
        <w:rPr>
          <w:highlight w:val="white"/>
        </w:rPr>
        <w:t xml:space="preserve"> мы можем и не удалять базу данных после пробегов теста. </w:t>
      </w:r>
      <w:r w:rsidR="00C17721">
        <w:rPr>
          <w:highlight w:val="white"/>
        </w:rPr>
        <w:t xml:space="preserve"> (переписать)</w:t>
      </w:r>
      <w:r>
        <w:rPr>
          <w:highlight w:val="white"/>
        </w:rPr>
        <w:t xml:space="preserve">Я добавлю </w:t>
      </w:r>
      <w:r w:rsidRPr="00D21A0F">
        <w:rPr>
          <w:b/>
          <w:highlight w:val="white"/>
          <w:lang w:val="en-US"/>
        </w:rPr>
        <w:t>GenerateData</w:t>
      </w:r>
      <w:r w:rsidRPr="00D21A0F">
        <w:rPr>
          <w:highlight w:val="white"/>
        </w:rPr>
        <w:t xml:space="preserve"> </w:t>
      </w:r>
      <w:r>
        <w:rPr>
          <w:highlight w:val="white"/>
        </w:rPr>
        <w:t xml:space="preserve">проект в папку </w:t>
      </w:r>
      <w:r>
        <w:rPr>
          <w:highlight w:val="white"/>
          <w:lang w:val="en-US"/>
        </w:rPr>
        <w:t>Test</w:t>
      </w:r>
      <w:r>
        <w:rPr>
          <w:highlight w:val="white"/>
        </w:rPr>
        <w:t xml:space="preserve">, но подробно рассматривать мы его не будем, просто чтобы был. Он достаточно тривиальный. Суть его – есть некоторые наименования, и мы используем их для генерации. Например, для генерации фамилии используются фамилии американских президентов (зная их, мы сразу отличаем их от других фамилий, которые скорее будут реальными). </w:t>
      </w:r>
    </w:p>
    <w:p w:rsidR="002A40F6" w:rsidRDefault="00D21A0F" w:rsidP="002A40F6">
      <w:pPr>
        <w:rPr>
          <w:highlight w:val="white"/>
        </w:rPr>
      </w:pPr>
      <w:r>
        <w:rPr>
          <w:highlight w:val="white"/>
        </w:rPr>
        <w:t>Это также в будущем позволяет избежать «эффекта рыбы», когда в шаблоне тестовые данные были одной определенной, но не максимальной длины и шаблон выглядел прилично, но при использовании реальных данных всё поехало.</w:t>
      </w:r>
    </w:p>
    <w:p w:rsidR="00D21A0F" w:rsidRDefault="00D21A0F" w:rsidP="002A40F6">
      <w:pPr>
        <w:rPr>
          <w:highlight w:val="white"/>
        </w:rPr>
      </w:pPr>
      <w:r>
        <w:rPr>
          <w:highlight w:val="white"/>
        </w:rPr>
        <w:t>Создадим 100 пользователей и потом посмотрим на них: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CreateUser_Create100Users_NoAssert()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=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.Current.GetService&lt;LessonProject.Areas.Default.Controllers.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().Object;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 =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"controller"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"action"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"area"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(httpContext, route), controller);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controller.Session.Add(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.CaptchaValueKey,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"1111"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rand =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((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.Now.Ticks);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100; i++)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registerUserView =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ID = 0,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21A0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Email = </w:t>
      </w:r>
      <w:r w:rsidRPr="00D21A0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Email</w:t>
      </w:r>
      <w:r w:rsidRPr="00D21A0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.GetRandom(</w:t>
      </w:r>
      <w:r w:rsidRPr="00D21A0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Name</w:t>
      </w:r>
      <w:r w:rsidRPr="00D21A0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.GetRandom(), </w:t>
      </w:r>
      <w:r w:rsidRPr="00D21A0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Surname</w:t>
      </w:r>
      <w:r w:rsidRPr="00D21A0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.GetRandom()),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Password =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ConfirmPassword =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Captcha =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"1111"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BirthdateDay = rand.Next(28) + 1,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BirthdateMonth = rand.Next(12) + 1,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BirthdateYear = 1970 + rand.Next(20)</w:t>
      </w:r>
    </w:p>
    <w:p w:rsidR="00D21A0F" w:rsidRPr="001720B1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};</w:t>
      </w:r>
    </w:p>
    <w:p w:rsidR="00D21A0F" w:rsidRPr="001720B1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controller.Register(registerUserView);</w:t>
      </w:r>
    </w:p>
    <w:p w:rsidR="00D21A0F" w:rsidRPr="001720B1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21A0F" w:rsidRPr="001720B1" w:rsidRDefault="00D21A0F" w:rsidP="00D21A0F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21A0F" w:rsidRPr="001720B1" w:rsidRDefault="00D21A0F" w:rsidP="00D21A0F">
      <w:pPr>
        <w:rPr>
          <w:highlight w:val="white"/>
          <w:lang w:val="en-US"/>
        </w:rPr>
      </w:pPr>
      <w:r w:rsidRPr="002A5504">
        <w:rPr>
          <w:highlight w:val="white"/>
        </w:rPr>
        <w:t>В</w:t>
      </w:r>
      <w:r w:rsidRPr="001720B1">
        <w:rPr>
          <w:highlight w:val="white"/>
          <w:lang w:val="en-US"/>
        </w:rPr>
        <w:t xml:space="preserve"> IntegrationTestSetupFixture.cs </w:t>
      </w:r>
      <w:r w:rsidR="002A5504" w:rsidRPr="002A5504">
        <w:rPr>
          <w:highlight w:val="white"/>
        </w:rPr>
        <w:t>отключим</w:t>
      </w:r>
      <w:r w:rsidR="002A5504" w:rsidRPr="001720B1">
        <w:rPr>
          <w:highlight w:val="white"/>
          <w:lang w:val="en-US"/>
        </w:rPr>
        <w:t xml:space="preserve"> </w:t>
      </w:r>
      <w:r w:rsidR="002A5504" w:rsidRPr="002A5504">
        <w:rPr>
          <w:highlight w:val="white"/>
        </w:rPr>
        <w:t>удаление</w:t>
      </w:r>
      <w:r w:rsidR="002A5504" w:rsidRPr="001720B1">
        <w:rPr>
          <w:highlight w:val="white"/>
          <w:lang w:val="en-US"/>
        </w:rPr>
        <w:t xml:space="preserve"> </w:t>
      </w:r>
      <w:r w:rsidR="002A5504" w:rsidRPr="002A5504">
        <w:rPr>
          <w:highlight w:val="white"/>
        </w:rPr>
        <w:t>БД</w:t>
      </w:r>
      <w:r w:rsidR="002A5504" w:rsidRPr="001720B1">
        <w:rPr>
          <w:highlight w:val="white"/>
          <w:lang w:val="en-US"/>
        </w:rPr>
        <w:t xml:space="preserve"> </w:t>
      </w:r>
      <w:r w:rsidR="002A5504" w:rsidRPr="002A5504">
        <w:rPr>
          <w:highlight w:val="white"/>
        </w:rPr>
        <w:t>после</w:t>
      </w:r>
      <w:r w:rsidR="002A5504" w:rsidRPr="001720B1">
        <w:rPr>
          <w:highlight w:val="white"/>
          <w:lang w:val="en-US"/>
        </w:rPr>
        <w:t xml:space="preserve"> </w:t>
      </w:r>
      <w:r w:rsidR="002A5504" w:rsidRPr="002A5504">
        <w:rPr>
          <w:highlight w:val="white"/>
        </w:rPr>
        <w:t>работы</w:t>
      </w:r>
      <w:r w:rsidR="002A5504" w:rsidRPr="001720B1">
        <w:rPr>
          <w:highlight w:val="white"/>
          <w:lang w:val="en-US"/>
        </w:rPr>
        <w:t xml:space="preserve"> </w:t>
      </w:r>
      <w:r w:rsidRPr="001720B1">
        <w:rPr>
          <w:highlight w:val="white"/>
          <w:lang w:val="en-US"/>
        </w:rPr>
        <w:t>(/Setup/</w:t>
      </w:r>
      <w:r w:rsidR="002A5504" w:rsidRPr="001720B1">
        <w:rPr>
          <w:highlight w:val="white"/>
          <w:lang w:val="en-US"/>
        </w:rPr>
        <w:t>IntegrationTestSetupFixture.cs</w:t>
      </w:r>
      <w:r w:rsidRPr="001720B1">
        <w:rPr>
          <w:highlight w:val="white"/>
          <w:lang w:val="en-US"/>
        </w:rPr>
        <w:t>)</w:t>
      </w:r>
      <w:r w:rsidR="002A5504" w:rsidRPr="001720B1">
        <w:rPr>
          <w:highlight w:val="white"/>
          <w:lang w:val="en-US"/>
        </w:rPr>
        <w:t>:</w:t>
      </w:r>
    </w:p>
    <w:p w:rsidR="002A5504" w:rsidRPr="001720B1" w:rsidRDefault="002A5504" w:rsidP="00D21A0F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removeDbAfter = 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A5504" w:rsidRPr="002A5504" w:rsidRDefault="002A5504" w:rsidP="00D21A0F">
      <w:pPr>
        <w:rPr>
          <w:highlight w:val="white"/>
        </w:rPr>
      </w:pPr>
      <w:r w:rsidRPr="002A5504">
        <w:rPr>
          <w:highlight w:val="white"/>
        </w:rPr>
        <w:t>В Web.config установим соединение с тестовой БД:</w:t>
      </w:r>
    </w:p>
    <w:p w:rsidR="002A5504" w:rsidRPr="002A5504" w:rsidRDefault="002A5504" w:rsidP="00D21A0F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A550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A550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ConnectionString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A550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connectionString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 Source=SATURN-PC;Initial Catalog=LessonProject_20130314_111020;Integrated Security=True;Pooling=False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A550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providerName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System.Data.SqlClient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2A5504" w:rsidRDefault="002A5504" w:rsidP="00D21A0F">
      <w:pPr>
        <w:rPr>
          <w:highlight w:val="white"/>
        </w:rPr>
      </w:pPr>
      <w:r w:rsidRPr="002A5504">
        <w:rPr>
          <w:highlight w:val="white"/>
        </w:rPr>
        <w:t>И запустим сайт:</w:t>
      </w:r>
    </w:p>
    <w:p w:rsidR="002A5504" w:rsidRDefault="002A5504" w:rsidP="00D21A0F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510951" cy="1600481"/>
            <wp:effectExtent l="0" t="0" r="0" b="0"/>
            <wp:docPr id="93" name="Рисунок 93" descr="D:\Projects\RepositoryMercurial\WebTemplate\Sources\lessons\PrintScreens\LessonE\Untitled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E\Untitled-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55" r="46562"/>
                    <a:stretch/>
                  </pic:blipFill>
                  <pic:spPr bwMode="auto">
                    <a:xfrm>
                      <a:off x="0" y="0"/>
                      <a:ext cx="3510951" cy="160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504" w:rsidRDefault="002A5504" w:rsidP="002A5504">
      <w:pPr>
        <w:pStyle w:val="3"/>
        <w:rPr>
          <w:highlight w:val="white"/>
        </w:rPr>
      </w:pPr>
      <w:r>
        <w:rPr>
          <w:highlight w:val="white"/>
        </w:rPr>
        <w:lastRenderedPageBreak/>
        <w:t>Итог</w:t>
      </w:r>
    </w:p>
    <w:p w:rsidR="002A5504" w:rsidRDefault="002A5504" w:rsidP="002A5504">
      <w:pPr>
        <w:rPr>
          <w:highlight w:val="white"/>
        </w:rPr>
      </w:pPr>
      <w:r>
        <w:rPr>
          <w:highlight w:val="white"/>
        </w:rPr>
        <w:t>В этом уроке мы рассмотрели:</w:t>
      </w:r>
    </w:p>
    <w:p w:rsidR="002A5504" w:rsidRDefault="002A5504" w:rsidP="002037CD">
      <w:pPr>
        <w:pStyle w:val="a6"/>
        <w:numPr>
          <w:ilvl w:val="0"/>
          <w:numId w:val="76"/>
        </w:numPr>
        <w:rPr>
          <w:highlight w:val="white"/>
        </w:rPr>
      </w:pPr>
      <w:r>
        <w:rPr>
          <w:highlight w:val="white"/>
        </w:rPr>
        <w:t xml:space="preserve">Принципы </w:t>
      </w:r>
      <w:r>
        <w:rPr>
          <w:highlight w:val="white"/>
          <w:lang w:val="en-US"/>
        </w:rPr>
        <w:t>TDD</w:t>
      </w:r>
      <w:r w:rsidRPr="002A5504">
        <w:rPr>
          <w:highlight w:val="white"/>
        </w:rPr>
        <w:t xml:space="preserve"> </w:t>
      </w:r>
      <w:r>
        <w:rPr>
          <w:highlight w:val="white"/>
        </w:rPr>
        <w:t>и когда они не срабатывают</w:t>
      </w:r>
    </w:p>
    <w:p w:rsidR="002A5504" w:rsidRDefault="002A5504" w:rsidP="002037CD">
      <w:pPr>
        <w:pStyle w:val="a6"/>
        <w:numPr>
          <w:ilvl w:val="0"/>
          <w:numId w:val="76"/>
        </w:numPr>
        <w:rPr>
          <w:highlight w:val="white"/>
        </w:rPr>
      </w:pPr>
      <w:r>
        <w:rPr>
          <w:highlight w:val="white"/>
          <w:lang w:val="en-US"/>
        </w:rPr>
        <w:t>NUnit</w:t>
      </w:r>
      <w:r w:rsidRPr="002A5504">
        <w:rPr>
          <w:highlight w:val="white"/>
        </w:rPr>
        <w:t xml:space="preserve"> </w:t>
      </w:r>
      <w:r>
        <w:rPr>
          <w:highlight w:val="white"/>
        </w:rPr>
        <w:t>и как с ним работать</w:t>
      </w:r>
    </w:p>
    <w:p w:rsidR="002A5504" w:rsidRDefault="002A5504" w:rsidP="002037CD">
      <w:pPr>
        <w:pStyle w:val="a6"/>
        <w:numPr>
          <w:ilvl w:val="0"/>
          <w:numId w:val="76"/>
        </w:numPr>
        <w:rPr>
          <w:highlight w:val="white"/>
        </w:rPr>
      </w:pPr>
      <w:r>
        <w:rPr>
          <w:highlight w:val="white"/>
          <w:lang w:val="en-US"/>
        </w:rPr>
        <w:t>Mock</w:t>
      </w:r>
      <w:r w:rsidRPr="002A5504">
        <w:rPr>
          <w:highlight w:val="white"/>
        </w:rPr>
        <w:t xml:space="preserve"> </w:t>
      </w:r>
      <w:r>
        <w:rPr>
          <w:highlight w:val="white"/>
        </w:rPr>
        <w:t xml:space="preserve">и как с ним работать </w:t>
      </w:r>
    </w:p>
    <w:p w:rsidR="002A5504" w:rsidRDefault="002A5504" w:rsidP="002037CD">
      <w:pPr>
        <w:pStyle w:val="a6"/>
        <w:numPr>
          <w:ilvl w:val="0"/>
          <w:numId w:val="76"/>
        </w:numPr>
        <w:rPr>
          <w:highlight w:val="white"/>
        </w:rPr>
      </w:pPr>
      <w:r>
        <w:rPr>
          <w:highlight w:val="white"/>
          <w:lang w:val="en-US"/>
        </w:rPr>
        <w:t>Unit</w:t>
      </w:r>
      <w:r>
        <w:rPr>
          <w:highlight w:val="white"/>
        </w:rPr>
        <w:t>-тесты и как этот инструмент позволяет улучшить нам качество кода</w:t>
      </w:r>
    </w:p>
    <w:p w:rsidR="002A5504" w:rsidRDefault="002A5504" w:rsidP="002037CD">
      <w:pPr>
        <w:pStyle w:val="a6"/>
        <w:numPr>
          <w:ilvl w:val="0"/>
          <w:numId w:val="76"/>
        </w:numPr>
        <w:rPr>
          <w:highlight w:val="white"/>
        </w:rPr>
      </w:pPr>
      <w:r>
        <w:rPr>
          <w:highlight w:val="white"/>
          <w:lang w:val="en-US"/>
        </w:rPr>
        <w:t>Integration</w:t>
      </w:r>
      <w:r w:rsidRPr="002A5504">
        <w:rPr>
          <w:highlight w:val="white"/>
        </w:rPr>
        <w:t>-</w:t>
      </w:r>
      <w:r>
        <w:rPr>
          <w:highlight w:val="white"/>
        </w:rPr>
        <w:t xml:space="preserve">тесты, и как мы можем </w:t>
      </w:r>
      <w:r w:rsidR="00C17721">
        <w:rPr>
          <w:highlight w:val="white"/>
        </w:rPr>
        <w:t xml:space="preserve">их </w:t>
      </w:r>
      <w:r>
        <w:rPr>
          <w:highlight w:val="white"/>
        </w:rPr>
        <w:t>использовать</w:t>
      </w:r>
    </w:p>
    <w:p w:rsidR="002A5504" w:rsidRDefault="002A5504" w:rsidP="002A5504">
      <w:pPr>
        <w:rPr>
          <w:highlight w:val="white"/>
        </w:rPr>
      </w:pPr>
      <w:r>
        <w:rPr>
          <w:highlight w:val="white"/>
        </w:rPr>
        <w:t>Тестирование – это очень большая область, это даже отдельная профессия и склад ума (не совсем программистский). И качество кода будет зависеть не только от применения технологий, хотя</w:t>
      </w:r>
      <w:r w:rsidR="00C17721">
        <w:rPr>
          <w:highlight w:val="white"/>
        </w:rPr>
        <w:t>,</w:t>
      </w:r>
      <w:r>
        <w:rPr>
          <w:highlight w:val="white"/>
        </w:rPr>
        <w:t xml:space="preserve"> бесспорно, соблюдение логических принципов </w:t>
      </w:r>
      <w:r>
        <w:rPr>
          <w:highlight w:val="white"/>
          <w:lang w:val="en-US"/>
        </w:rPr>
        <w:t>TDD</w:t>
      </w:r>
      <w:r>
        <w:rPr>
          <w:highlight w:val="white"/>
        </w:rPr>
        <w:t xml:space="preserve"> и внутренних процессов при разработке программ позволяет избежать множества ошибок. Написание тестов –</w:t>
      </w:r>
      <w:r w:rsidR="00C17721">
        <w:rPr>
          <w:highlight w:val="white"/>
        </w:rPr>
        <w:t xml:space="preserve"> не панацея от всех бед,</w:t>
      </w:r>
      <w:r>
        <w:rPr>
          <w:highlight w:val="white"/>
        </w:rPr>
        <w:t xml:space="preserve"> это инструмент, </w:t>
      </w:r>
      <w:r w:rsidR="00C17721">
        <w:rPr>
          <w:highlight w:val="white"/>
        </w:rPr>
        <w:t xml:space="preserve">и </w:t>
      </w:r>
      <w:r>
        <w:rPr>
          <w:highlight w:val="white"/>
        </w:rPr>
        <w:t>важно правильно им пользоваться</w:t>
      </w:r>
      <w:r w:rsidR="00C17721">
        <w:rPr>
          <w:highlight w:val="white"/>
        </w:rPr>
        <w:t>.</w:t>
      </w:r>
      <w:r>
        <w:rPr>
          <w:highlight w:val="white"/>
        </w:rPr>
        <w:t xml:space="preserve">. </w:t>
      </w:r>
      <w:r w:rsidR="00312022">
        <w:rPr>
          <w:highlight w:val="white"/>
        </w:rPr>
        <w:br/>
        <w:t>Мы обошли вниманием тестирование клиентской части, и честно говоря, я не знаю</w:t>
      </w:r>
      <w:r w:rsidR="002A4070">
        <w:rPr>
          <w:highlight w:val="white"/>
        </w:rPr>
        <w:t>,</w:t>
      </w:r>
      <w:r w:rsidR="00312022">
        <w:rPr>
          <w:highlight w:val="white"/>
        </w:rPr>
        <w:t xml:space="preserve"> как это должно </w:t>
      </w:r>
      <w:r w:rsidR="002A4070">
        <w:rPr>
          <w:highlight w:val="white"/>
        </w:rPr>
        <w:t xml:space="preserve">происходить. В </w:t>
      </w:r>
      <w:r w:rsidR="002A4070">
        <w:rPr>
          <w:highlight w:val="white"/>
          <w:lang w:val="en-US"/>
        </w:rPr>
        <w:t>JQuery</w:t>
      </w:r>
      <w:r w:rsidR="002A4070" w:rsidRPr="002A4070">
        <w:rPr>
          <w:highlight w:val="white"/>
        </w:rPr>
        <w:t xml:space="preserve"> </w:t>
      </w:r>
      <w:r w:rsidR="002A4070">
        <w:rPr>
          <w:highlight w:val="white"/>
        </w:rPr>
        <w:t xml:space="preserve">только в октябре 2011го начали развивать проект </w:t>
      </w:r>
      <w:r w:rsidR="002A4070">
        <w:rPr>
          <w:highlight w:val="white"/>
          <w:lang w:val="en-US"/>
        </w:rPr>
        <w:t>qUnit</w:t>
      </w:r>
      <w:r w:rsidR="002A4070">
        <w:rPr>
          <w:highlight w:val="white"/>
        </w:rPr>
        <w:t xml:space="preserve">, но информации по нему </w:t>
      </w:r>
      <w:r w:rsidR="00C17721">
        <w:rPr>
          <w:highlight w:val="white"/>
        </w:rPr>
        <w:t xml:space="preserve">почти </w:t>
      </w:r>
      <w:r w:rsidR="002A4070">
        <w:rPr>
          <w:highlight w:val="white"/>
        </w:rPr>
        <w:t>нет .</w:t>
      </w:r>
    </w:p>
    <w:p w:rsidR="002A5504" w:rsidRDefault="004C3F07" w:rsidP="002A5504">
      <w:pPr>
        <w:pStyle w:val="2"/>
      </w:pPr>
      <w:r w:rsidRPr="002A5504">
        <w:br w:type="page"/>
      </w:r>
    </w:p>
    <w:p w:rsidR="004C3F07" w:rsidRPr="003E67A8" w:rsidRDefault="00D7250C" w:rsidP="002A5504">
      <w:pPr>
        <w:pStyle w:val="2"/>
      </w:pPr>
      <w:r>
        <w:lastRenderedPageBreak/>
        <w:t>Урок</w:t>
      </w:r>
      <w:r w:rsidRPr="002A5504">
        <w:t xml:space="preserve"> </w:t>
      </w:r>
      <w:r w:rsidR="009523E7">
        <w:rPr>
          <w:lang w:val="en-US"/>
        </w:rPr>
        <w:t>F</w:t>
      </w:r>
      <w:r w:rsidRPr="002A5504">
        <w:t xml:space="preserve">. </w:t>
      </w:r>
      <w:r w:rsidR="003E67A8">
        <w:t>Работа как она есть</w:t>
      </w:r>
    </w:p>
    <w:p w:rsidR="00D7250C" w:rsidRDefault="00D7250C" w:rsidP="00D7250C">
      <w:r>
        <w:t xml:space="preserve">Цель: </w:t>
      </w:r>
      <w:r w:rsidR="001720B1">
        <w:t xml:space="preserve">финальный </w:t>
      </w:r>
      <w:r>
        <w:t xml:space="preserve">урок по созданию приложения. Написание технического задания. Создание БД. Переименование </w:t>
      </w:r>
      <w:r>
        <w:rPr>
          <w:lang w:val="en-US"/>
        </w:rPr>
        <w:t>webTemplate</w:t>
      </w:r>
      <w:r w:rsidRPr="00D7250C">
        <w:t xml:space="preserve">. </w:t>
      </w:r>
      <w:r>
        <w:t>Применение скаффолдинга. Админка. Основной сайт. Тесты.</w:t>
      </w:r>
    </w:p>
    <w:p w:rsidR="001720B1" w:rsidRDefault="001720B1" w:rsidP="001720B1">
      <w:pPr>
        <w:pStyle w:val="3"/>
      </w:pPr>
      <w:r>
        <w:t>О главном</w:t>
      </w:r>
    </w:p>
    <w:p w:rsidR="001720B1" w:rsidRPr="00756D3D" w:rsidRDefault="001720B1" w:rsidP="001720B1">
      <w:r>
        <w:t xml:space="preserve">Это финальный урок, и тут я немного отойду от </w:t>
      </w:r>
      <w:r w:rsidR="003F0F2D">
        <w:t>конкретного прогр</w:t>
      </w:r>
      <w:r w:rsidR="00756D3D">
        <w:t>аммирования и поразмышляю  о работе.</w:t>
      </w:r>
    </w:p>
    <w:p w:rsidR="003F0F2D" w:rsidRPr="003F0F2D" w:rsidRDefault="003F0F2D" w:rsidP="001720B1">
      <w:pPr>
        <w:rPr>
          <w:lang w:val="en-US"/>
        </w:rPr>
      </w:pPr>
      <w:r>
        <w:t xml:space="preserve">Программирование – это работа, это профессия, это творчество. Когда я учился в университете и с кем-то шел по дороге домой, мы часто спорили, что лучше </w:t>
      </w:r>
      <w:r>
        <w:rPr>
          <w:lang w:val="en-US"/>
        </w:rPr>
        <w:t>Windows</w:t>
      </w:r>
      <w:r w:rsidRPr="003F0F2D">
        <w:t xml:space="preserve"> </w:t>
      </w:r>
      <w:r>
        <w:t xml:space="preserve">или </w:t>
      </w:r>
      <w:r>
        <w:rPr>
          <w:lang w:val="en-US"/>
        </w:rPr>
        <w:t>Linux</w:t>
      </w:r>
      <w:r>
        <w:t xml:space="preserve">, </w:t>
      </w:r>
      <w:r>
        <w:rPr>
          <w:lang w:val="en-US"/>
        </w:rPr>
        <w:t>Delphi</w:t>
      </w:r>
      <w:r w:rsidRPr="003F0F2D">
        <w:t xml:space="preserve"> </w:t>
      </w:r>
      <w:r>
        <w:t xml:space="preserve">или </w:t>
      </w:r>
      <w:r>
        <w:rPr>
          <w:lang w:val="en-US"/>
        </w:rPr>
        <w:t>C</w:t>
      </w:r>
      <w:r w:rsidRPr="003F0F2D">
        <w:t xml:space="preserve">++. </w:t>
      </w:r>
      <w:r>
        <w:t>Тогда мы могли не спать ночами, чтобы красиво переписать построение семантического дерева для компилятора. Мы изучали п</w:t>
      </w:r>
      <w:r w:rsidR="00200F71">
        <w:t xml:space="preserve">ролог, лисп, конечные автоматы, структуры данных. </w:t>
      </w:r>
      <w:r>
        <w:t>Мы учились видеть красоту быстрой сортировки Хоара реализованную на лиспе. ВО</w:t>
      </w:r>
      <w:r w:rsidRPr="003F0F2D">
        <w:rPr>
          <w:lang w:val="en-US"/>
        </w:rPr>
        <w:t>!:</w:t>
      </w:r>
    </w:p>
    <w:p w:rsidR="003F0F2D" w:rsidRPr="00822B17" w:rsidRDefault="003F0F2D" w:rsidP="001720B1">
      <w:pPr>
        <w:rPr>
          <w:rFonts w:ascii="Courier New" w:hAnsi="Courier New" w:cs="Courier New"/>
          <w:color w:val="000000"/>
          <w:sz w:val="17"/>
          <w:szCs w:val="17"/>
          <w:shd w:val="clear" w:color="auto" w:fill="FFFFFF"/>
          <w:lang w:val="en-US"/>
        </w:rPr>
      </w:pPr>
      <w:r w:rsidRPr="003F0F2D">
        <w:rPr>
          <w:rFonts w:ascii="Courier New" w:hAnsi="Courier New" w:cs="Courier New"/>
          <w:color w:val="000000"/>
          <w:sz w:val="17"/>
          <w:szCs w:val="17"/>
          <w:shd w:val="clear" w:color="auto" w:fill="FFFFFF"/>
          <w:lang w:val="en-US"/>
        </w:rPr>
        <w:t>(defun quicksort (lis) (if (null lis) nil</w:t>
      </w:r>
      <w:r w:rsidRPr="003F0F2D">
        <w:rPr>
          <w:rFonts w:ascii="Courier New" w:hAnsi="Courier New" w:cs="Courier New"/>
          <w:color w:val="000000"/>
          <w:sz w:val="17"/>
          <w:szCs w:val="17"/>
          <w:lang w:val="en-US"/>
        </w:rPr>
        <w:br/>
      </w:r>
      <w:r w:rsidRPr="003F0F2D">
        <w:rPr>
          <w:rFonts w:ascii="Courier New" w:hAnsi="Courier New" w:cs="Courier New"/>
          <w:color w:val="000000"/>
          <w:sz w:val="17"/>
          <w:szCs w:val="17"/>
          <w:shd w:val="clear" w:color="auto" w:fill="FFFFFF"/>
          <w:lang w:val="en-US"/>
        </w:rPr>
        <w:t>  (let* ((x (car lis)) (r (cdr lis)) (fn (lambda (a) (&lt; a x))))</w:t>
      </w:r>
      <w:r w:rsidRPr="003F0F2D">
        <w:rPr>
          <w:rFonts w:ascii="Courier New" w:hAnsi="Courier New" w:cs="Courier New"/>
          <w:color w:val="000000"/>
          <w:sz w:val="17"/>
          <w:szCs w:val="17"/>
          <w:lang w:val="en-US"/>
        </w:rPr>
        <w:br/>
      </w:r>
      <w:r w:rsidRPr="003F0F2D">
        <w:rPr>
          <w:rFonts w:ascii="Courier New" w:hAnsi="Courier New" w:cs="Courier New"/>
          <w:color w:val="000000"/>
          <w:sz w:val="17"/>
          <w:szCs w:val="17"/>
          <w:shd w:val="clear" w:color="auto" w:fill="FFFFFF"/>
          <w:lang w:val="en-US"/>
        </w:rPr>
        <w:t>    (append (quicksort (remove-if-not fn r)) (list x)</w:t>
      </w:r>
      <w:r w:rsidRPr="003F0F2D">
        <w:rPr>
          <w:rFonts w:ascii="Courier New" w:hAnsi="Courier New" w:cs="Courier New"/>
          <w:color w:val="000000"/>
          <w:sz w:val="17"/>
          <w:szCs w:val="17"/>
          <w:lang w:val="en-US"/>
        </w:rPr>
        <w:br/>
      </w:r>
      <w:r w:rsidRPr="003F0F2D">
        <w:rPr>
          <w:rFonts w:ascii="Courier New" w:hAnsi="Courier New" w:cs="Courier New"/>
          <w:color w:val="000000"/>
          <w:sz w:val="17"/>
          <w:szCs w:val="17"/>
          <w:shd w:val="clear" w:color="auto" w:fill="FFFFFF"/>
          <w:lang w:val="en-US"/>
        </w:rPr>
        <w:t>      (quicksort (remove-if fn r))))))</w:t>
      </w:r>
    </w:p>
    <w:p w:rsidR="003F0F2D" w:rsidRDefault="00200F71" w:rsidP="001720B1">
      <w:r>
        <w:t xml:space="preserve">Но теперь я рассматриваю программирование как услугу. Как что-то, за что мне платят деньги. Я занимаюсь фрилансом уже три года. В начале работы фрилансером я программировал не только веб и не только на </w:t>
      </w:r>
      <w:r>
        <w:rPr>
          <w:lang w:val="en-US"/>
        </w:rPr>
        <w:t>asp</w:t>
      </w:r>
      <w:r w:rsidRPr="00200F71">
        <w:t>.</w:t>
      </w:r>
      <w:r>
        <w:rPr>
          <w:lang w:val="en-US"/>
        </w:rPr>
        <w:t>net</w:t>
      </w:r>
      <w:r w:rsidRPr="00200F71">
        <w:t xml:space="preserve"> </w:t>
      </w:r>
      <w:r>
        <w:rPr>
          <w:lang w:val="en-US"/>
        </w:rPr>
        <w:t>mvc</w:t>
      </w:r>
      <w:r w:rsidRPr="00200F71">
        <w:t xml:space="preserve">. </w:t>
      </w:r>
      <w:r>
        <w:t xml:space="preserve">Был и </w:t>
      </w:r>
      <w:r>
        <w:rPr>
          <w:lang w:val="en-US"/>
        </w:rPr>
        <w:t>php</w:t>
      </w:r>
      <w:r>
        <w:t xml:space="preserve"> на </w:t>
      </w:r>
      <w:r>
        <w:rPr>
          <w:lang w:val="en-US"/>
        </w:rPr>
        <w:t>ZendFramework</w:t>
      </w:r>
      <w:r w:rsidRPr="00200F71">
        <w:t xml:space="preserve">, </w:t>
      </w:r>
      <w:r>
        <w:t xml:space="preserve">и написание модулей для расчета стратегий </w:t>
      </w:r>
      <w:r w:rsidR="003F0F2D" w:rsidRPr="003F0F2D">
        <w:t xml:space="preserve"> </w:t>
      </w:r>
      <w:r>
        <w:t xml:space="preserve">для торговли на РТС на </w:t>
      </w:r>
      <w:r>
        <w:rPr>
          <w:lang w:val="en-US"/>
        </w:rPr>
        <w:t>Quirk</w:t>
      </w:r>
      <w:r>
        <w:t>.</w:t>
      </w:r>
    </w:p>
    <w:p w:rsidR="003E67A8" w:rsidRDefault="008E41AD" w:rsidP="003E67A8">
      <w:r>
        <w:t xml:space="preserve">Но потом выделил направление </w:t>
      </w:r>
      <w:r>
        <w:rPr>
          <w:lang w:val="en-US"/>
        </w:rPr>
        <w:t>asp</w:t>
      </w:r>
      <w:r w:rsidRPr="008E41AD">
        <w:t>.</w:t>
      </w:r>
      <w:r>
        <w:rPr>
          <w:lang w:val="en-US"/>
        </w:rPr>
        <w:t>net</w:t>
      </w:r>
      <w:r w:rsidRPr="008E41AD">
        <w:t xml:space="preserve"> </w:t>
      </w:r>
      <w:r>
        <w:rPr>
          <w:lang w:val="en-US"/>
        </w:rPr>
        <w:t>mvc</w:t>
      </w:r>
      <w:r w:rsidRPr="008E41AD">
        <w:t xml:space="preserve"> </w:t>
      </w:r>
      <w:r>
        <w:t xml:space="preserve">и стал в нем развиваться. Глобальная, стратегическая задача стояла следующая: </w:t>
      </w:r>
      <w:r w:rsidR="003E67A8">
        <w:t>«</w:t>
      </w:r>
      <w:r w:rsidR="003E67A8" w:rsidRPr="003E67A8">
        <w:rPr>
          <w:b/>
        </w:rPr>
        <w:t>Увеличить скорость разработки</w:t>
      </w:r>
      <w:r w:rsidR="003E67A8">
        <w:t xml:space="preserve">». Скорость разработки является самым важным параметром. Прежде всего, мы сохраняем свое время, а также лучше придерживаемся сроков. Вместе с тем, я не хотел скатиться в конвейерную разработку, где программист, раз за разом делает одни и те же банальные вещи.  Я выделил для себя метод накопления и создания тех инструментов, которые нужны почти всегда. </w:t>
      </w:r>
    </w:p>
    <w:p w:rsidR="003E67A8" w:rsidRPr="00822B17" w:rsidRDefault="003E67A8" w:rsidP="003E67A8">
      <w:r>
        <w:t xml:space="preserve">Так и появился </w:t>
      </w:r>
      <w:r>
        <w:rPr>
          <w:lang w:val="en-US"/>
        </w:rPr>
        <w:t>webTemplate</w:t>
      </w:r>
      <w:r w:rsidRPr="003E67A8">
        <w:t xml:space="preserve">. </w:t>
      </w:r>
      <w:r>
        <w:t>По сути – это шаблон всех моих проектов. Он сам уже четвертой версии. Это основной мой продукт. Но вначале я рас</w:t>
      </w:r>
      <w:r w:rsidR="00FB48B7">
        <w:t>с</w:t>
      </w:r>
      <w:r>
        <w:t xml:space="preserve">кажу о принципах взаимоотношениях с заказчиками, далее о правилах составления технического задания,  потом о режиме работы. И в самом конце об </w:t>
      </w:r>
      <w:r>
        <w:rPr>
          <w:lang w:val="en-US"/>
        </w:rPr>
        <w:t>webTemplate</w:t>
      </w:r>
      <w:r w:rsidRPr="00822B17">
        <w:t>.</w:t>
      </w:r>
    </w:p>
    <w:p w:rsidR="003E67A8" w:rsidRDefault="003E67A8" w:rsidP="003E67A8">
      <w:pPr>
        <w:pStyle w:val="3"/>
      </w:pPr>
      <w:r>
        <w:t xml:space="preserve">О принципах </w:t>
      </w:r>
    </w:p>
    <w:p w:rsidR="00290D84" w:rsidRDefault="003E67A8" w:rsidP="003E67A8">
      <w:r>
        <w:t xml:space="preserve">Отношения заказчик-работник  всегда </w:t>
      </w:r>
      <w:r w:rsidR="00290D84">
        <w:t>вызывают много споров</w:t>
      </w:r>
      <w:r w:rsidR="00FB48B7">
        <w:t>. Т</w:t>
      </w:r>
      <w:r w:rsidR="00290D84">
        <w:t>о заказчик обидел, то работник не прав. Фриланс – это то еще болото, и часто заказчик уже «опытный» и при первом разговоре ставит в известность, что «никаких предоплат, ибо повидали!». Вот мои принципы:</w:t>
      </w:r>
    </w:p>
    <w:p w:rsidR="00290D84" w:rsidRPr="00290D84" w:rsidRDefault="00290D84" w:rsidP="002037CD">
      <w:pPr>
        <w:pStyle w:val="a6"/>
        <w:numPr>
          <w:ilvl w:val="0"/>
          <w:numId w:val="77"/>
        </w:numPr>
        <w:rPr>
          <w:b/>
        </w:rPr>
      </w:pPr>
      <w:r w:rsidRPr="00290D84">
        <w:rPr>
          <w:b/>
        </w:rPr>
        <w:t>Всегда б</w:t>
      </w:r>
      <w:r w:rsidR="00616E7D">
        <w:rPr>
          <w:b/>
        </w:rPr>
        <w:t>ерите</w:t>
      </w:r>
      <w:r w:rsidRPr="00290D84">
        <w:rPr>
          <w:b/>
        </w:rPr>
        <w:t xml:space="preserve"> от 30% предоплату. </w:t>
      </w:r>
      <w:r w:rsidRPr="00290D84">
        <w:t>З</w:t>
      </w:r>
      <w:r>
        <w:t>лопамятные з</w:t>
      </w:r>
      <w:r w:rsidRPr="00290D84">
        <w:t>аказчик</w:t>
      </w:r>
      <w:r>
        <w:t xml:space="preserve">и, которые обобщают всех фрилансеров в одну кучу, в общем-то, не совсем адекватные люди. Но(!) если необходимо это правило нарушить, то нужно договариваться на следующее: «я показываю прототип, а вы тут же перечисляете мне деньги». Ну и понятно, что тут </w:t>
      </w:r>
      <w:r>
        <w:rPr>
          <w:lang w:val="en-US"/>
        </w:rPr>
        <w:t>bootstrap</w:t>
      </w:r>
      <w:r w:rsidRPr="00290D84">
        <w:t xml:space="preserve"> + </w:t>
      </w:r>
      <w:r>
        <w:t xml:space="preserve">скаффолдинг и 2-3 дня, у нас уже есть что показать, заказчик уходит в лояльность и высылает деньги. </w:t>
      </w:r>
    </w:p>
    <w:p w:rsidR="00290D84" w:rsidRDefault="00290D84" w:rsidP="002037CD">
      <w:pPr>
        <w:pStyle w:val="a6"/>
        <w:numPr>
          <w:ilvl w:val="0"/>
          <w:numId w:val="77"/>
        </w:numPr>
      </w:pPr>
      <w:r w:rsidRPr="00290D84">
        <w:rPr>
          <w:b/>
        </w:rPr>
        <w:t>Всегда сам</w:t>
      </w:r>
      <w:r w:rsidR="00616E7D">
        <w:rPr>
          <w:b/>
        </w:rPr>
        <w:t>и</w:t>
      </w:r>
      <w:r w:rsidRPr="00290D84">
        <w:rPr>
          <w:b/>
        </w:rPr>
        <w:t xml:space="preserve"> пи</w:t>
      </w:r>
      <w:r w:rsidR="00616E7D">
        <w:rPr>
          <w:b/>
        </w:rPr>
        <w:t>шите</w:t>
      </w:r>
      <w:r w:rsidRPr="00290D84">
        <w:rPr>
          <w:b/>
        </w:rPr>
        <w:t xml:space="preserve"> ТЗ. Хотя бы тезисно.</w:t>
      </w:r>
      <w:r>
        <w:t xml:space="preserve"> Если заказчик предоставляет ТЗ, а в большинстве своем какой-то документ есть, то не факт что вы поймете правильно. И у меня были такие случаи, что когда я переписал ТЗ, то заказчик сообщил что «всё совсем не так». Так что ТЗ пиш</w:t>
      </w:r>
      <w:r w:rsidR="00616E7D">
        <w:t xml:space="preserve">ите </w:t>
      </w:r>
      <w:r>
        <w:t xml:space="preserve">сами. </w:t>
      </w:r>
      <w:r w:rsidR="00597D7D">
        <w:t>О нем еще поговорим.</w:t>
      </w:r>
    </w:p>
    <w:p w:rsidR="00290D84" w:rsidRDefault="00290D84" w:rsidP="002037CD">
      <w:pPr>
        <w:pStyle w:val="a6"/>
        <w:numPr>
          <w:ilvl w:val="0"/>
          <w:numId w:val="77"/>
        </w:numPr>
      </w:pPr>
      <w:r>
        <w:rPr>
          <w:b/>
        </w:rPr>
        <w:lastRenderedPageBreak/>
        <w:t>Уделяйте внимание общению.</w:t>
      </w:r>
      <w:r>
        <w:t xml:space="preserve"> Созвонитесь по скайпу и как можно более подробно проговорите подробности. Не беритесь за создание проекта, пока не закроете все неточности. Если такой возможности нет, то в бюджет проекта пропишите сумму</w:t>
      </w:r>
      <w:r w:rsidR="0072528F">
        <w:t>,</w:t>
      </w:r>
      <w:r>
        <w:t xml:space="preserve"> которая нужна для решения вот этой непонятной задачи.</w:t>
      </w:r>
      <w:r w:rsidR="0072528F">
        <w:t xml:space="preserve"> Конечно, сумма может быть большая, и заказчика сразу взволнует этот момент</w:t>
      </w:r>
      <w:r w:rsidR="00FB48B7">
        <w:t>,</w:t>
      </w:r>
      <w:r w:rsidR="0072528F">
        <w:t xml:space="preserve"> и</w:t>
      </w:r>
      <w:r w:rsidR="00FB48B7">
        <w:t>,</w:t>
      </w:r>
      <w:r w:rsidR="0072528F">
        <w:t xml:space="preserve"> скорее всего</w:t>
      </w:r>
      <w:r w:rsidR="00FB48B7">
        <w:t>,</w:t>
      </w:r>
      <w:r w:rsidR="0072528F">
        <w:t xml:space="preserve"> он найдет время сэкономить эти деньги. Если же данной копейки он не заметил, то тем лучше, задача заранее оплачена сполна. </w:t>
      </w:r>
    </w:p>
    <w:p w:rsidR="00290D84" w:rsidRDefault="00290D84" w:rsidP="002037CD">
      <w:pPr>
        <w:pStyle w:val="a6"/>
        <w:numPr>
          <w:ilvl w:val="0"/>
          <w:numId w:val="77"/>
        </w:numPr>
      </w:pPr>
      <w:r>
        <w:rPr>
          <w:b/>
        </w:rPr>
        <w:t>Никогда, ни при каких обстоятельствах не пропадайте надолго, не предупредив.</w:t>
      </w:r>
      <w:r>
        <w:t xml:space="preserve"> Этим грешат все. Запороли дедлайн</w:t>
      </w:r>
      <w:r w:rsidR="0072528F">
        <w:t>. Должны были стартовать проект, а старый еще недописан, банальная ошибка выбила из колеи на 2 дня. Сроки горят. Всё это фигня, никогда не пропадайте. Если спросят, что происходит – ответьте честно. Если давят на ранюю договоренность, что вы подводите, что «говорили что будет в понедельник, а уже пятница!» - почувствуйте, что вы большой, толстый и меланхоличный слон. Худшее, что вы можете, это поддаться на эту провокацию,</w:t>
      </w:r>
      <w:r w:rsidR="00620087">
        <w:t xml:space="preserve"> хамить в ответ,</w:t>
      </w:r>
      <w:r w:rsidR="0072528F">
        <w:t xml:space="preserve"> не сделать работу и свалить. </w:t>
      </w:r>
    </w:p>
    <w:p w:rsidR="0072528F" w:rsidRDefault="0072528F" w:rsidP="002037CD">
      <w:pPr>
        <w:pStyle w:val="a6"/>
        <w:numPr>
          <w:ilvl w:val="0"/>
          <w:numId w:val="77"/>
        </w:numPr>
      </w:pPr>
      <w:r>
        <w:rPr>
          <w:b/>
        </w:rPr>
        <w:t xml:space="preserve">Имейте запас денег. </w:t>
      </w:r>
      <w:r w:rsidR="00620087">
        <w:t xml:space="preserve">Иметь денежную </w:t>
      </w:r>
      <w:r w:rsidR="00FB48B7">
        <w:t>«</w:t>
      </w:r>
      <w:r w:rsidR="00620087">
        <w:t>подушку</w:t>
      </w:r>
      <w:r w:rsidR="00FB48B7">
        <w:t>»</w:t>
      </w:r>
      <w:r w:rsidR="00620087">
        <w:t xml:space="preserve"> на 2-3 месяца такой же ка</w:t>
      </w:r>
      <w:r w:rsidR="004C7F4A">
        <w:t>чественной жизни</w:t>
      </w:r>
      <w:r w:rsidR="00FB48B7">
        <w:t>.</w:t>
      </w:r>
      <w:r w:rsidR="004C7F4A">
        <w:t xml:space="preserve"> как вы ведете в данный момент</w:t>
      </w:r>
      <w:r w:rsidR="00FB48B7">
        <w:t xml:space="preserve">, - </w:t>
      </w:r>
      <w:r w:rsidR="004C7F4A">
        <w:t xml:space="preserve"> очень важно. Во-первых, вы не работаете в запарке, что вот долги растут. Во-вторых, не попадете в кабалу текущего проекта. В третьих, если вас кинут, то вы спокойно разрулитесь на следующем проекте. </w:t>
      </w:r>
    </w:p>
    <w:p w:rsidR="004C7F4A" w:rsidRDefault="004C7F4A" w:rsidP="002037CD">
      <w:pPr>
        <w:pStyle w:val="a6"/>
        <w:numPr>
          <w:ilvl w:val="0"/>
          <w:numId w:val="77"/>
        </w:numPr>
      </w:pPr>
      <w:r>
        <w:rPr>
          <w:b/>
        </w:rPr>
        <w:t>Не отдавайте проект на чужой сервер до полной оплаты.</w:t>
      </w:r>
      <w:r>
        <w:t xml:space="preserve"> Даже, если вам внесли предоплату, и вы отдаете проект, то у заказчика есть возможность вас кинуть. Давайте тестировать на своем сервере. </w:t>
      </w:r>
    </w:p>
    <w:p w:rsidR="004C7F4A" w:rsidRDefault="004C7F4A" w:rsidP="002037CD">
      <w:pPr>
        <w:pStyle w:val="a6"/>
        <w:numPr>
          <w:ilvl w:val="0"/>
          <w:numId w:val="77"/>
        </w:numPr>
      </w:pPr>
      <w:r>
        <w:rPr>
          <w:b/>
        </w:rPr>
        <w:t>Будьте лояльны к доработкам</w:t>
      </w:r>
      <w:r w:rsidR="00E51426">
        <w:rPr>
          <w:b/>
        </w:rPr>
        <w:t xml:space="preserve"> и правкам</w:t>
      </w:r>
      <w:r>
        <w:rPr>
          <w:b/>
        </w:rPr>
        <w:t xml:space="preserve">. </w:t>
      </w:r>
      <w:r w:rsidR="00E51426">
        <w:t>Некоторые вещи тяжело предусмотреть, но они могут иметь ключевое значение для проекта. Если это произошло и заказчик настаивает на том, что это было изначально проговорено, то тут два варианта. Всё, что вы напишете в ТЗ, имеет больший вес. Но</w:t>
      </w:r>
      <w:r w:rsidR="00FB48B7">
        <w:t>,</w:t>
      </w:r>
      <w:r w:rsidR="00E51426">
        <w:t xml:space="preserve"> если доработки незначительны (чаще всего так и бывает), то проще сделать. Не обязательно каждую мелочь </w:t>
      </w:r>
      <w:r w:rsidR="00597D7D">
        <w:t xml:space="preserve">превращать в предмет для дискуссии, но и не позволяйте садиться на голову. </w:t>
      </w:r>
    </w:p>
    <w:p w:rsidR="00597D7D" w:rsidRDefault="00597D7D" w:rsidP="002037CD">
      <w:pPr>
        <w:pStyle w:val="a6"/>
        <w:numPr>
          <w:ilvl w:val="0"/>
          <w:numId w:val="77"/>
        </w:numPr>
      </w:pPr>
      <w:r>
        <w:rPr>
          <w:b/>
        </w:rPr>
        <w:t>Не переходите на «ты», пока сам заказчик этого не захочет.</w:t>
      </w:r>
      <w:r>
        <w:t xml:space="preserve"> Всегда лучше общаться на «вы», даже если вы ровесники. Тем самым это создает более сдержанную и вежливую атмосферу. Хотя в будущем будет легче перейти на «ты». Это уже больше относится к старым заказчикам.</w:t>
      </w:r>
    </w:p>
    <w:p w:rsidR="00597D7D" w:rsidRDefault="00597D7D" w:rsidP="002037CD">
      <w:pPr>
        <w:pStyle w:val="a6"/>
        <w:numPr>
          <w:ilvl w:val="0"/>
          <w:numId w:val="77"/>
        </w:numPr>
      </w:pPr>
      <w:r>
        <w:rPr>
          <w:b/>
        </w:rPr>
        <w:t>Не беритесь за поддержку чужих проектов.</w:t>
      </w:r>
      <w:r>
        <w:t xml:space="preserve"> Не стоит недооценивать то, что вам хотят подсунуть. У меня было несколько проектов, которые нужно было поддерживать, и </w:t>
      </w:r>
      <w:r w:rsidR="00FB48B7">
        <w:t xml:space="preserve">они </w:t>
      </w:r>
      <w:r>
        <w:t>были написаны до меня. Мне приходилось разбираться с чужим кодом, на это уходило время, и часто заказчику нельзя было объяснить, какую пользу это приносит. Вторым</w:t>
      </w:r>
      <w:r w:rsidR="00FB48B7">
        <w:t xml:space="preserve"> моментом</w:t>
      </w:r>
      <w:r>
        <w:t xml:space="preserve"> было то, что часто случался коллапс на ровном месте, код переставал работать, и нужно было искать причину, которая была не до конца ясна.</w:t>
      </w:r>
    </w:p>
    <w:p w:rsidR="00597D7D" w:rsidRDefault="00597D7D" w:rsidP="002037CD">
      <w:pPr>
        <w:pStyle w:val="a6"/>
        <w:numPr>
          <w:ilvl w:val="0"/>
          <w:numId w:val="77"/>
        </w:numPr>
      </w:pPr>
      <w:r>
        <w:rPr>
          <w:b/>
        </w:rPr>
        <w:t>Выуживайте как можно больше информации о целях проекта.</w:t>
      </w:r>
      <w:r>
        <w:t xml:space="preserve"> Чаще заказчик может не знать достаточно о технологиях, и в ТЗ описывает решение, которое, по его мнению, должно работать. Если вы знаете более элегантное</w:t>
      </w:r>
      <w:r w:rsidR="00616E7D">
        <w:t xml:space="preserve"> и оптимальное</w:t>
      </w:r>
      <w:r>
        <w:t xml:space="preserve"> решение</w:t>
      </w:r>
      <w:r w:rsidR="00616E7D">
        <w:t>, то</w:t>
      </w:r>
      <w:r>
        <w:t xml:space="preserve"> не стесняйтесь предолжить.</w:t>
      </w:r>
    </w:p>
    <w:p w:rsidR="00597D7D" w:rsidRDefault="00597D7D" w:rsidP="002037CD">
      <w:pPr>
        <w:pStyle w:val="a6"/>
        <w:numPr>
          <w:ilvl w:val="0"/>
          <w:numId w:val="77"/>
        </w:numPr>
      </w:pPr>
      <w:r>
        <w:rPr>
          <w:b/>
        </w:rPr>
        <w:t xml:space="preserve">Спорьте о проекте, но помните, что он платит деньги. </w:t>
      </w:r>
      <w:r>
        <w:t xml:space="preserve">Да, возможно, что некоторые его идеи и размышления не верны, и вы можете предложить лучшее решение. Предлагайте, убеждайте, даже если это решение и будет стоить дороже. Старайтесь </w:t>
      </w:r>
      <w:r w:rsidR="004B42B1">
        <w:t>избавиться от глупых решений, но если заказчик сильно настаивает – принимайте его сторону. Он платит, даже за свои ошибки.</w:t>
      </w:r>
    </w:p>
    <w:p w:rsidR="004B42B1" w:rsidRDefault="004B42B1" w:rsidP="002037CD">
      <w:pPr>
        <w:pStyle w:val="a6"/>
        <w:numPr>
          <w:ilvl w:val="0"/>
          <w:numId w:val="77"/>
        </w:numPr>
      </w:pPr>
      <w:r>
        <w:rPr>
          <w:b/>
        </w:rPr>
        <w:lastRenderedPageBreak/>
        <w:t xml:space="preserve">Полюбите </w:t>
      </w:r>
      <w:r w:rsidR="00616E7D">
        <w:rPr>
          <w:b/>
        </w:rPr>
        <w:t>работу</w:t>
      </w:r>
      <w:r>
        <w:rPr>
          <w:b/>
        </w:rPr>
        <w:t>.</w:t>
      </w:r>
      <w:r>
        <w:t xml:space="preserve"> Посмотрите на проект, как на свой собственный проект. Сделайте лучшую реализацию, даже если это будет выходить за рамки бюджета и времени. </w:t>
      </w:r>
    </w:p>
    <w:p w:rsidR="004B42B1" w:rsidRDefault="004B42B1" w:rsidP="002037CD">
      <w:pPr>
        <w:pStyle w:val="a6"/>
        <w:numPr>
          <w:ilvl w:val="0"/>
          <w:numId w:val="77"/>
        </w:numPr>
      </w:pPr>
      <w:r>
        <w:rPr>
          <w:b/>
        </w:rPr>
        <w:t>Показывайте прогресс.</w:t>
      </w:r>
      <w:r>
        <w:t xml:space="preserve"> Уведомляйте заказчика о движени</w:t>
      </w:r>
      <w:r w:rsidR="00616E7D">
        <w:t>и</w:t>
      </w:r>
      <w:r>
        <w:t xml:space="preserve"> по проекту. Ничто так не успокаивает как </w:t>
      </w:r>
      <w:r>
        <w:rPr>
          <w:lang w:val="en-US"/>
        </w:rPr>
        <w:t>Progress</w:t>
      </w:r>
      <w:r w:rsidRPr="004B42B1">
        <w:t xml:space="preserve"> </w:t>
      </w:r>
      <w:r>
        <w:rPr>
          <w:lang w:val="en-US"/>
        </w:rPr>
        <w:t>Bar</w:t>
      </w:r>
      <w:r>
        <w:t>. Даже если вы опаздываете со сроками, показывайте</w:t>
      </w:r>
      <w:r w:rsidR="00616E7D">
        <w:t>,</w:t>
      </w:r>
      <w:r>
        <w:t xml:space="preserve"> что дело идет, не оставляйте в неведении. </w:t>
      </w:r>
    </w:p>
    <w:p w:rsidR="004B42B1" w:rsidRDefault="004B42B1" w:rsidP="002037CD">
      <w:pPr>
        <w:pStyle w:val="a6"/>
        <w:numPr>
          <w:ilvl w:val="0"/>
          <w:numId w:val="77"/>
        </w:numPr>
      </w:pPr>
      <w:r>
        <w:rPr>
          <w:b/>
        </w:rPr>
        <w:t>Если нечего показать –</w:t>
      </w:r>
      <w:r w:rsidRPr="004B42B1">
        <w:rPr>
          <w:b/>
        </w:rPr>
        <w:t xml:space="preserve"> спрашивайте.</w:t>
      </w:r>
      <w:r>
        <w:rPr>
          <w:b/>
        </w:rPr>
        <w:t xml:space="preserve"> </w:t>
      </w:r>
      <w:r>
        <w:t xml:space="preserve">Даже если вам нечего показать, покажите, что задача у вас в голове. Наведите много уточняющих вопросов, вовлекитесь в процесс обсуждения. </w:t>
      </w:r>
    </w:p>
    <w:p w:rsidR="00616E7D" w:rsidRDefault="004B42B1" w:rsidP="002037CD">
      <w:pPr>
        <w:pStyle w:val="a6"/>
        <w:numPr>
          <w:ilvl w:val="0"/>
          <w:numId w:val="77"/>
        </w:numPr>
      </w:pPr>
      <w:r w:rsidRPr="00616E7D">
        <w:rPr>
          <w:b/>
        </w:rPr>
        <w:t>Не работайте по ночам.</w:t>
      </w:r>
      <w:r>
        <w:t xml:space="preserve"> Не будьте рабом работы, не старайтесь сделать работу за ночь/за выходные. Вы сорветесь, и будете долго восстанавливаться.</w:t>
      </w:r>
      <w:r w:rsidR="00616E7D">
        <w:t xml:space="preserve"> Но если работа идет и уже три часа ночи – работайте, об этих моментах вы будете вспоминать с удовольствием.</w:t>
      </w:r>
    </w:p>
    <w:p w:rsidR="009555D5" w:rsidRDefault="009555D5" w:rsidP="002037CD">
      <w:pPr>
        <w:pStyle w:val="a6"/>
        <w:numPr>
          <w:ilvl w:val="0"/>
          <w:numId w:val="77"/>
        </w:numPr>
      </w:pPr>
      <w:r>
        <w:rPr>
          <w:b/>
        </w:rPr>
        <w:t>Посмотрите на проблему издалека</w:t>
      </w:r>
      <w:r>
        <w:t>. Изучите ТЗ полностью прежде, чем что-то писать. Сформируйте образ</w:t>
      </w:r>
      <w:r w:rsidR="00352768">
        <w:t>, представьте, как будут реализованы блоги, но поставьте вопрос «а как можно это сделать быстрее в три раза, за 2 часа?», «Как можно внести много сложных данных без единой ошибки?», «Быстрее ли будет написать парсер или нет?», «Применимо ли для данного случая разработать свой шаблон или скаффолдер?»</w:t>
      </w:r>
    </w:p>
    <w:p w:rsidR="003A282B" w:rsidRDefault="003A282B" w:rsidP="002037CD">
      <w:pPr>
        <w:pStyle w:val="a6"/>
        <w:numPr>
          <w:ilvl w:val="0"/>
          <w:numId w:val="77"/>
        </w:numPr>
      </w:pPr>
      <w:r>
        <w:rPr>
          <w:b/>
        </w:rPr>
        <w:t>Не объявляйте сроки и стоимость до тех пор, пока не напишете ТЗ</w:t>
      </w:r>
      <w:r w:rsidRPr="003A282B">
        <w:t>.</w:t>
      </w:r>
      <w:r>
        <w:t xml:space="preserve"> </w:t>
      </w:r>
      <w:r w:rsidR="00E33870">
        <w:t>Тут даже не пытайтесь что-то в уме посчитать, всегда ошибетесь.</w:t>
      </w:r>
    </w:p>
    <w:p w:rsidR="00D7250C" w:rsidRDefault="00D7250C" w:rsidP="00D7250C">
      <w:pPr>
        <w:pStyle w:val="3"/>
      </w:pPr>
      <w:r>
        <w:t>Техническое</w:t>
      </w:r>
      <w:r w:rsidRPr="00200F71">
        <w:t xml:space="preserve"> </w:t>
      </w:r>
      <w:r>
        <w:t>задание</w:t>
      </w:r>
    </w:p>
    <w:p w:rsidR="00352768" w:rsidRDefault="00352768" w:rsidP="00616E7D">
      <w:r>
        <w:t>Техническое задание – это ваше всё, это 70% успеха. Техническое задание должно отвечать на следующие вопросы и состоять из следующих частей:</w:t>
      </w:r>
    </w:p>
    <w:p w:rsidR="00352768" w:rsidRDefault="00352768" w:rsidP="002037CD">
      <w:pPr>
        <w:pStyle w:val="a6"/>
        <w:numPr>
          <w:ilvl w:val="0"/>
          <w:numId w:val="78"/>
        </w:numPr>
      </w:pPr>
      <w:r w:rsidRPr="00352768">
        <w:rPr>
          <w:b/>
        </w:rPr>
        <w:t>Цель.</w:t>
      </w:r>
      <w:r>
        <w:t xml:space="preserve"> Тут кратко описываем цель проекта.</w:t>
      </w:r>
      <w:r w:rsidR="00BD2F46" w:rsidRPr="00BD2F46">
        <w:rPr>
          <w:rPrChange w:id="18" w:author="asha" w:date="2013-04-03T23:10:00Z">
            <w:rPr>
              <w:lang w:val="en-US"/>
            </w:rPr>
          </w:rPrChange>
        </w:rPr>
        <w:t xml:space="preserve"> </w:t>
      </w:r>
      <w:r w:rsidR="00BD2F46">
        <w:t xml:space="preserve">Что мы делаем? </w:t>
      </w:r>
      <w:r>
        <w:t xml:space="preserve"> Для чего нужен этот проект?</w:t>
      </w:r>
    </w:p>
    <w:p w:rsidR="00352768" w:rsidRDefault="00352768" w:rsidP="002037CD">
      <w:pPr>
        <w:pStyle w:val="a6"/>
        <w:numPr>
          <w:ilvl w:val="0"/>
          <w:numId w:val="78"/>
        </w:numPr>
      </w:pPr>
      <w:r w:rsidRPr="00352768">
        <w:rPr>
          <w:b/>
        </w:rPr>
        <w:t>Части проекта.</w:t>
      </w:r>
      <w:r>
        <w:t xml:space="preserve"> Они должны логично происходить из цели проекта и будут прототипом для создания таблиц в БД. Тут должно быть:</w:t>
      </w:r>
    </w:p>
    <w:p w:rsidR="00352768" w:rsidRDefault="00352768" w:rsidP="002037CD">
      <w:pPr>
        <w:pStyle w:val="a6"/>
        <w:numPr>
          <w:ilvl w:val="1"/>
          <w:numId w:val="78"/>
        </w:numPr>
      </w:pPr>
      <w:bookmarkStart w:id="19" w:name="_GoBack"/>
      <w:bookmarkEnd w:id="19"/>
      <w:r>
        <w:t>Язык сайта (</w:t>
      </w:r>
      <w:r w:rsidR="00BD2F46" w:rsidRPr="00FF7948">
        <w:t>если</w:t>
      </w:r>
      <w:r w:rsidR="00BD2F46">
        <w:t xml:space="preserve"> </w:t>
      </w:r>
      <w:r>
        <w:t>многозычный, то какие именно языки)</w:t>
      </w:r>
    </w:p>
    <w:p w:rsidR="00352768" w:rsidRDefault="00352768" w:rsidP="002037CD">
      <w:pPr>
        <w:pStyle w:val="a6"/>
        <w:numPr>
          <w:ilvl w:val="1"/>
          <w:numId w:val="78"/>
        </w:numPr>
      </w:pPr>
      <w:r>
        <w:t>Сущности проекта. Это может быть: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Пользователь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Пост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Новость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Видео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Фотоальбом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Фотокарточки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Машина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 xml:space="preserve">Друзья 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Музыка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Игра и т.д.</w:t>
      </w:r>
    </w:p>
    <w:p w:rsidR="00352768" w:rsidRDefault="00352768" w:rsidP="002037CD">
      <w:pPr>
        <w:pStyle w:val="a6"/>
        <w:numPr>
          <w:ilvl w:val="1"/>
          <w:numId w:val="78"/>
        </w:numPr>
      </w:pPr>
      <w:r>
        <w:t>Функции сайта. К этому относится: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Регистрация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Личный кабинет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Мои фотографии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Статус</w:t>
      </w:r>
    </w:p>
    <w:p w:rsidR="00352768" w:rsidRDefault="00352768" w:rsidP="002037CD">
      <w:pPr>
        <w:pStyle w:val="a6"/>
        <w:numPr>
          <w:ilvl w:val="1"/>
          <w:numId w:val="78"/>
        </w:numPr>
      </w:pPr>
      <w:r>
        <w:t>Админка сайта.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Пользователи</w:t>
      </w:r>
    </w:p>
    <w:p w:rsidR="00352768" w:rsidRDefault="00352768" w:rsidP="002037CD">
      <w:pPr>
        <w:pStyle w:val="a6"/>
        <w:numPr>
          <w:ilvl w:val="3"/>
          <w:numId w:val="78"/>
        </w:numPr>
      </w:pPr>
      <w:r>
        <w:t>С возможностью активировать</w:t>
      </w:r>
    </w:p>
    <w:p w:rsidR="00352768" w:rsidRDefault="00352768" w:rsidP="002037CD">
      <w:pPr>
        <w:pStyle w:val="a6"/>
        <w:numPr>
          <w:ilvl w:val="3"/>
          <w:numId w:val="78"/>
        </w:numPr>
      </w:pPr>
      <w:r>
        <w:t>Забанить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lastRenderedPageBreak/>
        <w:t>Видео</w:t>
      </w:r>
    </w:p>
    <w:p w:rsidR="00352768" w:rsidRDefault="00352768" w:rsidP="002037CD">
      <w:pPr>
        <w:pStyle w:val="a6"/>
        <w:numPr>
          <w:ilvl w:val="3"/>
          <w:numId w:val="78"/>
        </w:numPr>
      </w:pPr>
      <w:r>
        <w:t xml:space="preserve">Добавить </w:t>
      </w:r>
    </w:p>
    <w:p w:rsidR="00352768" w:rsidRDefault="00352768" w:rsidP="002037CD">
      <w:pPr>
        <w:pStyle w:val="a6"/>
        <w:numPr>
          <w:ilvl w:val="3"/>
          <w:numId w:val="78"/>
        </w:numPr>
      </w:pPr>
      <w:r>
        <w:t xml:space="preserve">Изменить </w:t>
      </w:r>
    </w:p>
    <w:p w:rsidR="00352768" w:rsidRDefault="00352768" w:rsidP="002037CD">
      <w:pPr>
        <w:pStyle w:val="a6"/>
        <w:numPr>
          <w:ilvl w:val="3"/>
          <w:numId w:val="78"/>
        </w:numPr>
      </w:pPr>
      <w:r>
        <w:t>Удалить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Новость</w:t>
      </w:r>
    </w:p>
    <w:p w:rsidR="00352768" w:rsidRDefault="00352768" w:rsidP="002037CD">
      <w:pPr>
        <w:pStyle w:val="a6"/>
        <w:numPr>
          <w:ilvl w:val="3"/>
          <w:numId w:val="78"/>
        </w:numPr>
      </w:pPr>
      <w:r>
        <w:t xml:space="preserve">Добавить </w:t>
      </w:r>
    </w:p>
    <w:p w:rsidR="00352768" w:rsidRDefault="00352768" w:rsidP="002037CD">
      <w:pPr>
        <w:pStyle w:val="a6"/>
        <w:numPr>
          <w:ilvl w:val="3"/>
          <w:numId w:val="78"/>
        </w:numPr>
      </w:pPr>
      <w:r>
        <w:t xml:space="preserve">Изменить </w:t>
      </w:r>
    </w:p>
    <w:p w:rsidR="00352768" w:rsidRDefault="00352768" w:rsidP="002037CD">
      <w:pPr>
        <w:pStyle w:val="a6"/>
        <w:numPr>
          <w:ilvl w:val="3"/>
          <w:numId w:val="78"/>
        </w:numPr>
      </w:pPr>
      <w:r>
        <w:t>Удалить</w:t>
      </w:r>
    </w:p>
    <w:p w:rsidR="00352768" w:rsidRDefault="00352768" w:rsidP="002037CD">
      <w:pPr>
        <w:pStyle w:val="a6"/>
        <w:numPr>
          <w:ilvl w:val="1"/>
          <w:numId w:val="78"/>
        </w:numPr>
      </w:pPr>
      <w:r>
        <w:t>Работа с смс</w:t>
      </w:r>
    </w:p>
    <w:p w:rsidR="00352768" w:rsidRDefault="00352768" w:rsidP="002037CD">
      <w:pPr>
        <w:pStyle w:val="a6"/>
        <w:numPr>
          <w:ilvl w:val="1"/>
          <w:numId w:val="78"/>
        </w:numPr>
      </w:pPr>
      <w:r>
        <w:t>Регистрация через социальные сети</w:t>
      </w:r>
    </w:p>
    <w:p w:rsidR="00352768" w:rsidRDefault="00352768" w:rsidP="002037CD">
      <w:pPr>
        <w:pStyle w:val="a6"/>
        <w:numPr>
          <w:ilvl w:val="1"/>
          <w:numId w:val="78"/>
        </w:numPr>
      </w:pPr>
      <w:r>
        <w:t xml:space="preserve">Работа с </w:t>
      </w:r>
      <w:r>
        <w:rPr>
          <w:lang w:val="en-US"/>
        </w:rPr>
        <w:t>Webmoney</w:t>
      </w:r>
      <w:r w:rsidR="00BD2F46">
        <w:t xml:space="preserve"> или другими онлайн-системами расчетов</w:t>
      </w:r>
    </w:p>
    <w:p w:rsidR="00352768" w:rsidRPr="00352768" w:rsidRDefault="00352768" w:rsidP="002037CD">
      <w:pPr>
        <w:pStyle w:val="a6"/>
        <w:numPr>
          <w:ilvl w:val="0"/>
          <w:numId w:val="78"/>
        </w:numPr>
        <w:rPr>
          <w:b/>
        </w:rPr>
      </w:pPr>
      <w:r w:rsidRPr="00352768">
        <w:rPr>
          <w:b/>
        </w:rPr>
        <w:t>Сроки и бюджет.</w:t>
      </w:r>
      <w:r>
        <w:rPr>
          <w:b/>
        </w:rPr>
        <w:t xml:space="preserve"> </w:t>
      </w:r>
      <w:r>
        <w:t>После описания всех частей проекта</w:t>
      </w:r>
      <w:r w:rsidRPr="00352768">
        <w:t xml:space="preserve"> </w:t>
      </w:r>
      <w:r>
        <w:t>составляем табличку</w:t>
      </w:r>
    </w:p>
    <w:p w:rsidR="00352768" w:rsidRDefault="00352768" w:rsidP="002037CD">
      <w:pPr>
        <w:pStyle w:val="a6"/>
        <w:numPr>
          <w:ilvl w:val="1"/>
          <w:numId w:val="78"/>
        </w:numPr>
        <w:rPr>
          <w:b/>
        </w:rPr>
      </w:pPr>
      <w:r>
        <w:rPr>
          <w:b/>
        </w:rPr>
        <w:t xml:space="preserve">Работа. </w:t>
      </w:r>
      <w:r>
        <w:t xml:space="preserve">Например, «создание БД проекта» или «Регистрация» </w:t>
      </w:r>
    </w:p>
    <w:p w:rsidR="00352768" w:rsidRDefault="00352768" w:rsidP="002037CD">
      <w:pPr>
        <w:pStyle w:val="a6"/>
        <w:numPr>
          <w:ilvl w:val="1"/>
          <w:numId w:val="78"/>
        </w:numPr>
        <w:rPr>
          <w:b/>
        </w:rPr>
      </w:pPr>
      <w:r>
        <w:rPr>
          <w:b/>
        </w:rPr>
        <w:t xml:space="preserve">Сроки (в часах). </w:t>
      </w:r>
      <w:r w:rsidRPr="00352768">
        <w:t>Старайтесь</w:t>
      </w:r>
      <w:r>
        <w:t>,</w:t>
      </w:r>
      <w:r w:rsidRPr="00352768">
        <w:t xml:space="preserve"> чтобы в каждой ячейке сроки не были больше 20 часов</w:t>
      </w:r>
      <w:r>
        <w:t>.</w:t>
      </w:r>
      <w:r w:rsidR="003A282B">
        <w:t xml:space="preserve"> И уж точно не 40+ часов.</w:t>
      </w:r>
      <w:r>
        <w:t xml:space="preserve"> Иначе</w:t>
      </w:r>
      <w:r w:rsidR="003A282B">
        <w:t>,</w:t>
      </w:r>
      <w:r>
        <w:t xml:space="preserve"> попробуйте разбить </w:t>
      </w:r>
      <w:r w:rsidR="003A282B">
        <w:t xml:space="preserve">задание на более мелкие части. </w:t>
      </w:r>
    </w:p>
    <w:p w:rsidR="003A282B" w:rsidRPr="003A282B" w:rsidRDefault="00352768" w:rsidP="002037CD">
      <w:pPr>
        <w:pStyle w:val="a6"/>
        <w:numPr>
          <w:ilvl w:val="1"/>
          <w:numId w:val="78"/>
        </w:numPr>
        <w:rPr>
          <w:b/>
        </w:rPr>
      </w:pPr>
      <w:r>
        <w:rPr>
          <w:b/>
        </w:rPr>
        <w:t>Деньги.</w:t>
      </w:r>
      <w:r w:rsidR="003A282B">
        <w:rPr>
          <w:b/>
        </w:rPr>
        <w:t xml:space="preserve"> </w:t>
      </w:r>
      <w:r w:rsidR="003A282B" w:rsidRPr="003A282B">
        <w:t xml:space="preserve">Просто </w:t>
      </w:r>
      <w:r w:rsidR="003A282B">
        <w:t>у</w:t>
      </w:r>
      <w:r w:rsidR="003A282B" w:rsidRPr="003A282B">
        <w:t>множаете на текущую ставку.</w:t>
      </w:r>
    </w:p>
    <w:p w:rsidR="00352768" w:rsidRPr="003A282B" w:rsidRDefault="003A282B" w:rsidP="002037CD">
      <w:pPr>
        <w:pStyle w:val="a6"/>
        <w:numPr>
          <w:ilvl w:val="1"/>
          <w:numId w:val="78"/>
        </w:numPr>
        <w:rPr>
          <w:b/>
        </w:rPr>
      </w:pPr>
      <w:r w:rsidRPr="003A282B">
        <w:rPr>
          <w:b/>
        </w:rPr>
        <w:t>Итог.</w:t>
      </w:r>
      <w:r>
        <w:t xml:space="preserve"> Далее подбиваете итог, не глядя и не округляя. 1695</w:t>
      </w:r>
      <w:r w:rsidRPr="003A282B">
        <w:t xml:space="preserve">$, например? Да, так и пишете. </w:t>
      </w:r>
      <w:r>
        <w:t>Сроки и бюджет – это важная часть, она дает нам определение, сколько времени займет разработка (рассчитывайте на 6 часов в день</w:t>
      </w:r>
      <w:r w:rsidR="00E33870">
        <w:t xml:space="preserve">, а не 8 или еще хуже </w:t>
      </w:r>
      <w:r>
        <w:t>10) и сколько это будет стоить.</w:t>
      </w:r>
    </w:p>
    <w:p w:rsidR="003A282B" w:rsidRDefault="003A282B" w:rsidP="00E33870">
      <w:r>
        <w:t>Таким образом,</w:t>
      </w:r>
      <w:r w:rsidR="00E33870">
        <w:t xml:space="preserve"> ТЗ декларирует три вещи, самые важные:</w:t>
      </w:r>
    </w:p>
    <w:p w:rsidR="00E33870" w:rsidRDefault="00E33870" w:rsidP="002037CD">
      <w:pPr>
        <w:pStyle w:val="a6"/>
        <w:numPr>
          <w:ilvl w:val="0"/>
          <w:numId w:val="79"/>
        </w:numPr>
      </w:pPr>
      <w:r>
        <w:t>Что надо сделать</w:t>
      </w:r>
    </w:p>
    <w:p w:rsidR="00E33870" w:rsidRDefault="00E33870" w:rsidP="002037CD">
      <w:pPr>
        <w:pStyle w:val="a6"/>
        <w:numPr>
          <w:ilvl w:val="0"/>
          <w:numId w:val="79"/>
        </w:numPr>
      </w:pPr>
      <w:r>
        <w:t>Сколько это займет времени</w:t>
      </w:r>
    </w:p>
    <w:p w:rsidR="00E33870" w:rsidRDefault="00E33870" w:rsidP="002037CD">
      <w:pPr>
        <w:pStyle w:val="a6"/>
        <w:numPr>
          <w:ilvl w:val="0"/>
          <w:numId w:val="79"/>
        </w:numPr>
      </w:pPr>
      <w:r>
        <w:t>Сколько это будет стоить</w:t>
      </w:r>
    </w:p>
    <w:p w:rsidR="00E33870" w:rsidRDefault="00E33870" w:rsidP="00E33870">
      <w:r>
        <w:t xml:space="preserve">Пропуская это звено, вы изначально гробите проект. Вы ошибаетесь по всем трем пунктам, по объему работы, по времени, по стоимости. Старайтесь избегать этого. </w:t>
      </w:r>
    </w:p>
    <w:p w:rsidR="00904E74" w:rsidRDefault="00904E74" w:rsidP="00E33870">
      <w:r>
        <w:t xml:space="preserve">Да и еще важно: ТЗ не должно быть большим, </w:t>
      </w:r>
      <w:r w:rsidR="00B84F97">
        <w:t xml:space="preserve">идеально – </w:t>
      </w:r>
      <w:r>
        <w:t>до</w:t>
      </w:r>
      <w:r w:rsidR="00B84F97">
        <w:t xml:space="preserve"> </w:t>
      </w:r>
      <w:r>
        <w:t>20 страниц. Не детализируйте слишком силь</w:t>
      </w:r>
      <w:r w:rsidR="00B84F97">
        <w:t>но, а то заказчик не прочитает его, и будет настаивать на использовании своего документа. Ваш документ должен быть лучше. Он и будет лучше, потому что там будет строка с ценой проекта. Но не перестарайтесь с ним.</w:t>
      </w:r>
    </w:p>
    <w:p w:rsidR="00E33870" w:rsidRDefault="00BD2F46" w:rsidP="00E33870">
      <w:r>
        <w:t xml:space="preserve">Уточню еще раз: </w:t>
      </w:r>
      <w:r w:rsidR="00E33870">
        <w:t xml:space="preserve"> ТЗ использует один из самых важных принципов взаимодействия</w:t>
      </w:r>
      <w:r>
        <w:t xml:space="preserve"> - </w:t>
      </w:r>
      <w:r w:rsidR="00E33870">
        <w:t xml:space="preserve">Принцип декларации. Написано </w:t>
      </w:r>
      <w:r>
        <w:t>«</w:t>
      </w:r>
      <w:r w:rsidR="00E33870">
        <w:t>работаем с 10:00 по 20:00</w:t>
      </w:r>
      <w:r>
        <w:t>»</w:t>
      </w:r>
      <w:r w:rsidR="00E33870">
        <w:t>,</w:t>
      </w:r>
      <w:r w:rsidR="0074207D">
        <w:t xml:space="preserve"> пришел клиент</w:t>
      </w:r>
      <w:r w:rsidR="00E33870">
        <w:t xml:space="preserve"> в 20:10</w:t>
      </w:r>
      <w:r w:rsidR="0074207D">
        <w:t xml:space="preserve">, </w:t>
      </w:r>
      <w:r w:rsidR="00E33870">
        <w:t>не стоит и объяснять</w:t>
      </w:r>
      <w:r w:rsidR="0074207D">
        <w:t>,</w:t>
      </w:r>
      <w:r w:rsidR="00E33870">
        <w:t xml:space="preserve"> почему вы не можете их обслужить</w:t>
      </w:r>
      <w:r w:rsidR="0074207D">
        <w:t>. Но в 19</w:t>
      </w:r>
      <w:r w:rsidR="0074207D" w:rsidRPr="0074207D">
        <w:t xml:space="preserve">:50 </w:t>
      </w:r>
      <w:r w:rsidR="0074207D">
        <w:t xml:space="preserve">закрывать дверь перед носом клиента – нарушение собственных правил, собственной декларации. </w:t>
      </w:r>
    </w:p>
    <w:p w:rsidR="0074207D" w:rsidRDefault="0074207D" w:rsidP="00E33870">
      <w:r>
        <w:t>ТЗ утверждено. Можно приступать к работе.</w:t>
      </w:r>
    </w:p>
    <w:p w:rsidR="00D7250C" w:rsidRPr="0074207D" w:rsidRDefault="00D7250C" w:rsidP="0074207D">
      <w:pPr>
        <w:pStyle w:val="3"/>
      </w:pPr>
      <w:r>
        <w:t>Структура базы</w:t>
      </w:r>
      <w:r w:rsidR="0074207D">
        <w:t xml:space="preserve">, </w:t>
      </w:r>
      <w:r w:rsidR="0074207D">
        <w:rPr>
          <w:lang w:val="en-US"/>
        </w:rPr>
        <w:t>webTemplate</w:t>
      </w:r>
      <w:r w:rsidR="0074207D" w:rsidRPr="00822B17">
        <w:t xml:space="preserve"> </w:t>
      </w:r>
      <w:r w:rsidR="0074207D">
        <w:t xml:space="preserve">и </w:t>
      </w:r>
      <w:r w:rsidR="0074207D">
        <w:rPr>
          <w:lang w:val="en-US"/>
        </w:rPr>
        <w:t>Scaffolding</w:t>
      </w:r>
    </w:p>
    <w:p w:rsidR="0074207D" w:rsidRDefault="0074207D" w:rsidP="0074207D">
      <w:r>
        <w:t xml:space="preserve">Пробегая по техническому заданию, я выписываю все сущности отдельно в файлик, оцениваю связи. И потом описываю их в базе данных. На это уходит достаточно много времени, до 8 часов. После ТЗ – это самая важная часть проекта. </w:t>
      </w:r>
    </w:p>
    <w:p w:rsidR="0074207D" w:rsidRDefault="0074207D" w:rsidP="0074207D">
      <w:r>
        <w:lastRenderedPageBreak/>
        <w:t xml:space="preserve">После этого я копирую проект </w:t>
      </w:r>
      <w:r>
        <w:rPr>
          <w:lang w:val="en-US"/>
        </w:rPr>
        <w:t>webTemplate</w:t>
      </w:r>
      <w:r w:rsidRPr="0074207D">
        <w:t xml:space="preserve"> </w:t>
      </w:r>
      <w:r>
        <w:t xml:space="preserve">и переименовываю </w:t>
      </w:r>
      <w:r>
        <w:rPr>
          <w:lang w:val="en-US"/>
        </w:rPr>
        <w:t>webTemplate</w:t>
      </w:r>
      <w:r w:rsidRPr="0074207D">
        <w:t xml:space="preserve"> </w:t>
      </w:r>
      <w:r>
        <w:t>–</w:t>
      </w:r>
      <w:r w:rsidRPr="0074207D">
        <w:t>&gt; [</w:t>
      </w:r>
      <w:r>
        <w:t>новое</w:t>
      </w:r>
      <w:r w:rsidRPr="0074207D">
        <w:t xml:space="preserve"> </w:t>
      </w:r>
      <w:r>
        <w:t>название проекта</w:t>
      </w:r>
      <w:r w:rsidRPr="0074207D">
        <w:t>].</w:t>
      </w:r>
      <w:r>
        <w:t xml:space="preserve"> Это занимает около 30 минут. </w:t>
      </w:r>
    </w:p>
    <w:p w:rsidR="0074207D" w:rsidRDefault="0074207D" w:rsidP="0074207D">
      <w:r>
        <w:t xml:space="preserve">После этого в новом проекте я запускаю </w:t>
      </w:r>
      <w:r>
        <w:rPr>
          <w:lang w:val="en-US"/>
        </w:rPr>
        <w:t xml:space="preserve">Scaffolding </w:t>
      </w:r>
      <w:r>
        <w:t>для</w:t>
      </w:r>
      <w:r w:rsidRPr="0074207D">
        <w:rPr>
          <w:lang w:val="en-US"/>
        </w:rPr>
        <w:t xml:space="preserve"> </w:t>
      </w:r>
      <w:r>
        <w:t>нужных</w:t>
      </w:r>
      <w:r w:rsidRPr="0074207D">
        <w:rPr>
          <w:lang w:val="en-US"/>
        </w:rPr>
        <w:t xml:space="preserve"> </w:t>
      </w:r>
      <w:r>
        <w:t>таблиц</w:t>
      </w:r>
      <w:r w:rsidRPr="0074207D">
        <w:rPr>
          <w:lang w:val="en-US"/>
        </w:rPr>
        <w:t xml:space="preserve"> </w:t>
      </w:r>
      <w:r>
        <w:rPr>
          <w:lang w:val="en-US"/>
        </w:rPr>
        <w:t xml:space="preserve">ProviderRepository </w:t>
      </w:r>
      <w:r>
        <w:t>и</w:t>
      </w:r>
      <w:r w:rsidRPr="0074207D">
        <w:rPr>
          <w:lang w:val="en-US"/>
        </w:rPr>
        <w:t xml:space="preserve"> </w:t>
      </w:r>
      <w:r>
        <w:rPr>
          <w:lang w:val="en-US"/>
        </w:rPr>
        <w:t xml:space="preserve">Model. </w:t>
      </w:r>
      <w:r>
        <w:t xml:space="preserve">Можно сразу составить все команды и скопировав в </w:t>
      </w:r>
      <w:r>
        <w:rPr>
          <w:lang w:val="en-US"/>
        </w:rPr>
        <w:t>Package</w:t>
      </w:r>
      <w:r w:rsidRPr="0074207D">
        <w:t xml:space="preserve"> </w:t>
      </w:r>
      <w:r>
        <w:rPr>
          <w:lang w:val="en-US"/>
        </w:rPr>
        <w:t>Manager</w:t>
      </w:r>
      <w:r w:rsidRPr="0074207D">
        <w:t xml:space="preserve"> </w:t>
      </w:r>
      <w:r>
        <w:rPr>
          <w:lang w:val="en-US"/>
        </w:rPr>
        <w:t>Console</w:t>
      </w:r>
      <w:r>
        <w:t xml:space="preserve"> запустить процесс и пойти пить чай.</w:t>
      </w:r>
    </w:p>
    <w:p w:rsidR="0074207D" w:rsidRPr="0074207D" w:rsidRDefault="0074207D" w:rsidP="0074207D">
      <w:r>
        <w:t xml:space="preserve">Далее я во </w:t>
      </w:r>
      <w:r>
        <w:rPr>
          <w:lang w:val="en-US"/>
        </w:rPr>
        <w:t>ViewModels</w:t>
      </w:r>
      <w:r w:rsidRPr="0074207D">
        <w:t xml:space="preserve"> </w:t>
      </w:r>
      <w:r>
        <w:t xml:space="preserve">дописываю необходимые </w:t>
      </w:r>
      <w:r>
        <w:rPr>
          <w:lang w:val="en-US"/>
        </w:rPr>
        <w:t>SelectReference</w:t>
      </w:r>
      <w:r>
        <w:t xml:space="preserve">, убираю ненужные поля и добавляю необходимые атрибуты из </w:t>
      </w:r>
      <w:r>
        <w:rPr>
          <w:lang w:val="en-US"/>
        </w:rPr>
        <w:t>ManagedAttribute</w:t>
      </w:r>
      <w:r w:rsidRPr="0074207D">
        <w:t xml:space="preserve"> </w:t>
      </w:r>
      <w:r>
        <w:t xml:space="preserve">и запускаю </w:t>
      </w:r>
      <w:r>
        <w:rPr>
          <w:lang w:val="en-US"/>
        </w:rPr>
        <w:t>Scaffolding</w:t>
      </w:r>
      <w:r w:rsidRPr="0074207D">
        <w:t xml:space="preserve"> </w:t>
      </w:r>
      <w:r>
        <w:rPr>
          <w:lang w:val="en-US"/>
        </w:rPr>
        <w:t>Controller</w:t>
      </w:r>
      <w:r w:rsidRPr="0074207D">
        <w:t>.</w:t>
      </w:r>
    </w:p>
    <w:p w:rsidR="0074207D" w:rsidRDefault="0074207D" w:rsidP="0074207D">
      <w:r>
        <w:t>После этого поправляю проект, чтобы он компилировался</w:t>
      </w:r>
      <w:r w:rsidR="00BD2F46">
        <w:t>,</w:t>
      </w:r>
      <w:r>
        <w:t xml:space="preserve"> и работаю с админкой. </w:t>
      </w:r>
    </w:p>
    <w:p w:rsidR="0074207D" w:rsidRDefault="0074207D" w:rsidP="0074207D">
      <w:r>
        <w:t>Дальше, начиная от главной страницы, все остальные модули</w:t>
      </w:r>
      <w:r w:rsidR="00BD2F46">
        <w:t xml:space="preserve"> делаю</w:t>
      </w:r>
      <w:r>
        <w:t xml:space="preserve"> день за днем. </w:t>
      </w:r>
    </w:p>
    <w:p w:rsidR="0074207D" w:rsidRDefault="0074207D" w:rsidP="0074207D">
      <w:pPr>
        <w:pStyle w:val="3"/>
      </w:pPr>
      <w:r>
        <w:t>Собственный ритм</w:t>
      </w:r>
    </w:p>
    <w:p w:rsidR="00BE5D56" w:rsidRDefault="00BE5D56" w:rsidP="00BE5D56">
      <w:r>
        <w:t xml:space="preserve">Бывало ли у вас такое, что в понедельник вы приходите еще разбитые, а в пятницу уходите уже </w:t>
      </w:r>
      <w:r w:rsidR="00BD2F46">
        <w:t>«</w:t>
      </w:r>
      <w:r>
        <w:t>убитые</w:t>
      </w:r>
      <w:r w:rsidR="00BD2F46">
        <w:t>»</w:t>
      </w:r>
      <w:r>
        <w:t>, и цель понедельника – это дожить до пятницы. А цель месяца – это дожить до зарплаты. Или, поработав ночью, вы</w:t>
      </w:r>
      <w:r w:rsidR="00BE54D4" w:rsidRPr="00BE54D4">
        <w:t xml:space="preserve"> </w:t>
      </w:r>
      <w:r w:rsidR="00BE54D4">
        <w:t xml:space="preserve">потом неделю ходите </w:t>
      </w:r>
      <w:r w:rsidR="00BD2F46">
        <w:t>«</w:t>
      </w:r>
      <w:r w:rsidR="00BE54D4">
        <w:t>убитыми</w:t>
      </w:r>
      <w:r w:rsidR="00BD2F46">
        <w:t>»</w:t>
      </w:r>
      <w:r w:rsidR="00BE54D4">
        <w:t>.</w:t>
      </w:r>
    </w:p>
    <w:p w:rsidR="00BE5D56" w:rsidRDefault="00BE5D56" w:rsidP="00BE5D56">
      <w:r>
        <w:t xml:space="preserve">Понаблюдав за собой, я заметил, что выходные у меня наступали в </w:t>
      </w:r>
      <w:r w:rsidR="00BD2F46">
        <w:t xml:space="preserve">середине </w:t>
      </w:r>
      <w:r>
        <w:t>пятниц</w:t>
      </w:r>
      <w:r w:rsidR="00BD2F46">
        <w:t>ы</w:t>
      </w:r>
      <w:r>
        <w:t>, а если я работал б</w:t>
      </w:r>
      <w:r w:rsidR="00BE54D4">
        <w:t>ез выходных, то запал закан</w:t>
      </w:r>
      <w:r>
        <w:t xml:space="preserve">чивался гораздо быстрее. И еще всякие дела по хозяйству ( </w:t>
      </w:r>
      <w:r w:rsidR="00BD2F46">
        <w:t xml:space="preserve">например, </w:t>
      </w:r>
      <w:r>
        <w:t>нужно съездить в город) убивали весь рабочий настрой и целый день.</w:t>
      </w:r>
    </w:p>
    <w:p w:rsidR="00BE5D56" w:rsidRDefault="00BE5D56" w:rsidP="00BE5D56">
      <w:r>
        <w:t>К тому же заказчики проектов, которые я поддерживаю, практически постоянно обращаются ко мне с правками.</w:t>
      </w:r>
      <w:r w:rsidR="00BE54D4">
        <w:t xml:space="preserve"> И их надо делать. А иногда нет</w:t>
      </w:r>
      <w:r>
        <w:t xml:space="preserve"> времени</w:t>
      </w:r>
      <w:r w:rsidR="00BE54D4">
        <w:t xml:space="preserve"> на это</w:t>
      </w:r>
      <w:r>
        <w:t>.</w:t>
      </w:r>
    </w:p>
    <w:p w:rsidR="00BE5D56" w:rsidRDefault="00BE5D56" w:rsidP="00BE5D56">
      <w:r>
        <w:t>И я сделал недельный ритм, который позволяет мне больше успевать и точнее планировать. Начинается он с воскресенья:</w:t>
      </w:r>
    </w:p>
    <w:p w:rsidR="00BE5D56" w:rsidRDefault="00BE5D56" w:rsidP="002037CD">
      <w:pPr>
        <w:pStyle w:val="a6"/>
        <w:numPr>
          <w:ilvl w:val="0"/>
          <w:numId w:val="80"/>
        </w:numPr>
      </w:pPr>
      <w:r>
        <w:t xml:space="preserve">Воскресенье – день планирования (рабочий). В этот день необходимо спланировать и начать дела, которые будут сделаны в следующие два дня. </w:t>
      </w:r>
    </w:p>
    <w:p w:rsidR="00BE5D56" w:rsidRDefault="00BE5D56" w:rsidP="002037CD">
      <w:pPr>
        <w:pStyle w:val="a6"/>
        <w:numPr>
          <w:ilvl w:val="0"/>
          <w:numId w:val="80"/>
        </w:numPr>
      </w:pPr>
      <w:r>
        <w:t xml:space="preserve">Понедельник – обычный рабочий день. В этот день я начинаю делать то, что запланировал в воскресенье. </w:t>
      </w:r>
    </w:p>
    <w:p w:rsidR="00BE5D56" w:rsidRDefault="00BE5D56" w:rsidP="002037CD">
      <w:pPr>
        <w:pStyle w:val="a6"/>
        <w:numPr>
          <w:ilvl w:val="0"/>
          <w:numId w:val="80"/>
        </w:numPr>
      </w:pPr>
      <w:r>
        <w:t xml:space="preserve">Вторник – ударный рабочий день. В этот день я обычно выключаю скайп и делаю очень большую часть работы. Рабочий день длится около 10-12 часов. Обычно этого хватает, чтобы сделать какой-то </w:t>
      </w:r>
      <w:r w:rsidR="00BE54D4">
        <w:t xml:space="preserve">кусок, на который бы уходило два-три обычных дня. Цель воскресенья – это как раз спланировать именно этот большой объем работы. </w:t>
      </w:r>
    </w:p>
    <w:p w:rsidR="00BE54D4" w:rsidRDefault="00BE54D4" w:rsidP="002037CD">
      <w:pPr>
        <w:pStyle w:val="a6"/>
        <w:numPr>
          <w:ilvl w:val="0"/>
          <w:numId w:val="80"/>
        </w:numPr>
      </w:pPr>
      <w:r>
        <w:t>Среда – полувыходной день. В среду я отвлекаюсь на правки старых проектов, и решаю дела в городе. Может быть</w:t>
      </w:r>
      <w:r w:rsidR="00923382">
        <w:t>,</w:t>
      </w:r>
      <w:r>
        <w:t xml:space="preserve"> даже полностью выходной день.</w:t>
      </w:r>
    </w:p>
    <w:p w:rsidR="00BE54D4" w:rsidRDefault="00BE54D4" w:rsidP="002037CD">
      <w:pPr>
        <w:pStyle w:val="a6"/>
        <w:numPr>
          <w:ilvl w:val="0"/>
          <w:numId w:val="80"/>
        </w:numPr>
      </w:pPr>
      <w:r>
        <w:t xml:space="preserve">Четверг – это или возврат после вторника к текущему проекту, или </w:t>
      </w:r>
      <w:r w:rsidR="00923382">
        <w:t>продолжение</w:t>
      </w:r>
      <w:r>
        <w:t xml:space="preserve"> пра</w:t>
      </w:r>
      <w:r w:rsidR="00923382">
        <w:t>вок</w:t>
      </w:r>
      <w:r>
        <w:t xml:space="preserve">, если они еще остались. </w:t>
      </w:r>
    </w:p>
    <w:p w:rsidR="00BE54D4" w:rsidRDefault="00BE54D4" w:rsidP="002037CD">
      <w:pPr>
        <w:pStyle w:val="a6"/>
        <w:numPr>
          <w:ilvl w:val="0"/>
          <w:numId w:val="80"/>
        </w:numPr>
      </w:pPr>
      <w:r>
        <w:t xml:space="preserve">Пятница – это обычный рабочий день, обычно по текущему проекту доделывается что-то рутинное. </w:t>
      </w:r>
    </w:p>
    <w:p w:rsidR="00BE54D4" w:rsidRDefault="00BE54D4" w:rsidP="002037CD">
      <w:pPr>
        <w:pStyle w:val="a6"/>
        <w:numPr>
          <w:ilvl w:val="0"/>
          <w:numId w:val="80"/>
        </w:numPr>
      </w:pPr>
      <w:r>
        <w:t>Суббота – никакого программирования. Отдых.</w:t>
      </w:r>
    </w:p>
    <w:p w:rsidR="00BE54D4" w:rsidRDefault="00BE54D4" w:rsidP="00BE54D4">
      <w:r>
        <w:t xml:space="preserve">Суть такова, что в понедельник я знаю, что будет адовый вторник и настраиваюсь на него, но тешит то, что в среду у меня выходной. </w:t>
      </w:r>
    </w:p>
    <w:p w:rsidR="00907B8B" w:rsidRDefault="00BE54D4" w:rsidP="00BE54D4">
      <w:r>
        <w:t xml:space="preserve">Далее сила в декларации, все знают, что во вторник я могу не ответить на звонок. Что их правки будут сделаны в среду или в четверг. Что, скорее всего, следующий большой объем проекта будет </w:t>
      </w:r>
      <w:r>
        <w:lastRenderedPageBreak/>
        <w:t>загружен во вторник вечером, но в течение четверга и пятницы будут поправлены ошибки. Даже родные стараются подстраиватся под этот график.</w:t>
      </w:r>
    </w:p>
    <w:p w:rsidR="00907B8B" w:rsidRDefault="00907B8B" w:rsidP="00BE54D4">
      <w:r>
        <w:t>Ищите свой ритм, реализуйте свои идеи.</w:t>
      </w:r>
    </w:p>
    <w:sectPr w:rsidR="00907B8B" w:rsidSect="007B3DB0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5" w:author="chernikov" w:date="2012-11-18T18:36:00Z" w:initials="c">
    <w:p w:rsidR="00376A6C" w:rsidRPr="0063592B" w:rsidRDefault="00376A6C">
      <w:pPr>
        <w:pStyle w:val="ac"/>
        <w:rPr>
          <w:lang w:val="en-US"/>
        </w:rPr>
      </w:pPr>
      <w:r>
        <w:rPr>
          <w:rStyle w:val="ab"/>
        </w:rPr>
        <w:annotationRef/>
      </w:r>
      <w:r>
        <w:t xml:space="preserve">Вручную (надо проверить) </w:t>
      </w:r>
      <w:r>
        <w:rPr>
          <w:lang w:val="en-US"/>
        </w:rPr>
        <w:t>UpdateModel (TryUpdateModel)</w:t>
      </w:r>
    </w:p>
  </w:comment>
  <w:comment w:id="6" w:author="chernikov" w:date="2012-11-13T20:38:00Z" w:initials="c">
    <w:p w:rsidR="00376A6C" w:rsidRPr="00331813" w:rsidRDefault="00376A6C">
      <w:pPr>
        <w:pStyle w:val="ac"/>
      </w:pPr>
      <w:r>
        <w:rPr>
          <w:rStyle w:val="ab"/>
        </w:rPr>
        <w:annotationRef/>
      </w:r>
      <w:r>
        <w:t xml:space="preserve">Не работает  если запущен как </w:t>
      </w:r>
      <w:r>
        <w:rPr>
          <w:lang w:val="en-US"/>
        </w:rPr>
        <w:t>Use</w:t>
      </w:r>
      <w:r w:rsidRPr="00331813">
        <w:t xml:space="preserve"> </w:t>
      </w:r>
      <w:r>
        <w:rPr>
          <w:lang w:val="en-US"/>
        </w:rPr>
        <w:t>Local</w:t>
      </w:r>
      <w:r w:rsidRPr="00331813">
        <w:t xml:space="preserve"> </w:t>
      </w:r>
      <w:r>
        <w:rPr>
          <w:lang w:val="en-US"/>
        </w:rPr>
        <w:t>IIS</w:t>
      </w:r>
      <w:r w:rsidRPr="00331813">
        <w:t xml:space="preserve"> </w:t>
      </w:r>
      <w:r>
        <w:rPr>
          <w:lang w:val="en-US"/>
        </w:rPr>
        <w:t>Server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3070BEB2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4253FC7"/>
    <w:multiLevelType w:val="hybridMultilevel"/>
    <w:tmpl w:val="CD163D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D17AE5"/>
    <w:multiLevelType w:val="hybridMultilevel"/>
    <w:tmpl w:val="F41C7A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4FD1212"/>
    <w:multiLevelType w:val="hybridMultilevel"/>
    <w:tmpl w:val="D03E60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8B004FD"/>
    <w:multiLevelType w:val="hybridMultilevel"/>
    <w:tmpl w:val="F7668A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8E978BC"/>
    <w:multiLevelType w:val="hybridMultilevel"/>
    <w:tmpl w:val="15E44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8F00D14"/>
    <w:multiLevelType w:val="hybridMultilevel"/>
    <w:tmpl w:val="C4126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9245AA3"/>
    <w:multiLevelType w:val="hybridMultilevel"/>
    <w:tmpl w:val="ACC8F8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C972CC6"/>
    <w:multiLevelType w:val="hybridMultilevel"/>
    <w:tmpl w:val="A734F6A2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9">
    <w:nsid w:val="0EDC3692"/>
    <w:multiLevelType w:val="hybridMultilevel"/>
    <w:tmpl w:val="994470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F1717C8"/>
    <w:multiLevelType w:val="hybridMultilevel"/>
    <w:tmpl w:val="8584B7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F5444EF"/>
    <w:multiLevelType w:val="hybridMultilevel"/>
    <w:tmpl w:val="83861A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3195BA3"/>
    <w:multiLevelType w:val="hybridMultilevel"/>
    <w:tmpl w:val="69CC1F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38464B4"/>
    <w:multiLevelType w:val="hybridMultilevel"/>
    <w:tmpl w:val="561E4E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5CB4DF3"/>
    <w:multiLevelType w:val="hybridMultilevel"/>
    <w:tmpl w:val="2F8A1D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7792A6A"/>
    <w:multiLevelType w:val="hybridMultilevel"/>
    <w:tmpl w:val="B858B5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18A768C1"/>
    <w:multiLevelType w:val="hybridMultilevel"/>
    <w:tmpl w:val="714837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1AA158BE"/>
    <w:multiLevelType w:val="hybridMultilevel"/>
    <w:tmpl w:val="53B817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DDE0D55"/>
    <w:multiLevelType w:val="hybridMultilevel"/>
    <w:tmpl w:val="40E273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1E4E3D4C"/>
    <w:multiLevelType w:val="hybridMultilevel"/>
    <w:tmpl w:val="B664C2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1DF2D24"/>
    <w:multiLevelType w:val="hybridMultilevel"/>
    <w:tmpl w:val="FCA4C0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2F139B3"/>
    <w:multiLevelType w:val="hybridMultilevel"/>
    <w:tmpl w:val="2DD244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2362184F"/>
    <w:multiLevelType w:val="hybridMultilevel"/>
    <w:tmpl w:val="823EED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23DA0AA4"/>
    <w:multiLevelType w:val="hybridMultilevel"/>
    <w:tmpl w:val="DC0A1C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26E71D58"/>
    <w:multiLevelType w:val="hybridMultilevel"/>
    <w:tmpl w:val="4C8615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2A636284"/>
    <w:multiLevelType w:val="hybridMultilevel"/>
    <w:tmpl w:val="7E888F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2ADD127A"/>
    <w:multiLevelType w:val="hybridMultilevel"/>
    <w:tmpl w:val="2EC002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2C126C3C"/>
    <w:multiLevelType w:val="hybridMultilevel"/>
    <w:tmpl w:val="FC7226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2DA0004E"/>
    <w:multiLevelType w:val="hybridMultilevel"/>
    <w:tmpl w:val="D74030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2DE32534"/>
    <w:multiLevelType w:val="hybridMultilevel"/>
    <w:tmpl w:val="FE3C0D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2F2303D2"/>
    <w:multiLevelType w:val="hybridMultilevel"/>
    <w:tmpl w:val="6C94CF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2FB311D4"/>
    <w:multiLevelType w:val="hybridMultilevel"/>
    <w:tmpl w:val="4F06F4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315D0740"/>
    <w:multiLevelType w:val="hybridMultilevel"/>
    <w:tmpl w:val="BE28A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34335612"/>
    <w:multiLevelType w:val="hybridMultilevel"/>
    <w:tmpl w:val="7EE478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34795563"/>
    <w:multiLevelType w:val="hybridMultilevel"/>
    <w:tmpl w:val="00064F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3568192B"/>
    <w:multiLevelType w:val="hybridMultilevel"/>
    <w:tmpl w:val="63588C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38817D19"/>
    <w:multiLevelType w:val="hybridMultilevel"/>
    <w:tmpl w:val="DC042F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393E40A0"/>
    <w:multiLevelType w:val="hybridMultilevel"/>
    <w:tmpl w:val="933268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39426807"/>
    <w:multiLevelType w:val="hybridMultilevel"/>
    <w:tmpl w:val="29ACF3CE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39">
    <w:nsid w:val="39610735"/>
    <w:multiLevelType w:val="hybridMultilevel"/>
    <w:tmpl w:val="53B809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39AC4C3F"/>
    <w:multiLevelType w:val="hybridMultilevel"/>
    <w:tmpl w:val="8312A7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39DD0C2D"/>
    <w:multiLevelType w:val="hybridMultilevel"/>
    <w:tmpl w:val="83E8FE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3AA34C9A"/>
    <w:multiLevelType w:val="hybridMultilevel"/>
    <w:tmpl w:val="E8E2CB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3C2349D6"/>
    <w:multiLevelType w:val="hybridMultilevel"/>
    <w:tmpl w:val="B11AA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3C3152FC"/>
    <w:multiLevelType w:val="hybridMultilevel"/>
    <w:tmpl w:val="B5CE28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3C33395C"/>
    <w:multiLevelType w:val="hybridMultilevel"/>
    <w:tmpl w:val="767AC0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3E3B184A"/>
    <w:multiLevelType w:val="hybridMultilevel"/>
    <w:tmpl w:val="EE20CB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3ECC6830"/>
    <w:multiLevelType w:val="hybridMultilevel"/>
    <w:tmpl w:val="FE4C40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3F6C4D10"/>
    <w:multiLevelType w:val="hybridMultilevel"/>
    <w:tmpl w:val="32E4AE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3F8F10D1"/>
    <w:multiLevelType w:val="hybridMultilevel"/>
    <w:tmpl w:val="CE5E88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47F00546"/>
    <w:multiLevelType w:val="hybridMultilevel"/>
    <w:tmpl w:val="002E37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4960213F"/>
    <w:multiLevelType w:val="hybridMultilevel"/>
    <w:tmpl w:val="6DDE69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498940F9"/>
    <w:multiLevelType w:val="hybridMultilevel"/>
    <w:tmpl w:val="A6AA41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4AC40C61"/>
    <w:multiLevelType w:val="hybridMultilevel"/>
    <w:tmpl w:val="27D6A9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4B6F31B4"/>
    <w:multiLevelType w:val="hybridMultilevel"/>
    <w:tmpl w:val="E1D65B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4C645895"/>
    <w:multiLevelType w:val="hybridMultilevel"/>
    <w:tmpl w:val="9F58906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>
    <w:nsid w:val="4C7B5B68"/>
    <w:multiLevelType w:val="hybridMultilevel"/>
    <w:tmpl w:val="BBAE95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4CC44F74"/>
    <w:multiLevelType w:val="hybridMultilevel"/>
    <w:tmpl w:val="A732D3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4D707B9A"/>
    <w:multiLevelType w:val="hybridMultilevel"/>
    <w:tmpl w:val="13260D4A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59">
    <w:nsid w:val="4DD9488D"/>
    <w:multiLevelType w:val="hybridMultilevel"/>
    <w:tmpl w:val="0FFA2A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4DE05F6E"/>
    <w:multiLevelType w:val="hybridMultilevel"/>
    <w:tmpl w:val="72CEEA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527C25DE"/>
    <w:multiLevelType w:val="hybridMultilevel"/>
    <w:tmpl w:val="6868CB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>
    <w:nsid w:val="5577700E"/>
    <w:multiLevelType w:val="hybridMultilevel"/>
    <w:tmpl w:val="28B4D8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>
    <w:nsid w:val="59A25573"/>
    <w:multiLevelType w:val="hybridMultilevel"/>
    <w:tmpl w:val="CE9E0B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5B0E721F"/>
    <w:multiLevelType w:val="hybridMultilevel"/>
    <w:tmpl w:val="2DD244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>
    <w:nsid w:val="5C805A5B"/>
    <w:multiLevelType w:val="hybridMultilevel"/>
    <w:tmpl w:val="8C40E1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62576159"/>
    <w:multiLevelType w:val="hybridMultilevel"/>
    <w:tmpl w:val="CC8CA5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62F0545B"/>
    <w:multiLevelType w:val="hybridMultilevel"/>
    <w:tmpl w:val="CC686F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66547CDA"/>
    <w:multiLevelType w:val="hybridMultilevel"/>
    <w:tmpl w:val="2BE680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>
    <w:nsid w:val="6865458E"/>
    <w:multiLevelType w:val="hybridMultilevel"/>
    <w:tmpl w:val="3F1C61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68A67B00"/>
    <w:multiLevelType w:val="hybridMultilevel"/>
    <w:tmpl w:val="19540C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>
    <w:nsid w:val="6A453295"/>
    <w:multiLevelType w:val="hybridMultilevel"/>
    <w:tmpl w:val="A0B4B7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6C84443C"/>
    <w:multiLevelType w:val="hybridMultilevel"/>
    <w:tmpl w:val="F1D2BB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6F2F3AFF"/>
    <w:multiLevelType w:val="hybridMultilevel"/>
    <w:tmpl w:val="FD3CB1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>
    <w:nsid w:val="723A70A2"/>
    <w:multiLevelType w:val="hybridMultilevel"/>
    <w:tmpl w:val="8A0A05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726320D4"/>
    <w:multiLevelType w:val="hybridMultilevel"/>
    <w:tmpl w:val="1448516C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76">
    <w:nsid w:val="72AD23F7"/>
    <w:multiLevelType w:val="hybridMultilevel"/>
    <w:tmpl w:val="E01406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>
    <w:nsid w:val="777C2FF4"/>
    <w:multiLevelType w:val="hybridMultilevel"/>
    <w:tmpl w:val="DE7CD5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78CB67E2"/>
    <w:multiLevelType w:val="hybridMultilevel"/>
    <w:tmpl w:val="A1BC10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>
    <w:nsid w:val="78DC7398"/>
    <w:multiLevelType w:val="hybridMultilevel"/>
    <w:tmpl w:val="A87C42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>
    <w:nsid w:val="7C1C0E71"/>
    <w:multiLevelType w:val="hybridMultilevel"/>
    <w:tmpl w:val="7D0C94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>
    <w:nsid w:val="7CAA4671"/>
    <w:multiLevelType w:val="hybridMultilevel"/>
    <w:tmpl w:val="57FE1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>
    <w:nsid w:val="7D7D087F"/>
    <w:multiLevelType w:val="hybridMultilevel"/>
    <w:tmpl w:val="2EF6EF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>
    <w:nsid w:val="7DD47161"/>
    <w:multiLevelType w:val="hybridMultilevel"/>
    <w:tmpl w:val="B2FE2C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>
    <w:nsid w:val="7EDB706B"/>
    <w:multiLevelType w:val="hybridMultilevel"/>
    <w:tmpl w:val="145696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>
    <w:nsid w:val="7F5B196E"/>
    <w:multiLevelType w:val="hybridMultilevel"/>
    <w:tmpl w:val="A2BA3E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3"/>
  </w:num>
  <w:num w:numId="2">
    <w:abstractNumId w:val="6"/>
  </w:num>
  <w:num w:numId="3">
    <w:abstractNumId w:val="16"/>
  </w:num>
  <w:num w:numId="4">
    <w:abstractNumId w:val="9"/>
  </w:num>
  <w:num w:numId="5">
    <w:abstractNumId w:val="42"/>
  </w:num>
  <w:num w:numId="6">
    <w:abstractNumId w:val="79"/>
  </w:num>
  <w:num w:numId="7">
    <w:abstractNumId w:val="32"/>
  </w:num>
  <w:num w:numId="8">
    <w:abstractNumId w:val="75"/>
  </w:num>
  <w:num w:numId="9">
    <w:abstractNumId w:val="47"/>
  </w:num>
  <w:num w:numId="10">
    <w:abstractNumId w:val="53"/>
  </w:num>
  <w:num w:numId="11">
    <w:abstractNumId w:val="29"/>
  </w:num>
  <w:num w:numId="12">
    <w:abstractNumId w:val="37"/>
  </w:num>
  <w:num w:numId="13">
    <w:abstractNumId w:val="81"/>
  </w:num>
  <w:num w:numId="14">
    <w:abstractNumId w:val="52"/>
  </w:num>
  <w:num w:numId="15">
    <w:abstractNumId w:val="72"/>
  </w:num>
  <w:num w:numId="16">
    <w:abstractNumId w:val="77"/>
  </w:num>
  <w:num w:numId="17">
    <w:abstractNumId w:val="59"/>
  </w:num>
  <w:num w:numId="18">
    <w:abstractNumId w:val="3"/>
  </w:num>
  <w:num w:numId="19">
    <w:abstractNumId w:val="26"/>
  </w:num>
  <w:num w:numId="20">
    <w:abstractNumId w:val="64"/>
  </w:num>
  <w:num w:numId="21">
    <w:abstractNumId w:val="21"/>
  </w:num>
  <w:num w:numId="22">
    <w:abstractNumId w:val="55"/>
  </w:num>
  <w:num w:numId="23">
    <w:abstractNumId w:val="36"/>
  </w:num>
  <w:num w:numId="24">
    <w:abstractNumId w:val="45"/>
  </w:num>
  <w:num w:numId="25">
    <w:abstractNumId w:val="57"/>
  </w:num>
  <w:num w:numId="26">
    <w:abstractNumId w:val="76"/>
  </w:num>
  <w:num w:numId="27">
    <w:abstractNumId w:val="69"/>
  </w:num>
  <w:num w:numId="28">
    <w:abstractNumId w:val="12"/>
  </w:num>
  <w:num w:numId="29">
    <w:abstractNumId w:val="40"/>
  </w:num>
  <w:num w:numId="30">
    <w:abstractNumId w:val="65"/>
  </w:num>
  <w:num w:numId="31">
    <w:abstractNumId w:val="67"/>
  </w:num>
  <w:num w:numId="32">
    <w:abstractNumId w:val="23"/>
  </w:num>
  <w:num w:numId="33">
    <w:abstractNumId w:val="22"/>
  </w:num>
  <w:num w:numId="34">
    <w:abstractNumId w:val="27"/>
  </w:num>
  <w:num w:numId="35">
    <w:abstractNumId w:val="41"/>
  </w:num>
  <w:num w:numId="36">
    <w:abstractNumId w:val="7"/>
  </w:num>
  <w:num w:numId="37">
    <w:abstractNumId w:val="31"/>
  </w:num>
  <w:num w:numId="38">
    <w:abstractNumId w:val="5"/>
  </w:num>
  <w:num w:numId="39">
    <w:abstractNumId w:val="44"/>
  </w:num>
  <w:num w:numId="40">
    <w:abstractNumId w:val="35"/>
  </w:num>
  <w:num w:numId="41">
    <w:abstractNumId w:val="84"/>
  </w:num>
  <w:num w:numId="42">
    <w:abstractNumId w:val="38"/>
  </w:num>
  <w:num w:numId="43">
    <w:abstractNumId w:val="28"/>
  </w:num>
  <w:num w:numId="44">
    <w:abstractNumId w:val="80"/>
  </w:num>
  <w:num w:numId="45">
    <w:abstractNumId w:val="1"/>
  </w:num>
  <w:num w:numId="46">
    <w:abstractNumId w:val="70"/>
  </w:num>
  <w:num w:numId="47">
    <w:abstractNumId w:val="19"/>
  </w:num>
  <w:num w:numId="48">
    <w:abstractNumId w:val="8"/>
  </w:num>
  <w:num w:numId="49">
    <w:abstractNumId w:val="43"/>
  </w:num>
  <w:num w:numId="50">
    <w:abstractNumId w:val="34"/>
  </w:num>
  <w:num w:numId="51">
    <w:abstractNumId w:val="39"/>
  </w:num>
  <w:num w:numId="52">
    <w:abstractNumId w:val="4"/>
  </w:num>
  <w:num w:numId="53">
    <w:abstractNumId w:val="10"/>
  </w:num>
  <w:num w:numId="54">
    <w:abstractNumId w:val="0"/>
  </w:num>
  <w:num w:numId="55">
    <w:abstractNumId w:val="60"/>
  </w:num>
  <w:num w:numId="56">
    <w:abstractNumId w:val="73"/>
  </w:num>
  <w:num w:numId="57">
    <w:abstractNumId w:val="66"/>
  </w:num>
  <w:num w:numId="58">
    <w:abstractNumId w:val="71"/>
  </w:num>
  <w:num w:numId="59">
    <w:abstractNumId w:val="58"/>
  </w:num>
  <w:num w:numId="60">
    <w:abstractNumId w:val="68"/>
  </w:num>
  <w:num w:numId="61">
    <w:abstractNumId w:val="74"/>
  </w:num>
  <w:num w:numId="62">
    <w:abstractNumId w:val="15"/>
  </w:num>
  <w:num w:numId="63">
    <w:abstractNumId w:val="78"/>
  </w:num>
  <w:num w:numId="64">
    <w:abstractNumId w:val="50"/>
  </w:num>
  <w:num w:numId="65">
    <w:abstractNumId w:val="82"/>
  </w:num>
  <w:num w:numId="66">
    <w:abstractNumId w:val="20"/>
  </w:num>
  <w:num w:numId="67">
    <w:abstractNumId w:val="85"/>
  </w:num>
  <w:num w:numId="68">
    <w:abstractNumId w:val="2"/>
  </w:num>
  <w:num w:numId="69">
    <w:abstractNumId w:val="13"/>
  </w:num>
  <w:num w:numId="70">
    <w:abstractNumId w:val="11"/>
  </w:num>
  <w:num w:numId="71">
    <w:abstractNumId w:val="46"/>
  </w:num>
  <w:num w:numId="72">
    <w:abstractNumId w:val="49"/>
  </w:num>
  <w:num w:numId="73">
    <w:abstractNumId w:val="17"/>
  </w:num>
  <w:num w:numId="74">
    <w:abstractNumId w:val="14"/>
  </w:num>
  <w:num w:numId="75">
    <w:abstractNumId w:val="25"/>
  </w:num>
  <w:num w:numId="76">
    <w:abstractNumId w:val="24"/>
  </w:num>
  <w:num w:numId="77">
    <w:abstractNumId w:val="61"/>
  </w:num>
  <w:num w:numId="78">
    <w:abstractNumId w:val="30"/>
  </w:num>
  <w:num w:numId="79">
    <w:abstractNumId w:val="33"/>
  </w:num>
  <w:num w:numId="80">
    <w:abstractNumId w:val="83"/>
  </w:num>
  <w:num w:numId="81">
    <w:abstractNumId w:val="51"/>
  </w:num>
  <w:num w:numId="82">
    <w:abstractNumId w:val="48"/>
  </w:num>
  <w:num w:numId="83">
    <w:abstractNumId w:val="54"/>
  </w:num>
  <w:num w:numId="84">
    <w:abstractNumId w:val="62"/>
  </w:num>
  <w:num w:numId="85">
    <w:abstractNumId w:val="56"/>
  </w:num>
  <w:num w:numId="86">
    <w:abstractNumId w:val="18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hideSpellingErrors/>
  <w:hideGrammaticalErrors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67AC"/>
    <w:rsid w:val="00007900"/>
    <w:rsid w:val="00011A83"/>
    <w:rsid w:val="000239F0"/>
    <w:rsid w:val="00023C50"/>
    <w:rsid w:val="00024379"/>
    <w:rsid w:val="000267EB"/>
    <w:rsid w:val="00026A38"/>
    <w:rsid w:val="00036AF0"/>
    <w:rsid w:val="00040370"/>
    <w:rsid w:val="00046C5D"/>
    <w:rsid w:val="0005595F"/>
    <w:rsid w:val="00057C93"/>
    <w:rsid w:val="00063218"/>
    <w:rsid w:val="000738F3"/>
    <w:rsid w:val="00075E2F"/>
    <w:rsid w:val="00080532"/>
    <w:rsid w:val="0008105F"/>
    <w:rsid w:val="0008244A"/>
    <w:rsid w:val="0008254D"/>
    <w:rsid w:val="000849F6"/>
    <w:rsid w:val="0008724F"/>
    <w:rsid w:val="000909A5"/>
    <w:rsid w:val="00095B20"/>
    <w:rsid w:val="00095E77"/>
    <w:rsid w:val="0009658A"/>
    <w:rsid w:val="000A364D"/>
    <w:rsid w:val="000A3C01"/>
    <w:rsid w:val="000A569C"/>
    <w:rsid w:val="000A7DAB"/>
    <w:rsid w:val="000C07A5"/>
    <w:rsid w:val="000C5A9E"/>
    <w:rsid w:val="000C5CCC"/>
    <w:rsid w:val="000C6183"/>
    <w:rsid w:val="000C669C"/>
    <w:rsid w:val="000C77DC"/>
    <w:rsid w:val="000D080D"/>
    <w:rsid w:val="000D0B6D"/>
    <w:rsid w:val="000D412E"/>
    <w:rsid w:val="000D57F8"/>
    <w:rsid w:val="000D702C"/>
    <w:rsid w:val="000D7F79"/>
    <w:rsid w:val="000E0DBA"/>
    <w:rsid w:val="000E1AA3"/>
    <w:rsid w:val="000F7C2C"/>
    <w:rsid w:val="00102ED8"/>
    <w:rsid w:val="0010499B"/>
    <w:rsid w:val="00112953"/>
    <w:rsid w:val="00117DD1"/>
    <w:rsid w:val="00120EEF"/>
    <w:rsid w:val="00121879"/>
    <w:rsid w:val="00123C08"/>
    <w:rsid w:val="00133953"/>
    <w:rsid w:val="00133B0C"/>
    <w:rsid w:val="00134C5C"/>
    <w:rsid w:val="00137F34"/>
    <w:rsid w:val="0014263E"/>
    <w:rsid w:val="0014333E"/>
    <w:rsid w:val="00145FE4"/>
    <w:rsid w:val="001470B9"/>
    <w:rsid w:val="001473AF"/>
    <w:rsid w:val="00150B89"/>
    <w:rsid w:val="001516A5"/>
    <w:rsid w:val="00153DE8"/>
    <w:rsid w:val="0016063F"/>
    <w:rsid w:val="00160D8A"/>
    <w:rsid w:val="001644C9"/>
    <w:rsid w:val="001667AC"/>
    <w:rsid w:val="001703DA"/>
    <w:rsid w:val="001720B1"/>
    <w:rsid w:val="00172B77"/>
    <w:rsid w:val="001837AB"/>
    <w:rsid w:val="00190E53"/>
    <w:rsid w:val="00193E40"/>
    <w:rsid w:val="0019769F"/>
    <w:rsid w:val="001A0256"/>
    <w:rsid w:val="001A75D8"/>
    <w:rsid w:val="001B3A44"/>
    <w:rsid w:val="001B447B"/>
    <w:rsid w:val="001B46AC"/>
    <w:rsid w:val="001B514D"/>
    <w:rsid w:val="001B61C4"/>
    <w:rsid w:val="001C0B3E"/>
    <w:rsid w:val="001C2890"/>
    <w:rsid w:val="001C4F9F"/>
    <w:rsid w:val="001D17F9"/>
    <w:rsid w:val="001D2F48"/>
    <w:rsid w:val="001F2F42"/>
    <w:rsid w:val="001F4C14"/>
    <w:rsid w:val="00200F71"/>
    <w:rsid w:val="0020354F"/>
    <w:rsid w:val="002037CD"/>
    <w:rsid w:val="002062E7"/>
    <w:rsid w:val="00206EF6"/>
    <w:rsid w:val="00207F4D"/>
    <w:rsid w:val="00210E14"/>
    <w:rsid w:val="0021240B"/>
    <w:rsid w:val="0021308D"/>
    <w:rsid w:val="00216572"/>
    <w:rsid w:val="00216877"/>
    <w:rsid w:val="002172D1"/>
    <w:rsid w:val="00222351"/>
    <w:rsid w:val="00222523"/>
    <w:rsid w:val="00224EA4"/>
    <w:rsid w:val="0022627C"/>
    <w:rsid w:val="00226585"/>
    <w:rsid w:val="0022700C"/>
    <w:rsid w:val="00233178"/>
    <w:rsid w:val="00233E40"/>
    <w:rsid w:val="002349AA"/>
    <w:rsid w:val="00234B5D"/>
    <w:rsid w:val="00242ACF"/>
    <w:rsid w:val="00242E77"/>
    <w:rsid w:val="00244096"/>
    <w:rsid w:val="00247EF5"/>
    <w:rsid w:val="00260978"/>
    <w:rsid w:val="00260F96"/>
    <w:rsid w:val="00264A45"/>
    <w:rsid w:val="00273E4C"/>
    <w:rsid w:val="00273F86"/>
    <w:rsid w:val="00275361"/>
    <w:rsid w:val="00290D84"/>
    <w:rsid w:val="002940B6"/>
    <w:rsid w:val="00294CD1"/>
    <w:rsid w:val="00296524"/>
    <w:rsid w:val="002A4070"/>
    <w:rsid w:val="002A40F6"/>
    <w:rsid w:val="002A5504"/>
    <w:rsid w:val="002A56CA"/>
    <w:rsid w:val="002A5FFD"/>
    <w:rsid w:val="002A7088"/>
    <w:rsid w:val="002B09DF"/>
    <w:rsid w:val="002B0C11"/>
    <w:rsid w:val="002B334D"/>
    <w:rsid w:val="002B6596"/>
    <w:rsid w:val="002B6F25"/>
    <w:rsid w:val="002C0F65"/>
    <w:rsid w:val="002C247A"/>
    <w:rsid w:val="002C363D"/>
    <w:rsid w:val="002C619F"/>
    <w:rsid w:val="002D0E37"/>
    <w:rsid w:val="002D6CAE"/>
    <w:rsid w:val="002E1CA6"/>
    <w:rsid w:val="002E4FA0"/>
    <w:rsid w:val="002E6591"/>
    <w:rsid w:val="002F001C"/>
    <w:rsid w:val="00300995"/>
    <w:rsid w:val="00301D42"/>
    <w:rsid w:val="003025AA"/>
    <w:rsid w:val="00304CE8"/>
    <w:rsid w:val="00307634"/>
    <w:rsid w:val="00312022"/>
    <w:rsid w:val="00312D5C"/>
    <w:rsid w:val="00321142"/>
    <w:rsid w:val="003310A8"/>
    <w:rsid w:val="00331813"/>
    <w:rsid w:val="00332A07"/>
    <w:rsid w:val="00333BE9"/>
    <w:rsid w:val="0033592C"/>
    <w:rsid w:val="00337BAC"/>
    <w:rsid w:val="00344EB8"/>
    <w:rsid w:val="003455E5"/>
    <w:rsid w:val="0035080C"/>
    <w:rsid w:val="00352768"/>
    <w:rsid w:val="00354164"/>
    <w:rsid w:val="00355165"/>
    <w:rsid w:val="003579FB"/>
    <w:rsid w:val="00360120"/>
    <w:rsid w:val="00360E54"/>
    <w:rsid w:val="00360F6D"/>
    <w:rsid w:val="00366630"/>
    <w:rsid w:val="00367764"/>
    <w:rsid w:val="00374F79"/>
    <w:rsid w:val="00376674"/>
    <w:rsid w:val="00376A6C"/>
    <w:rsid w:val="003770D1"/>
    <w:rsid w:val="00377280"/>
    <w:rsid w:val="00377594"/>
    <w:rsid w:val="00382C96"/>
    <w:rsid w:val="00383D91"/>
    <w:rsid w:val="00384ED7"/>
    <w:rsid w:val="003862C8"/>
    <w:rsid w:val="00386E1A"/>
    <w:rsid w:val="00390B4B"/>
    <w:rsid w:val="00393CD8"/>
    <w:rsid w:val="00395CD7"/>
    <w:rsid w:val="00396F40"/>
    <w:rsid w:val="003A120B"/>
    <w:rsid w:val="003A282B"/>
    <w:rsid w:val="003A46A0"/>
    <w:rsid w:val="003B5D68"/>
    <w:rsid w:val="003B76A0"/>
    <w:rsid w:val="003C0E1A"/>
    <w:rsid w:val="003C5725"/>
    <w:rsid w:val="003C6CE6"/>
    <w:rsid w:val="003D2401"/>
    <w:rsid w:val="003D6442"/>
    <w:rsid w:val="003E2E46"/>
    <w:rsid w:val="003E584C"/>
    <w:rsid w:val="003E67A8"/>
    <w:rsid w:val="003E718B"/>
    <w:rsid w:val="003F0DD3"/>
    <w:rsid w:val="003F0F2D"/>
    <w:rsid w:val="003F5E82"/>
    <w:rsid w:val="003F5EB6"/>
    <w:rsid w:val="00403DC8"/>
    <w:rsid w:val="00406E7B"/>
    <w:rsid w:val="00410945"/>
    <w:rsid w:val="00411DDC"/>
    <w:rsid w:val="004175E2"/>
    <w:rsid w:val="00417842"/>
    <w:rsid w:val="00422A70"/>
    <w:rsid w:val="00422C10"/>
    <w:rsid w:val="004259CB"/>
    <w:rsid w:val="0043045E"/>
    <w:rsid w:val="00432A37"/>
    <w:rsid w:val="00432F4B"/>
    <w:rsid w:val="00435D23"/>
    <w:rsid w:val="00435F17"/>
    <w:rsid w:val="00446612"/>
    <w:rsid w:val="00451E47"/>
    <w:rsid w:val="00455EE3"/>
    <w:rsid w:val="00456DFA"/>
    <w:rsid w:val="00464029"/>
    <w:rsid w:val="004724FC"/>
    <w:rsid w:val="00472B80"/>
    <w:rsid w:val="00481997"/>
    <w:rsid w:val="00485B4A"/>
    <w:rsid w:val="0048700F"/>
    <w:rsid w:val="004944FC"/>
    <w:rsid w:val="00495905"/>
    <w:rsid w:val="004A58CD"/>
    <w:rsid w:val="004B05EC"/>
    <w:rsid w:val="004B223E"/>
    <w:rsid w:val="004B3CAE"/>
    <w:rsid w:val="004B42B1"/>
    <w:rsid w:val="004C3CED"/>
    <w:rsid w:val="004C3F07"/>
    <w:rsid w:val="004C6BFF"/>
    <w:rsid w:val="004C7F4A"/>
    <w:rsid w:val="004D3D43"/>
    <w:rsid w:val="004D5046"/>
    <w:rsid w:val="004D785D"/>
    <w:rsid w:val="004E0697"/>
    <w:rsid w:val="004F2C80"/>
    <w:rsid w:val="004F775B"/>
    <w:rsid w:val="00512AF1"/>
    <w:rsid w:val="00512E86"/>
    <w:rsid w:val="00520867"/>
    <w:rsid w:val="0052151E"/>
    <w:rsid w:val="00523418"/>
    <w:rsid w:val="0052781D"/>
    <w:rsid w:val="0053611B"/>
    <w:rsid w:val="005374F2"/>
    <w:rsid w:val="0054213A"/>
    <w:rsid w:val="00542657"/>
    <w:rsid w:val="005461A7"/>
    <w:rsid w:val="005464E1"/>
    <w:rsid w:val="00546CF2"/>
    <w:rsid w:val="00547895"/>
    <w:rsid w:val="00547B2E"/>
    <w:rsid w:val="00556CCA"/>
    <w:rsid w:val="0056031D"/>
    <w:rsid w:val="00565D40"/>
    <w:rsid w:val="0057385E"/>
    <w:rsid w:val="00577A97"/>
    <w:rsid w:val="00580C81"/>
    <w:rsid w:val="005838D8"/>
    <w:rsid w:val="005863CC"/>
    <w:rsid w:val="005868A0"/>
    <w:rsid w:val="0058758C"/>
    <w:rsid w:val="00587D87"/>
    <w:rsid w:val="00595D8F"/>
    <w:rsid w:val="00597D7D"/>
    <w:rsid w:val="005A1B41"/>
    <w:rsid w:val="005A32F5"/>
    <w:rsid w:val="005A3788"/>
    <w:rsid w:val="005A6386"/>
    <w:rsid w:val="005B34E9"/>
    <w:rsid w:val="005B63C8"/>
    <w:rsid w:val="005B73C7"/>
    <w:rsid w:val="005C1228"/>
    <w:rsid w:val="005C21CA"/>
    <w:rsid w:val="005C39BD"/>
    <w:rsid w:val="005C53BA"/>
    <w:rsid w:val="005E0173"/>
    <w:rsid w:val="005E044D"/>
    <w:rsid w:val="005E2A77"/>
    <w:rsid w:val="005F033B"/>
    <w:rsid w:val="005F0763"/>
    <w:rsid w:val="005F1C8E"/>
    <w:rsid w:val="005F2C1C"/>
    <w:rsid w:val="005F33F4"/>
    <w:rsid w:val="005F51B2"/>
    <w:rsid w:val="005F6C69"/>
    <w:rsid w:val="00604813"/>
    <w:rsid w:val="00610C3D"/>
    <w:rsid w:val="0061565A"/>
    <w:rsid w:val="00616E7D"/>
    <w:rsid w:val="00620087"/>
    <w:rsid w:val="00627812"/>
    <w:rsid w:val="00627FEB"/>
    <w:rsid w:val="00633D5E"/>
    <w:rsid w:val="006348F2"/>
    <w:rsid w:val="0063592B"/>
    <w:rsid w:val="00636130"/>
    <w:rsid w:val="00636D12"/>
    <w:rsid w:val="00637503"/>
    <w:rsid w:val="00640EBD"/>
    <w:rsid w:val="0064151C"/>
    <w:rsid w:val="00642BBE"/>
    <w:rsid w:val="00647F30"/>
    <w:rsid w:val="00651879"/>
    <w:rsid w:val="00652926"/>
    <w:rsid w:val="006746EA"/>
    <w:rsid w:val="006824C3"/>
    <w:rsid w:val="006845BC"/>
    <w:rsid w:val="0068783E"/>
    <w:rsid w:val="00687D1F"/>
    <w:rsid w:val="006915F7"/>
    <w:rsid w:val="00693F6E"/>
    <w:rsid w:val="00695250"/>
    <w:rsid w:val="00696268"/>
    <w:rsid w:val="006B2869"/>
    <w:rsid w:val="006B7071"/>
    <w:rsid w:val="006C01FE"/>
    <w:rsid w:val="006C12F4"/>
    <w:rsid w:val="006C1CA3"/>
    <w:rsid w:val="006C472C"/>
    <w:rsid w:val="006C5E14"/>
    <w:rsid w:val="006D03EA"/>
    <w:rsid w:val="006D489B"/>
    <w:rsid w:val="006D5D83"/>
    <w:rsid w:val="006E044B"/>
    <w:rsid w:val="006E23A1"/>
    <w:rsid w:val="006E2FF7"/>
    <w:rsid w:val="006E5608"/>
    <w:rsid w:val="006E59EB"/>
    <w:rsid w:val="006E62B4"/>
    <w:rsid w:val="006F1D67"/>
    <w:rsid w:val="006F47D4"/>
    <w:rsid w:val="0070587E"/>
    <w:rsid w:val="0070789A"/>
    <w:rsid w:val="00710277"/>
    <w:rsid w:val="007130E4"/>
    <w:rsid w:val="007200AC"/>
    <w:rsid w:val="00720106"/>
    <w:rsid w:val="0072211D"/>
    <w:rsid w:val="007230D1"/>
    <w:rsid w:val="0072528F"/>
    <w:rsid w:val="00725E16"/>
    <w:rsid w:val="00727DFC"/>
    <w:rsid w:val="0073255F"/>
    <w:rsid w:val="00732C75"/>
    <w:rsid w:val="00736AF3"/>
    <w:rsid w:val="00737A64"/>
    <w:rsid w:val="0074207D"/>
    <w:rsid w:val="00742BE0"/>
    <w:rsid w:val="00747CB8"/>
    <w:rsid w:val="00751596"/>
    <w:rsid w:val="00751E2F"/>
    <w:rsid w:val="007531A6"/>
    <w:rsid w:val="007562E5"/>
    <w:rsid w:val="00756D3D"/>
    <w:rsid w:val="00761408"/>
    <w:rsid w:val="00764F1F"/>
    <w:rsid w:val="00765CD2"/>
    <w:rsid w:val="00770982"/>
    <w:rsid w:val="00773E62"/>
    <w:rsid w:val="00773EF4"/>
    <w:rsid w:val="00774766"/>
    <w:rsid w:val="00783C83"/>
    <w:rsid w:val="00791260"/>
    <w:rsid w:val="007A1DFD"/>
    <w:rsid w:val="007A4AF1"/>
    <w:rsid w:val="007A4FD9"/>
    <w:rsid w:val="007B3DB0"/>
    <w:rsid w:val="007C1565"/>
    <w:rsid w:val="007D054B"/>
    <w:rsid w:val="007D1640"/>
    <w:rsid w:val="007D2B1C"/>
    <w:rsid w:val="007D446A"/>
    <w:rsid w:val="007D7935"/>
    <w:rsid w:val="007E161C"/>
    <w:rsid w:val="007E2D0E"/>
    <w:rsid w:val="007E57DA"/>
    <w:rsid w:val="007E5FB8"/>
    <w:rsid w:val="007F0EB0"/>
    <w:rsid w:val="007F2566"/>
    <w:rsid w:val="007F5D6C"/>
    <w:rsid w:val="007F6F6A"/>
    <w:rsid w:val="00803B16"/>
    <w:rsid w:val="00807AEA"/>
    <w:rsid w:val="008126E0"/>
    <w:rsid w:val="00812897"/>
    <w:rsid w:val="008160FC"/>
    <w:rsid w:val="00816E05"/>
    <w:rsid w:val="00822B17"/>
    <w:rsid w:val="00823AB0"/>
    <w:rsid w:val="00827009"/>
    <w:rsid w:val="00827B28"/>
    <w:rsid w:val="00832040"/>
    <w:rsid w:val="00844DD4"/>
    <w:rsid w:val="008461DC"/>
    <w:rsid w:val="00850923"/>
    <w:rsid w:val="00855BD8"/>
    <w:rsid w:val="00860144"/>
    <w:rsid w:val="0086106A"/>
    <w:rsid w:val="008658B5"/>
    <w:rsid w:val="0086717B"/>
    <w:rsid w:val="00870246"/>
    <w:rsid w:val="00871F6A"/>
    <w:rsid w:val="00872466"/>
    <w:rsid w:val="00880CCB"/>
    <w:rsid w:val="00883F1E"/>
    <w:rsid w:val="00886517"/>
    <w:rsid w:val="00890DD5"/>
    <w:rsid w:val="0089736A"/>
    <w:rsid w:val="008A2D6D"/>
    <w:rsid w:val="008A3453"/>
    <w:rsid w:val="008A6994"/>
    <w:rsid w:val="008A7570"/>
    <w:rsid w:val="008B0CE3"/>
    <w:rsid w:val="008B23BC"/>
    <w:rsid w:val="008B29B4"/>
    <w:rsid w:val="008B4E30"/>
    <w:rsid w:val="008B6F8C"/>
    <w:rsid w:val="008B7C56"/>
    <w:rsid w:val="008B7D88"/>
    <w:rsid w:val="008C1167"/>
    <w:rsid w:val="008C26B7"/>
    <w:rsid w:val="008C30E2"/>
    <w:rsid w:val="008C4C6A"/>
    <w:rsid w:val="008C7E6D"/>
    <w:rsid w:val="008D409F"/>
    <w:rsid w:val="008D554B"/>
    <w:rsid w:val="008D6CF3"/>
    <w:rsid w:val="008D7D74"/>
    <w:rsid w:val="008E0819"/>
    <w:rsid w:val="008E3262"/>
    <w:rsid w:val="008E41AD"/>
    <w:rsid w:val="008E5824"/>
    <w:rsid w:val="008E65BE"/>
    <w:rsid w:val="008F0FEC"/>
    <w:rsid w:val="008F1A0D"/>
    <w:rsid w:val="008F1E09"/>
    <w:rsid w:val="008F22D3"/>
    <w:rsid w:val="008F695A"/>
    <w:rsid w:val="008F7F91"/>
    <w:rsid w:val="00901734"/>
    <w:rsid w:val="00902362"/>
    <w:rsid w:val="00904E74"/>
    <w:rsid w:val="00906129"/>
    <w:rsid w:val="00907B8B"/>
    <w:rsid w:val="00916A46"/>
    <w:rsid w:val="00917906"/>
    <w:rsid w:val="009201B5"/>
    <w:rsid w:val="00921590"/>
    <w:rsid w:val="00922263"/>
    <w:rsid w:val="00923382"/>
    <w:rsid w:val="009263AD"/>
    <w:rsid w:val="00930105"/>
    <w:rsid w:val="00935707"/>
    <w:rsid w:val="00935DFE"/>
    <w:rsid w:val="009416B5"/>
    <w:rsid w:val="009418FB"/>
    <w:rsid w:val="00942853"/>
    <w:rsid w:val="00944664"/>
    <w:rsid w:val="009458B4"/>
    <w:rsid w:val="00946569"/>
    <w:rsid w:val="00947993"/>
    <w:rsid w:val="00947E34"/>
    <w:rsid w:val="009510E7"/>
    <w:rsid w:val="009523E7"/>
    <w:rsid w:val="00954A21"/>
    <w:rsid w:val="0095519F"/>
    <w:rsid w:val="009555D5"/>
    <w:rsid w:val="00957955"/>
    <w:rsid w:val="009627D4"/>
    <w:rsid w:val="0096730F"/>
    <w:rsid w:val="0097238A"/>
    <w:rsid w:val="00974482"/>
    <w:rsid w:val="00980210"/>
    <w:rsid w:val="00980A7D"/>
    <w:rsid w:val="00980C24"/>
    <w:rsid w:val="00982A05"/>
    <w:rsid w:val="0098742B"/>
    <w:rsid w:val="009874C4"/>
    <w:rsid w:val="009875AE"/>
    <w:rsid w:val="00992BD2"/>
    <w:rsid w:val="0099695C"/>
    <w:rsid w:val="00996A46"/>
    <w:rsid w:val="009A13BE"/>
    <w:rsid w:val="009A2601"/>
    <w:rsid w:val="009A28EF"/>
    <w:rsid w:val="009A34D4"/>
    <w:rsid w:val="009A549B"/>
    <w:rsid w:val="009A615C"/>
    <w:rsid w:val="009B11B7"/>
    <w:rsid w:val="009B200C"/>
    <w:rsid w:val="009B6F92"/>
    <w:rsid w:val="009C5DE8"/>
    <w:rsid w:val="009D277D"/>
    <w:rsid w:val="009E032D"/>
    <w:rsid w:val="009E154E"/>
    <w:rsid w:val="009E4896"/>
    <w:rsid w:val="00A01481"/>
    <w:rsid w:val="00A04F2E"/>
    <w:rsid w:val="00A052BF"/>
    <w:rsid w:val="00A0585F"/>
    <w:rsid w:val="00A07F3A"/>
    <w:rsid w:val="00A124BE"/>
    <w:rsid w:val="00A148A2"/>
    <w:rsid w:val="00A15004"/>
    <w:rsid w:val="00A2047D"/>
    <w:rsid w:val="00A234DF"/>
    <w:rsid w:val="00A24CA6"/>
    <w:rsid w:val="00A27DD7"/>
    <w:rsid w:val="00A27DF2"/>
    <w:rsid w:val="00A318B7"/>
    <w:rsid w:val="00A3255B"/>
    <w:rsid w:val="00A342ED"/>
    <w:rsid w:val="00A403A8"/>
    <w:rsid w:val="00A41013"/>
    <w:rsid w:val="00A42ABB"/>
    <w:rsid w:val="00A42AD8"/>
    <w:rsid w:val="00A42D9A"/>
    <w:rsid w:val="00A447E5"/>
    <w:rsid w:val="00A504F8"/>
    <w:rsid w:val="00A52CEC"/>
    <w:rsid w:val="00A60582"/>
    <w:rsid w:val="00A60636"/>
    <w:rsid w:val="00A7241D"/>
    <w:rsid w:val="00A74E6B"/>
    <w:rsid w:val="00A84EB8"/>
    <w:rsid w:val="00A874F8"/>
    <w:rsid w:val="00A9202E"/>
    <w:rsid w:val="00A9754E"/>
    <w:rsid w:val="00AA2E28"/>
    <w:rsid w:val="00AA308C"/>
    <w:rsid w:val="00AA3667"/>
    <w:rsid w:val="00AA438C"/>
    <w:rsid w:val="00AA5123"/>
    <w:rsid w:val="00AA6E49"/>
    <w:rsid w:val="00AA75D9"/>
    <w:rsid w:val="00AC1C39"/>
    <w:rsid w:val="00AC45D3"/>
    <w:rsid w:val="00AC4749"/>
    <w:rsid w:val="00AD50ED"/>
    <w:rsid w:val="00AD5301"/>
    <w:rsid w:val="00AD5C60"/>
    <w:rsid w:val="00AD5DFB"/>
    <w:rsid w:val="00AD5E54"/>
    <w:rsid w:val="00AD6092"/>
    <w:rsid w:val="00AD7602"/>
    <w:rsid w:val="00AE156B"/>
    <w:rsid w:val="00AE269A"/>
    <w:rsid w:val="00AE2F32"/>
    <w:rsid w:val="00AF2E77"/>
    <w:rsid w:val="00AF364C"/>
    <w:rsid w:val="00AF5F0A"/>
    <w:rsid w:val="00B01A42"/>
    <w:rsid w:val="00B05826"/>
    <w:rsid w:val="00B12CF9"/>
    <w:rsid w:val="00B16FB6"/>
    <w:rsid w:val="00B17853"/>
    <w:rsid w:val="00B2325F"/>
    <w:rsid w:val="00B23A40"/>
    <w:rsid w:val="00B23E8C"/>
    <w:rsid w:val="00B25C72"/>
    <w:rsid w:val="00B27F96"/>
    <w:rsid w:val="00B361AF"/>
    <w:rsid w:val="00B40E03"/>
    <w:rsid w:val="00B44689"/>
    <w:rsid w:val="00B44CFD"/>
    <w:rsid w:val="00B44E0D"/>
    <w:rsid w:val="00B45F37"/>
    <w:rsid w:val="00B46C0A"/>
    <w:rsid w:val="00B5353D"/>
    <w:rsid w:val="00B56660"/>
    <w:rsid w:val="00B62EFA"/>
    <w:rsid w:val="00B64696"/>
    <w:rsid w:val="00B67511"/>
    <w:rsid w:val="00B70660"/>
    <w:rsid w:val="00B70F64"/>
    <w:rsid w:val="00B71697"/>
    <w:rsid w:val="00B71BC9"/>
    <w:rsid w:val="00B75B40"/>
    <w:rsid w:val="00B81A24"/>
    <w:rsid w:val="00B828EF"/>
    <w:rsid w:val="00B84F97"/>
    <w:rsid w:val="00B91FD8"/>
    <w:rsid w:val="00B95163"/>
    <w:rsid w:val="00BA43E2"/>
    <w:rsid w:val="00BB0A68"/>
    <w:rsid w:val="00BB0E70"/>
    <w:rsid w:val="00BB1FBB"/>
    <w:rsid w:val="00BB62B4"/>
    <w:rsid w:val="00BB7894"/>
    <w:rsid w:val="00BC0308"/>
    <w:rsid w:val="00BC03BB"/>
    <w:rsid w:val="00BC287E"/>
    <w:rsid w:val="00BC3754"/>
    <w:rsid w:val="00BC3811"/>
    <w:rsid w:val="00BC5106"/>
    <w:rsid w:val="00BC6159"/>
    <w:rsid w:val="00BC6D50"/>
    <w:rsid w:val="00BD2F46"/>
    <w:rsid w:val="00BD3616"/>
    <w:rsid w:val="00BD3C76"/>
    <w:rsid w:val="00BD5AC3"/>
    <w:rsid w:val="00BE0C86"/>
    <w:rsid w:val="00BE31C2"/>
    <w:rsid w:val="00BE399F"/>
    <w:rsid w:val="00BE54D4"/>
    <w:rsid w:val="00BE5D56"/>
    <w:rsid w:val="00BF1396"/>
    <w:rsid w:val="00BF173B"/>
    <w:rsid w:val="00BF2026"/>
    <w:rsid w:val="00C01E0F"/>
    <w:rsid w:val="00C01EBC"/>
    <w:rsid w:val="00C02871"/>
    <w:rsid w:val="00C043C8"/>
    <w:rsid w:val="00C045B2"/>
    <w:rsid w:val="00C04D78"/>
    <w:rsid w:val="00C0652B"/>
    <w:rsid w:val="00C10E10"/>
    <w:rsid w:val="00C1199E"/>
    <w:rsid w:val="00C129FF"/>
    <w:rsid w:val="00C12F61"/>
    <w:rsid w:val="00C1319A"/>
    <w:rsid w:val="00C17721"/>
    <w:rsid w:val="00C265B5"/>
    <w:rsid w:val="00C27BD1"/>
    <w:rsid w:val="00C27E6B"/>
    <w:rsid w:val="00C36C37"/>
    <w:rsid w:val="00C37E8E"/>
    <w:rsid w:val="00C41772"/>
    <w:rsid w:val="00C46F36"/>
    <w:rsid w:val="00C523D0"/>
    <w:rsid w:val="00C5333B"/>
    <w:rsid w:val="00C546FE"/>
    <w:rsid w:val="00C54B10"/>
    <w:rsid w:val="00C556BB"/>
    <w:rsid w:val="00C57911"/>
    <w:rsid w:val="00C657C7"/>
    <w:rsid w:val="00C74278"/>
    <w:rsid w:val="00C7472A"/>
    <w:rsid w:val="00C767F6"/>
    <w:rsid w:val="00C76942"/>
    <w:rsid w:val="00C816ED"/>
    <w:rsid w:val="00C826A3"/>
    <w:rsid w:val="00CA1716"/>
    <w:rsid w:val="00CA4D04"/>
    <w:rsid w:val="00CC4DD1"/>
    <w:rsid w:val="00CD3B89"/>
    <w:rsid w:val="00CD4D3A"/>
    <w:rsid w:val="00CD5A30"/>
    <w:rsid w:val="00CD7E00"/>
    <w:rsid w:val="00CF11B9"/>
    <w:rsid w:val="00CF301A"/>
    <w:rsid w:val="00CF5526"/>
    <w:rsid w:val="00D000AD"/>
    <w:rsid w:val="00D01DCE"/>
    <w:rsid w:val="00D02890"/>
    <w:rsid w:val="00D0556A"/>
    <w:rsid w:val="00D21A0F"/>
    <w:rsid w:val="00D24317"/>
    <w:rsid w:val="00D32796"/>
    <w:rsid w:val="00D33DB0"/>
    <w:rsid w:val="00D353E0"/>
    <w:rsid w:val="00D36DC6"/>
    <w:rsid w:val="00D45B3F"/>
    <w:rsid w:val="00D51FFB"/>
    <w:rsid w:val="00D56570"/>
    <w:rsid w:val="00D6047F"/>
    <w:rsid w:val="00D617ED"/>
    <w:rsid w:val="00D67B60"/>
    <w:rsid w:val="00D70D08"/>
    <w:rsid w:val="00D72221"/>
    <w:rsid w:val="00D7250C"/>
    <w:rsid w:val="00D725A7"/>
    <w:rsid w:val="00D86888"/>
    <w:rsid w:val="00D87988"/>
    <w:rsid w:val="00D87FAE"/>
    <w:rsid w:val="00D94929"/>
    <w:rsid w:val="00D97858"/>
    <w:rsid w:val="00DA4FFA"/>
    <w:rsid w:val="00DC14FF"/>
    <w:rsid w:val="00DC31AB"/>
    <w:rsid w:val="00DC5528"/>
    <w:rsid w:val="00DD21CE"/>
    <w:rsid w:val="00DD5AC1"/>
    <w:rsid w:val="00DD61E1"/>
    <w:rsid w:val="00DD7112"/>
    <w:rsid w:val="00DE32D5"/>
    <w:rsid w:val="00DE47EF"/>
    <w:rsid w:val="00DE4FDA"/>
    <w:rsid w:val="00DE67B6"/>
    <w:rsid w:val="00DF01BB"/>
    <w:rsid w:val="00DF77F2"/>
    <w:rsid w:val="00DF7E89"/>
    <w:rsid w:val="00E02C8E"/>
    <w:rsid w:val="00E0322E"/>
    <w:rsid w:val="00E0585B"/>
    <w:rsid w:val="00E10539"/>
    <w:rsid w:val="00E1170E"/>
    <w:rsid w:val="00E11A79"/>
    <w:rsid w:val="00E11C77"/>
    <w:rsid w:val="00E1239E"/>
    <w:rsid w:val="00E126E3"/>
    <w:rsid w:val="00E15651"/>
    <w:rsid w:val="00E30116"/>
    <w:rsid w:val="00E33870"/>
    <w:rsid w:val="00E34A92"/>
    <w:rsid w:val="00E376B3"/>
    <w:rsid w:val="00E506F4"/>
    <w:rsid w:val="00E51426"/>
    <w:rsid w:val="00E54076"/>
    <w:rsid w:val="00E557BC"/>
    <w:rsid w:val="00E57940"/>
    <w:rsid w:val="00E64949"/>
    <w:rsid w:val="00E66BA8"/>
    <w:rsid w:val="00E82C84"/>
    <w:rsid w:val="00E9607A"/>
    <w:rsid w:val="00EA4F04"/>
    <w:rsid w:val="00EB3230"/>
    <w:rsid w:val="00EC1E47"/>
    <w:rsid w:val="00EC3FEE"/>
    <w:rsid w:val="00EC4474"/>
    <w:rsid w:val="00EC4DBA"/>
    <w:rsid w:val="00EC5416"/>
    <w:rsid w:val="00ED0491"/>
    <w:rsid w:val="00ED299F"/>
    <w:rsid w:val="00ED3C86"/>
    <w:rsid w:val="00ED3CA7"/>
    <w:rsid w:val="00ED47B7"/>
    <w:rsid w:val="00ED5515"/>
    <w:rsid w:val="00ED68CF"/>
    <w:rsid w:val="00EE2DA6"/>
    <w:rsid w:val="00EE644D"/>
    <w:rsid w:val="00EF0A36"/>
    <w:rsid w:val="00EF115A"/>
    <w:rsid w:val="00EF5C46"/>
    <w:rsid w:val="00EF6B27"/>
    <w:rsid w:val="00EF6C3B"/>
    <w:rsid w:val="00EF702B"/>
    <w:rsid w:val="00EF7437"/>
    <w:rsid w:val="00F00CE1"/>
    <w:rsid w:val="00F021F9"/>
    <w:rsid w:val="00F154E7"/>
    <w:rsid w:val="00F212F2"/>
    <w:rsid w:val="00F21957"/>
    <w:rsid w:val="00F2260E"/>
    <w:rsid w:val="00F2564E"/>
    <w:rsid w:val="00F2762A"/>
    <w:rsid w:val="00F417B2"/>
    <w:rsid w:val="00F41C80"/>
    <w:rsid w:val="00F44702"/>
    <w:rsid w:val="00F44D06"/>
    <w:rsid w:val="00F527A0"/>
    <w:rsid w:val="00F52C88"/>
    <w:rsid w:val="00F6160C"/>
    <w:rsid w:val="00F62028"/>
    <w:rsid w:val="00F706B2"/>
    <w:rsid w:val="00F70C9C"/>
    <w:rsid w:val="00F740F0"/>
    <w:rsid w:val="00F74196"/>
    <w:rsid w:val="00F74FCA"/>
    <w:rsid w:val="00F76742"/>
    <w:rsid w:val="00F80930"/>
    <w:rsid w:val="00F81069"/>
    <w:rsid w:val="00F82755"/>
    <w:rsid w:val="00F832C4"/>
    <w:rsid w:val="00F83C37"/>
    <w:rsid w:val="00F94A5E"/>
    <w:rsid w:val="00FA0EBA"/>
    <w:rsid w:val="00FB48B7"/>
    <w:rsid w:val="00FB4D9F"/>
    <w:rsid w:val="00FB6A3D"/>
    <w:rsid w:val="00FC4E35"/>
    <w:rsid w:val="00FC62A5"/>
    <w:rsid w:val="00FD15F8"/>
    <w:rsid w:val="00FD50D5"/>
    <w:rsid w:val="00FD7774"/>
    <w:rsid w:val="00FE1AD6"/>
    <w:rsid w:val="00FE2791"/>
    <w:rsid w:val="00FE3C8D"/>
    <w:rsid w:val="00FF79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1667A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1667A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556CC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iPriority w:val="9"/>
    <w:unhideWhenUsed/>
    <w:qFormat/>
    <w:rsid w:val="00AA438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1667A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1"/>
    <w:link w:val="2"/>
    <w:uiPriority w:val="9"/>
    <w:rsid w:val="001667A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4">
    <w:name w:val="Balloon Text"/>
    <w:basedOn w:val="a0"/>
    <w:link w:val="a5"/>
    <w:uiPriority w:val="99"/>
    <w:semiHidden/>
    <w:unhideWhenUsed/>
    <w:rsid w:val="00BC61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1"/>
    <w:link w:val="a4"/>
    <w:uiPriority w:val="99"/>
    <w:semiHidden/>
    <w:rsid w:val="00BC6159"/>
    <w:rPr>
      <w:rFonts w:ascii="Tahoma" w:hAnsi="Tahoma" w:cs="Tahoma"/>
      <w:sz w:val="16"/>
      <w:szCs w:val="16"/>
    </w:rPr>
  </w:style>
  <w:style w:type="paragraph" w:styleId="a6">
    <w:name w:val="List Paragraph"/>
    <w:basedOn w:val="a0"/>
    <w:uiPriority w:val="34"/>
    <w:qFormat/>
    <w:rsid w:val="00C54B10"/>
    <w:pPr>
      <w:ind w:left="720"/>
      <w:contextualSpacing/>
    </w:pPr>
  </w:style>
  <w:style w:type="character" w:customStyle="1" w:styleId="apple-converted-space">
    <w:name w:val="apple-converted-space"/>
    <w:basedOn w:val="a1"/>
    <w:rsid w:val="00A01481"/>
  </w:style>
  <w:style w:type="character" w:styleId="a7">
    <w:name w:val="Hyperlink"/>
    <w:basedOn w:val="a1"/>
    <w:uiPriority w:val="99"/>
    <w:unhideWhenUsed/>
    <w:rsid w:val="00A01481"/>
    <w:rPr>
      <w:color w:val="0000FF"/>
      <w:u w:val="single"/>
    </w:rPr>
  </w:style>
  <w:style w:type="character" w:customStyle="1" w:styleId="30">
    <w:name w:val="Заголовок 3 Знак"/>
    <w:basedOn w:val="a1"/>
    <w:link w:val="3"/>
    <w:uiPriority w:val="9"/>
    <w:rsid w:val="00556CC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1"/>
    <w:link w:val="4"/>
    <w:uiPriority w:val="9"/>
    <w:rsid w:val="00AA438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">
    <w:name w:val="HTML Code"/>
    <w:basedOn w:val="a1"/>
    <w:uiPriority w:val="99"/>
    <w:semiHidden/>
    <w:unhideWhenUsed/>
    <w:rsid w:val="0022627C"/>
    <w:rPr>
      <w:rFonts w:ascii="Courier New" w:eastAsia="Times New Roman" w:hAnsi="Courier New" w:cs="Courier New"/>
      <w:sz w:val="20"/>
      <w:szCs w:val="20"/>
    </w:rPr>
  </w:style>
  <w:style w:type="character" w:styleId="a8">
    <w:name w:val="FollowedHyperlink"/>
    <w:basedOn w:val="a1"/>
    <w:uiPriority w:val="99"/>
    <w:semiHidden/>
    <w:unhideWhenUsed/>
    <w:rsid w:val="00CF11B9"/>
    <w:rPr>
      <w:color w:val="800080" w:themeColor="followedHyperlink"/>
      <w:u w:val="single"/>
    </w:rPr>
  </w:style>
  <w:style w:type="table" w:styleId="a9">
    <w:name w:val="Table Grid"/>
    <w:basedOn w:val="a2"/>
    <w:uiPriority w:val="59"/>
    <w:rsid w:val="00C12F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1">
    <w:name w:val="Quote"/>
    <w:basedOn w:val="a0"/>
    <w:next w:val="a0"/>
    <w:link w:val="22"/>
    <w:uiPriority w:val="29"/>
    <w:qFormat/>
    <w:rsid w:val="00472B80"/>
    <w:rPr>
      <w:i/>
      <w:iCs/>
      <w:color w:val="000000" w:themeColor="text1"/>
    </w:rPr>
  </w:style>
  <w:style w:type="character" w:customStyle="1" w:styleId="22">
    <w:name w:val="Цитата 2 Знак"/>
    <w:basedOn w:val="a1"/>
    <w:link w:val="21"/>
    <w:uiPriority w:val="29"/>
    <w:rsid w:val="00472B80"/>
    <w:rPr>
      <w:i/>
      <w:iCs/>
      <w:color w:val="000000" w:themeColor="text1"/>
    </w:rPr>
  </w:style>
  <w:style w:type="paragraph" w:styleId="HTML0">
    <w:name w:val="HTML Preformatted"/>
    <w:basedOn w:val="a0"/>
    <w:link w:val="HTML1"/>
    <w:uiPriority w:val="99"/>
    <w:semiHidden/>
    <w:unhideWhenUsed/>
    <w:rsid w:val="00390B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1"/>
    <w:link w:val="HTML0"/>
    <w:uiPriority w:val="99"/>
    <w:semiHidden/>
    <w:rsid w:val="00390B4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a">
    <w:name w:val="Emphasis"/>
    <w:basedOn w:val="a1"/>
    <w:uiPriority w:val="20"/>
    <w:qFormat/>
    <w:rsid w:val="00390B4B"/>
    <w:rPr>
      <w:i/>
      <w:iCs/>
    </w:rPr>
  </w:style>
  <w:style w:type="character" w:styleId="ab">
    <w:name w:val="annotation reference"/>
    <w:basedOn w:val="a1"/>
    <w:uiPriority w:val="99"/>
    <w:semiHidden/>
    <w:unhideWhenUsed/>
    <w:rsid w:val="00331813"/>
    <w:rPr>
      <w:sz w:val="16"/>
      <w:szCs w:val="16"/>
    </w:rPr>
  </w:style>
  <w:style w:type="paragraph" w:styleId="ac">
    <w:name w:val="annotation text"/>
    <w:basedOn w:val="a0"/>
    <w:link w:val="ad"/>
    <w:uiPriority w:val="99"/>
    <w:semiHidden/>
    <w:unhideWhenUsed/>
    <w:rsid w:val="00331813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1"/>
    <w:link w:val="ac"/>
    <w:uiPriority w:val="99"/>
    <w:semiHidden/>
    <w:rsid w:val="00331813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331813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331813"/>
    <w:rPr>
      <w:b/>
      <w:bCs/>
      <w:sz w:val="20"/>
      <w:szCs w:val="20"/>
    </w:rPr>
  </w:style>
  <w:style w:type="paragraph" w:styleId="af0">
    <w:name w:val="Normal (Web)"/>
    <w:basedOn w:val="a0"/>
    <w:uiPriority w:val="99"/>
    <w:semiHidden/>
    <w:unhideWhenUsed/>
    <w:rsid w:val="008671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ag">
    <w:name w:val="tag"/>
    <w:basedOn w:val="a1"/>
    <w:rsid w:val="00DF7E89"/>
  </w:style>
  <w:style w:type="character" w:customStyle="1" w:styleId="pln">
    <w:name w:val="pln"/>
    <w:basedOn w:val="a1"/>
    <w:rsid w:val="00DF7E89"/>
  </w:style>
  <w:style w:type="character" w:customStyle="1" w:styleId="atn">
    <w:name w:val="atn"/>
    <w:basedOn w:val="a1"/>
    <w:rsid w:val="00DF7E89"/>
  </w:style>
  <w:style w:type="character" w:customStyle="1" w:styleId="pun">
    <w:name w:val="pun"/>
    <w:basedOn w:val="a1"/>
    <w:rsid w:val="00DF7E89"/>
  </w:style>
  <w:style w:type="character" w:customStyle="1" w:styleId="atv">
    <w:name w:val="atv"/>
    <w:basedOn w:val="a1"/>
    <w:rsid w:val="00DF7E89"/>
  </w:style>
  <w:style w:type="character" w:customStyle="1" w:styleId="br0">
    <w:name w:val="br0"/>
    <w:basedOn w:val="a1"/>
    <w:rsid w:val="00EF6B27"/>
  </w:style>
  <w:style w:type="character" w:customStyle="1" w:styleId="st0">
    <w:name w:val="st0"/>
    <w:basedOn w:val="a1"/>
    <w:rsid w:val="00EF6B27"/>
  </w:style>
  <w:style w:type="character" w:customStyle="1" w:styleId="sy0">
    <w:name w:val="sy0"/>
    <w:basedOn w:val="a1"/>
    <w:rsid w:val="00EF6B27"/>
  </w:style>
  <w:style w:type="character" w:customStyle="1" w:styleId="nu0">
    <w:name w:val="nu0"/>
    <w:basedOn w:val="a1"/>
    <w:rsid w:val="00EF6B27"/>
  </w:style>
  <w:style w:type="character" w:customStyle="1" w:styleId="fsxl">
    <w:name w:val="fsxl"/>
    <w:basedOn w:val="a1"/>
    <w:rsid w:val="00DF01BB"/>
  </w:style>
  <w:style w:type="character" w:customStyle="1" w:styleId="fwb">
    <w:name w:val="fwb"/>
    <w:basedOn w:val="a1"/>
    <w:rsid w:val="00DF01BB"/>
  </w:style>
  <w:style w:type="character" w:customStyle="1" w:styleId="mrs">
    <w:name w:val="mrs"/>
    <w:basedOn w:val="a1"/>
    <w:rsid w:val="00DF01BB"/>
  </w:style>
  <w:style w:type="paragraph" w:styleId="a">
    <w:name w:val="List Bullet"/>
    <w:basedOn w:val="a0"/>
    <w:uiPriority w:val="99"/>
    <w:unhideWhenUsed/>
    <w:rsid w:val="002B334D"/>
    <w:pPr>
      <w:numPr>
        <w:numId w:val="54"/>
      </w:numPr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1667A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1667A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556CC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iPriority w:val="9"/>
    <w:unhideWhenUsed/>
    <w:qFormat/>
    <w:rsid w:val="00AA438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1667A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1"/>
    <w:link w:val="2"/>
    <w:uiPriority w:val="9"/>
    <w:rsid w:val="001667A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4">
    <w:name w:val="Balloon Text"/>
    <w:basedOn w:val="a0"/>
    <w:link w:val="a5"/>
    <w:uiPriority w:val="99"/>
    <w:semiHidden/>
    <w:unhideWhenUsed/>
    <w:rsid w:val="00BC61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1"/>
    <w:link w:val="a4"/>
    <w:uiPriority w:val="99"/>
    <w:semiHidden/>
    <w:rsid w:val="00BC6159"/>
    <w:rPr>
      <w:rFonts w:ascii="Tahoma" w:hAnsi="Tahoma" w:cs="Tahoma"/>
      <w:sz w:val="16"/>
      <w:szCs w:val="16"/>
    </w:rPr>
  </w:style>
  <w:style w:type="paragraph" w:styleId="a6">
    <w:name w:val="List Paragraph"/>
    <w:basedOn w:val="a0"/>
    <w:uiPriority w:val="34"/>
    <w:qFormat/>
    <w:rsid w:val="00C54B10"/>
    <w:pPr>
      <w:ind w:left="720"/>
      <w:contextualSpacing/>
    </w:pPr>
  </w:style>
  <w:style w:type="character" w:customStyle="1" w:styleId="apple-converted-space">
    <w:name w:val="apple-converted-space"/>
    <w:basedOn w:val="a1"/>
    <w:rsid w:val="00A01481"/>
  </w:style>
  <w:style w:type="character" w:styleId="a7">
    <w:name w:val="Hyperlink"/>
    <w:basedOn w:val="a1"/>
    <w:uiPriority w:val="99"/>
    <w:unhideWhenUsed/>
    <w:rsid w:val="00A01481"/>
    <w:rPr>
      <w:color w:val="0000FF"/>
      <w:u w:val="single"/>
    </w:rPr>
  </w:style>
  <w:style w:type="character" w:customStyle="1" w:styleId="30">
    <w:name w:val="Заголовок 3 Знак"/>
    <w:basedOn w:val="a1"/>
    <w:link w:val="3"/>
    <w:uiPriority w:val="9"/>
    <w:rsid w:val="00556CC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1"/>
    <w:link w:val="4"/>
    <w:uiPriority w:val="9"/>
    <w:rsid w:val="00AA438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">
    <w:name w:val="HTML Code"/>
    <w:basedOn w:val="a1"/>
    <w:uiPriority w:val="99"/>
    <w:semiHidden/>
    <w:unhideWhenUsed/>
    <w:rsid w:val="0022627C"/>
    <w:rPr>
      <w:rFonts w:ascii="Courier New" w:eastAsia="Times New Roman" w:hAnsi="Courier New" w:cs="Courier New"/>
      <w:sz w:val="20"/>
      <w:szCs w:val="20"/>
    </w:rPr>
  </w:style>
  <w:style w:type="character" w:styleId="a8">
    <w:name w:val="FollowedHyperlink"/>
    <w:basedOn w:val="a1"/>
    <w:uiPriority w:val="99"/>
    <w:semiHidden/>
    <w:unhideWhenUsed/>
    <w:rsid w:val="00CF11B9"/>
    <w:rPr>
      <w:color w:val="800080" w:themeColor="followedHyperlink"/>
      <w:u w:val="single"/>
    </w:rPr>
  </w:style>
  <w:style w:type="table" w:styleId="a9">
    <w:name w:val="Table Grid"/>
    <w:basedOn w:val="a2"/>
    <w:uiPriority w:val="59"/>
    <w:rsid w:val="00C12F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1">
    <w:name w:val="Quote"/>
    <w:basedOn w:val="a0"/>
    <w:next w:val="a0"/>
    <w:link w:val="22"/>
    <w:uiPriority w:val="29"/>
    <w:qFormat/>
    <w:rsid w:val="00472B80"/>
    <w:rPr>
      <w:i/>
      <w:iCs/>
      <w:color w:val="000000" w:themeColor="text1"/>
    </w:rPr>
  </w:style>
  <w:style w:type="character" w:customStyle="1" w:styleId="22">
    <w:name w:val="Цитата 2 Знак"/>
    <w:basedOn w:val="a1"/>
    <w:link w:val="21"/>
    <w:uiPriority w:val="29"/>
    <w:rsid w:val="00472B80"/>
    <w:rPr>
      <w:i/>
      <w:iCs/>
      <w:color w:val="000000" w:themeColor="text1"/>
    </w:rPr>
  </w:style>
  <w:style w:type="paragraph" w:styleId="HTML0">
    <w:name w:val="HTML Preformatted"/>
    <w:basedOn w:val="a0"/>
    <w:link w:val="HTML1"/>
    <w:uiPriority w:val="99"/>
    <w:semiHidden/>
    <w:unhideWhenUsed/>
    <w:rsid w:val="00390B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1"/>
    <w:link w:val="HTML0"/>
    <w:uiPriority w:val="99"/>
    <w:semiHidden/>
    <w:rsid w:val="00390B4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a">
    <w:name w:val="Emphasis"/>
    <w:basedOn w:val="a1"/>
    <w:uiPriority w:val="20"/>
    <w:qFormat/>
    <w:rsid w:val="00390B4B"/>
    <w:rPr>
      <w:i/>
      <w:iCs/>
    </w:rPr>
  </w:style>
  <w:style w:type="character" w:styleId="ab">
    <w:name w:val="annotation reference"/>
    <w:basedOn w:val="a1"/>
    <w:uiPriority w:val="99"/>
    <w:semiHidden/>
    <w:unhideWhenUsed/>
    <w:rsid w:val="00331813"/>
    <w:rPr>
      <w:sz w:val="16"/>
      <w:szCs w:val="16"/>
    </w:rPr>
  </w:style>
  <w:style w:type="paragraph" w:styleId="ac">
    <w:name w:val="annotation text"/>
    <w:basedOn w:val="a0"/>
    <w:link w:val="ad"/>
    <w:uiPriority w:val="99"/>
    <w:semiHidden/>
    <w:unhideWhenUsed/>
    <w:rsid w:val="00331813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1"/>
    <w:link w:val="ac"/>
    <w:uiPriority w:val="99"/>
    <w:semiHidden/>
    <w:rsid w:val="00331813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331813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331813"/>
    <w:rPr>
      <w:b/>
      <w:bCs/>
      <w:sz w:val="20"/>
      <w:szCs w:val="20"/>
    </w:rPr>
  </w:style>
  <w:style w:type="paragraph" w:styleId="af0">
    <w:name w:val="Normal (Web)"/>
    <w:basedOn w:val="a0"/>
    <w:uiPriority w:val="99"/>
    <w:semiHidden/>
    <w:unhideWhenUsed/>
    <w:rsid w:val="008671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ag">
    <w:name w:val="tag"/>
    <w:basedOn w:val="a1"/>
    <w:rsid w:val="00DF7E89"/>
  </w:style>
  <w:style w:type="character" w:customStyle="1" w:styleId="pln">
    <w:name w:val="pln"/>
    <w:basedOn w:val="a1"/>
    <w:rsid w:val="00DF7E89"/>
  </w:style>
  <w:style w:type="character" w:customStyle="1" w:styleId="atn">
    <w:name w:val="atn"/>
    <w:basedOn w:val="a1"/>
    <w:rsid w:val="00DF7E89"/>
  </w:style>
  <w:style w:type="character" w:customStyle="1" w:styleId="pun">
    <w:name w:val="pun"/>
    <w:basedOn w:val="a1"/>
    <w:rsid w:val="00DF7E89"/>
  </w:style>
  <w:style w:type="character" w:customStyle="1" w:styleId="atv">
    <w:name w:val="atv"/>
    <w:basedOn w:val="a1"/>
    <w:rsid w:val="00DF7E89"/>
  </w:style>
  <w:style w:type="character" w:customStyle="1" w:styleId="br0">
    <w:name w:val="br0"/>
    <w:basedOn w:val="a1"/>
    <w:rsid w:val="00EF6B27"/>
  </w:style>
  <w:style w:type="character" w:customStyle="1" w:styleId="st0">
    <w:name w:val="st0"/>
    <w:basedOn w:val="a1"/>
    <w:rsid w:val="00EF6B27"/>
  </w:style>
  <w:style w:type="character" w:customStyle="1" w:styleId="sy0">
    <w:name w:val="sy0"/>
    <w:basedOn w:val="a1"/>
    <w:rsid w:val="00EF6B27"/>
  </w:style>
  <w:style w:type="character" w:customStyle="1" w:styleId="nu0">
    <w:name w:val="nu0"/>
    <w:basedOn w:val="a1"/>
    <w:rsid w:val="00EF6B27"/>
  </w:style>
  <w:style w:type="character" w:customStyle="1" w:styleId="fsxl">
    <w:name w:val="fsxl"/>
    <w:basedOn w:val="a1"/>
    <w:rsid w:val="00DF01BB"/>
  </w:style>
  <w:style w:type="character" w:customStyle="1" w:styleId="fwb">
    <w:name w:val="fwb"/>
    <w:basedOn w:val="a1"/>
    <w:rsid w:val="00DF01BB"/>
  </w:style>
  <w:style w:type="character" w:customStyle="1" w:styleId="mrs">
    <w:name w:val="mrs"/>
    <w:basedOn w:val="a1"/>
    <w:rsid w:val="00DF01BB"/>
  </w:style>
  <w:style w:type="paragraph" w:styleId="a">
    <w:name w:val="List Bullet"/>
    <w:basedOn w:val="a0"/>
    <w:uiPriority w:val="99"/>
    <w:unhideWhenUsed/>
    <w:rsid w:val="002B334D"/>
    <w:pPr>
      <w:numPr>
        <w:numId w:val="54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69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7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207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041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669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8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508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5653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56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25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4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1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6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5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44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6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9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0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6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5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7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3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249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85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9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5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1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3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117" Type="http://schemas.openxmlformats.org/officeDocument/2006/relationships/hyperlink" Target="http://unisender.ru" TargetMode="External"/><Relationship Id="rId21" Type="http://schemas.openxmlformats.org/officeDocument/2006/relationships/image" Target="media/image12.jpeg"/><Relationship Id="rId42" Type="http://schemas.openxmlformats.org/officeDocument/2006/relationships/image" Target="media/image27.jpeg"/><Relationship Id="rId47" Type="http://schemas.openxmlformats.org/officeDocument/2006/relationships/image" Target="media/image31.jpeg"/><Relationship Id="rId63" Type="http://schemas.openxmlformats.org/officeDocument/2006/relationships/image" Target="media/image41.jpeg"/><Relationship Id="rId68" Type="http://schemas.openxmlformats.org/officeDocument/2006/relationships/image" Target="media/image45.jpeg"/><Relationship Id="rId84" Type="http://schemas.openxmlformats.org/officeDocument/2006/relationships/image" Target="media/image53.jpeg"/><Relationship Id="rId89" Type="http://schemas.openxmlformats.org/officeDocument/2006/relationships/image" Target="media/image58.jpeg"/><Relationship Id="rId112" Type="http://schemas.openxmlformats.org/officeDocument/2006/relationships/hyperlink" Target="http://ru.wikipedia.org/wiki/%D0%A1%D0%BE%D0%BB%D1%8C_(%D0%BA%D1%80%D0%B8%D0%BF%D1%82%D0%BE%D0%B3%D1%80%D0%B0%D1%84%D0%B8%D1%8F)" TargetMode="External"/><Relationship Id="rId133" Type="http://schemas.openxmlformats.org/officeDocument/2006/relationships/image" Target="media/image75.jpeg"/><Relationship Id="rId138" Type="http://schemas.openxmlformats.org/officeDocument/2006/relationships/hyperlink" Target="http://localhost/en/Login" TargetMode="External"/><Relationship Id="rId154" Type="http://schemas.openxmlformats.org/officeDocument/2006/relationships/hyperlink" Target="http://www.olegsych.com/2007/12/text-template-transformation-toolkit/" TargetMode="External"/><Relationship Id="rId159" Type="http://schemas.openxmlformats.org/officeDocument/2006/relationships/hyperlink" Target="http://mvcscaffolding.codeplex.com/wikipage?title=T4Scaffolding%27s%20cmdlets%20for%20use%20in%20custom%20scaffolders&amp;referringTitle=Documentation" TargetMode="External"/><Relationship Id="rId16" Type="http://schemas.openxmlformats.org/officeDocument/2006/relationships/image" Target="media/image9.jpeg"/><Relationship Id="rId107" Type="http://schemas.openxmlformats.org/officeDocument/2006/relationships/image" Target="media/image67.jpeg"/><Relationship Id="rId11" Type="http://schemas.openxmlformats.org/officeDocument/2006/relationships/hyperlink" Target="http://knockoutjs.com/" TargetMode="External"/><Relationship Id="rId32" Type="http://schemas.openxmlformats.org/officeDocument/2006/relationships/image" Target="media/image21.emf"/><Relationship Id="rId37" Type="http://schemas.openxmlformats.org/officeDocument/2006/relationships/image" Target="media/image23.jpeg"/><Relationship Id="rId53" Type="http://schemas.openxmlformats.org/officeDocument/2006/relationships/image" Target="media/image35.jpeg"/><Relationship Id="rId58" Type="http://schemas.openxmlformats.org/officeDocument/2006/relationships/hyperlink" Target="http://habrahabr.ru/post/143024/" TargetMode="External"/><Relationship Id="rId74" Type="http://schemas.openxmlformats.org/officeDocument/2006/relationships/hyperlink" Target="http://jqueryui.com/draggable/" TargetMode="External"/><Relationship Id="rId79" Type="http://schemas.openxmlformats.org/officeDocument/2006/relationships/hyperlink" Target="http://jqueryui.com/download/" TargetMode="External"/><Relationship Id="rId102" Type="http://schemas.openxmlformats.org/officeDocument/2006/relationships/image" Target="media/image64.jpeg"/><Relationship Id="rId123" Type="http://schemas.openxmlformats.org/officeDocument/2006/relationships/image" Target="media/image72.jpeg"/><Relationship Id="rId128" Type="http://schemas.openxmlformats.org/officeDocument/2006/relationships/hyperlink" Target="https://graph.facebook.com/me?access_token=AAAB8Da8ZBmR0BAImiTO9QwuUXbgHPLZBQWmAyZBUkjR2A37aVNs4vaqaFmt6h1ZBvurUpvN95EXddy5d6J1ldZA2jWTxSd3eZBHlYMzKwdxgZDZD" TargetMode="External"/><Relationship Id="rId144" Type="http://schemas.openxmlformats.org/officeDocument/2006/relationships/image" Target="media/image84.jpeg"/><Relationship Id="rId149" Type="http://schemas.openxmlformats.org/officeDocument/2006/relationships/hyperlink" Target="http://blog.stevensanderson.com/2011/01/13/scaffold-your-aspnet-mvc-3-project-with-the-mvcscaffolding-package/" TargetMode="External"/><Relationship Id="rId5" Type="http://schemas.openxmlformats.org/officeDocument/2006/relationships/settings" Target="settings.xml"/><Relationship Id="rId90" Type="http://schemas.openxmlformats.org/officeDocument/2006/relationships/hyperlink" Target="http://jquery.com" TargetMode="External"/><Relationship Id="rId95" Type="http://schemas.openxmlformats.org/officeDocument/2006/relationships/image" Target="media/image59.jpeg"/><Relationship Id="rId160" Type="http://schemas.openxmlformats.org/officeDocument/2006/relationships/hyperlink" Target="http://mvcscaffolding.codeplex.com/SourceControl/changeset/view/7cd57d172314" TargetMode="External"/><Relationship Id="rId165" Type="http://schemas.openxmlformats.org/officeDocument/2006/relationships/hyperlink" Target="https://code.google.com/p/moq/wiki/QuickStart" TargetMode="External"/><Relationship Id="rId22" Type="http://schemas.openxmlformats.org/officeDocument/2006/relationships/image" Target="media/image13.jpeg"/><Relationship Id="rId27" Type="http://schemas.openxmlformats.org/officeDocument/2006/relationships/image" Target="media/image16.jpeg"/><Relationship Id="rId43" Type="http://schemas.openxmlformats.org/officeDocument/2006/relationships/image" Target="media/image28.jpeg"/><Relationship Id="rId48" Type="http://schemas.openxmlformats.org/officeDocument/2006/relationships/image" Target="media/image32.jpeg"/><Relationship Id="rId64" Type="http://schemas.openxmlformats.org/officeDocument/2006/relationships/hyperlink" Target="http://twitter.github.com/bootstrap/" TargetMode="External"/><Relationship Id="rId69" Type="http://schemas.openxmlformats.org/officeDocument/2006/relationships/image" Target="media/image46.png"/><Relationship Id="rId113" Type="http://schemas.openxmlformats.org/officeDocument/2006/relationships/image" Target="media/image69.jpeg"/><Relationship Id="rId118" Type="http://schemas.openxmlformats.org/officeDocument/2006/relationships/hyperlink" Target="http://james.newtonking.com/pages/json-net.aspx" TargetMode="External"/><Relationship Id="rId134" Type="http://schemas.openxmlformats.org/officeDocument/2006/relationships/image" Target="media/image76.jpeg"/><Relationship Id="rId139" Type="http://schemas.openxmlformats.org/officeDocument/2006/relationships/image" Target="media/image80.jpeg"/><Relationship Id="rId80" Type="http://schemas.openxmlformats.org/officeDocument/2006/relationships/image" Target="media/image49.jpeg"/><Relationship Id="rId85" Type="http://schemas.openxmlformats.org/officeDocument/2006/relationships/image" Target="media/image54.jpeg"/><Relationship Id="rId150" Type="http://schemas.openxmlformats.org/officeDocument/2006/relationships/hyperlink" Target="http://www.olegsych.com/2007/12/text-template-transformation-toolkit/" TargetMode="External"/><Relationship Id="rId155" Type="http://schemas.openxmlformats.org/officeDocument/2006/relationships/image" Target="media/image89.jpeg"/><Relationship Id="rId12" Type="http://schemas.openxmlformats.org/officeDocument/2006/relationships/image" Target="media/image5.jpeg"/><Relationship Id="rId17" Type="http://schemas.openxmlformats.org/officeDocument/2006/relationships/hyperlink" Target="http://ru.wikipedia.org/wiki/%D0%A1%D0%BA%D0%B0%D1%84%D1%84%D0%BE%D0%BB%D0%B4%D0%B8%D0%BD%D0%B3" TargetMode="External"/><Relationship Id="rId33" Type="http://schemas.openxmlformats.org/officeDocument/2006/relationships/oleObject" Target="embeddings/oleObject1.bin"/><Relationship Id="rId38" Type="http://schemas.openxmlformats.org/officeDocument/2006/relationships/image" Target="media/image24.jpeg"/><Relationship Id="rId59" Type="http://schemas.openxmlformats.org/officeDocument/2006/relationships/image" Target="media/image38.jpeg"/><Relationship Id="rId103" Type="http://schemas.openxmlformats.org/officeDocument/2006/relationships/image" Target="media/image65.jpeg"/><Relationship Id="rId108" Type="http://schemas.openxmlformats.org/officeDocument/2006/relationships/hyperlink" Target="http://msdn.microsoft.com/en-us/goglobal/bb896001.aspx" TargetMode="External"/><Relationship Id="rId124" Type="http://schemas.openxmlformats.org/officeDocument/2006/relationships/hyperlink" Target="https://www.facebook.com/dialog/oauth?client_id=136398216534301&amp;redirect_uri=http%3A%2F%2Flocalhost%3A54484%2FFacebook%2FToken&amp;scope=email" TargetMode="External"/><Relationship Id="rId129" Type="http://schemas.openxmlformats.org/officeDocument/2006/relationships/image" Target="media/image74.jpeg"/><Relationship Id="rId54" Type="http://schemas.openxmlformats.org/officeDocument/2006/relationships/image" Target="media/image36.jpeg"/><Relationship Id="rId70" Type="http://schemas.openxmlformats.org/officeDocument/2006/relationships/hyperlink" Target="http://webcodertools.com/imagetobase64converter" TargetMode="External"/><Relationship Id="rId75" Type="http://schemas.openxmlformats.org/officeDocument/2006/relationships/hyperlink" Target="http://jqueryui.com/droppable/" TargetMode="External"/><Relationship Id="rId91" Type="http://schemas.openxmlformats.org/officeDocument/2006/relationships/hyperlink" Target="http://habrahabr.ru/post/161895/" TargetMode="External"/><Relationship Id="rId96" Type="http://schemas.openxmlformats.org/officeDocument/2006/relationships/hyperlink" Target="http://localhost:54484/User" TargetMode="External"/><Relationship Id="rId140" Type="http://schemas.openxmlformats.org/officeDocument/2006/relationships/image" Target="media/image81.jpeg"/><Relationship Id="rId145" Type="http://schemas.openxmlformats.org/officeDocument/2006/relationships/image" Target="media/image85.jpeg"/><Relationship Id="rId161" Type="http://schemas.openxmlformats.org/officeDocument/2006/relationships/hyperlink" Target="http://sourceforge.net/projects/nunit/" TargetMode="External"/><Relationship Id="rId166" Type="http://schemas.openxmlformats.org/officeDocument/2006/relationships/image" Target="media/image9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yperlink" Target="http://ru.wikipedia.org/wiki/%D0%91%D0%B0%D0%B7%D0%B0_%D0%B4%D0%B0%D0%BD%D0%BD%D1%8B%D1%85" TargetMode="External"/><Relationship Id="rId28" Type="http://schemas.openxmlformats.org/officeDocument/2006/relationships/image" Target="media/image17.jpeg"/><Relationship Id="rId36" Type="http://schemas.openxmlformats.org/officeDocument/2006/relationships/hyperlink" Target="http://codingcraft.ru/sql_queries.php" TargetMode="External"/><Relationship Id="rId49" Type="http://schemas.openxmlformats.org/officeDocument/2006/relationships/hyperlink" Target="http://automapper.org/" TargetMode="External"/><Relationship Id="rId57" Type="http://schemas.openxmlformats.org/officeDocument/2006/relationships/hyperlink" Target="http://habrahabr.ru/post/142711/" TargetMode="External"/><Relationship Id="rId106" Type="http://schemas.openxmlformats.org/officeDocument/2006/relationships/hyperlink" Target="http://www.sitemaps.org/protocol.html" TargetMode="External"/><Relationship Id="rId114" Type="http://schemas.openxmlformats.org/officeDocument/2006/relationships/hyperlink" Target="http://nuget.org/packages/ActionMailer" TargetMode="External"/><Relationship Id="rId119" Type="http://schemas.openxmlformats.org/officeDocument/2006/relationships/hyperlink" Target="http://james.newtonking.com/projects/json/help/" TargetMode="External"/><Relationship Id="rId127" Type="http://schemas.openxmlformats.org/officeDocument/2006/relationships/hyperlink" Target="https://graph.facebook.com/oauth/access_token?client_id=136398216534301&amp;redirect_uri=http://localhost:54484/Facebook/Token&amp;client_secret=e6de78fd40596f00e225dce861b34a1a&amp;code=AQAScKUYKGpzwijzT3Y3SHjNOd4Q5nsyrYPdJaPhX-88r-wBOuMrdimL8h82bGv3HAh7TL6oJyZ0gNgiB8BcCeH8G_Zj7h6hlft_BFbOfIJIZJB9nKW6Q4iR3a0VVImxM0QYJas3eVg4qtYNkqUcWbgXDSK2JENcuomUX38haxFUFdKXrVjL1acNZSocESsx6nfx_FyF_QlbwnUO5cwogrLp" TargetMode="External"/><Relationship Id="rId10" Type="http://schemas.openxmlformats.org/officeDocument/2006/relationships/image" Target="media/image4.jpeg"/><Relationship Id="rId31" Type="http://schemas.openxmlformats.org/officeDocument/2006/relationships/image" Target="media/image20.jpeg"/><Relationship Id="rId44" Type="http://schemas.openxmlformats.org/officeDocument/2006/relationships/hyperlink" Target="http://stephenwalther.com/archive/2008/08/07/asp-net-mvc-tip-30-create-custom-route-constraints.aspx" TargetMode="External"/><Relationship Id="rId52" Type="http://schemas.openxmlformats.org/officeDocument/2006/relationships/image" Target="media/image34.jpeg"/><Relationship Id="rId60" Type="http://schemas.openxmlformats.org/officeDocument/2006/relationships/image" Target="media/image39.jpeg"/><Relationship Id="rId65" Type="http://schemas.openxmlformats.org/officeDocument/2006/relationships/image" Target="media/image42.jpeg"/><Relationship Id="rId73" Type="http://schemas.openxmlformats.org/officeDocument/2006/relationships/hyperlink" Target="http://jqueryui.com/" TargetMode="External"/><Relationship Id="rId78" Type="http://schemas.openxmlformats.org/officeDocument/2006/relationships/hyperlink" Target="http://jqueryui.com/sortable/" TargetMode="External"/><Relationship Id="rId81" Type="http://schemas.openxmlformats.org/officeDocument/2006/relationships/image" Target="media/image50.jpeg"/><Relationship Id="rId86" Type="http://schemas.openxmlformats.org/officeDocument/2006/relationships/image" Target="media/image55.jpeg"/><Relationship Id="rId94" Type="http://schemas.openxmlformats.org/officeDocument/2006/relationships/hyperlink" Target="http://habrahabr.ru/post/160177/" TargetMode="External"/><Relationship Id="rId99" Type="http://schemas.openxmlformats.org/officeDocument/2006/relationships/image" Target="media/image62.jpeg"/><Relationship Id="rId101" Type="http://schemas.openxmlformats.org/officeDocument/2006/relationships/hyperlink" Target="http://habrahabr.ru/post/88766/" TargetMode="External"/><Relationship Id="rId122" Type="http://schemas.openxmlformats.org/officeDocument/2006/relationships/image" Target="media/image71.jpeg"/><Relationship Id="rId130" Type="http://schemas.openxmlformats.org/officeDocument/2006/relationships/hyperlink" Target="http://vk.com/developers.php" TargetMode="External"/><Relationship Id="rId135" Type="http://schemas.openxmlformats.org/officeDocument/2006/relationships/image" Target="media/image77.jpeg"/><Relationship Id="rId143" Type="http://schemas.openxmlformats.org/officeDocument/2006/relationships/hyperlink" Target="http://localhost/admin" TargetMode="External"/><Relationship Id="rId148" Type="http://schemas.openxmlformats.org/officeDocument/2006/relationships/image" Target="media/image88.jpeg"/><Relationship Id="rId151" Type="http://schemas.openxmlformats.org/officeDocument/2006/relationships/hyperlink" Target="http://en.wikipedia.org/wiki/Windows_PowerShell" TargetMode="External"/><Relationship Id="rId156" Type="http://schemas.openxmlformats.org/officeDocument/2006/relationships/hyperlink" Target="http://www.olegsych.com/2010/05/t4-parameter-directive/" TargetMode="External"/><Relationship Id="rId164" Type="http://schemas.openxmlformats.org/officeDocument/2006/relationships/hyperlink" Target="http://www.nunit.org/index.php?p=docHome&amp;r=2.6.2" TargetMode="External"/><Relationship Id="rId16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3" Type="http://schemas.openxmlformats.org/officeDocument/2006/relationships/image" Target="media/image6.jpeg"/><Relationship Id="rId18" Type="http://schemas.openxmlformats.org/officeDocument/2006/relationships/image" Target="media/image10.jpeg"/><Relationship Id="rId39" Type="http://schemas.openxmlformats.org/officeDocument/2006/relationships/hyperlink" Target="http://code.msdn.microsoft.com/101-LINQ-Samples-3fb9811b" TargetMode="External"/><Relationship Id="rId109" Type="http://schemas.openxmlformats.org/officeDocument/2006/relationships/image" Target="media/image68.jpeg"/><Relationship Id="rId34" Type="http://schemas.openxmlformats.org/officeDocument/2006/relationships/image" Target="media/image22.jpeg"/><Relationship Id="rId50" Type="http://schemas.openxmlformats.org/officeDocument/2006/relationships/image" Target="media/image33.jpeg"/><Relationship Id="rId55" Type="http://schemas.openxmlformats.org/officeDocument/2006/relationships/image" Target="media/image37.jpeg"/><Relationship Id="rId76" Type="http://schemas.openxmlformats.org/officeDocument/2006/relationships/hyperlink" Target="http://jqueryui.com/resizable/" TargetMode="External"/><Relationship Id="rId97" Type="http://schemas.openxmlformats.org/officeDocument/2006/relationships/image" Target="media/image60.jpeg"/><Relationship Id="rId104" Type="http://schemas.openxmlformats.org/officeDocument/2006/relationships/hyperlink" Target="https://chrome.google.com/webstore/detail/rss-subscription-extensio/nlbjncdgjeocebhnmkbbbdekmmmcbfjd" TargetMode="External"/><Relationship Id="rId120" Type="http://schemas.openxmlformats.org/officeDocument/2006/relationships/image" Target="media/image70.jpeg"/><Relationship Id="rId125" Type="http://schemas.openxmlformats.org/officeDocument/2006/relationships/image" Target="media/image73.jpeg"/><Relationship Id="rId141" Type="http://schemas.openxmlformats.org/officeDocument/2006/relationships/image" Target="media/image82.jpeg"/><Relationship Id="rId146" Type="http://schemas.openxmlformats.org/officeDocument/2006/relationships/image" Target="media/image86.jpeg"/><Relationship Id="rId167" Type="http://schemas.openxmlformats.org/officeDocument/2006/relationships/image" Target="media/image94.jpeg"/><Relationship Id="rId7" Type="http://schemas.openxmlformats.org/officeDocument/2006/relationships/image" Target="media/image1.jpeg"/><Relationship Id="rId71" Type="http://schemas.openxmlformats.org/officeDocument/2006/relationships/image" Target="media/image47.jpeg"/><Relationship Id="rId92" Type="http://schemas.openxmlformats.org/officeDocument/2006/relationships/hyperlink" Target="http://habrahabr.ru/post/154687/" TargetMode="External"/><Relationship Id="rId162" Type="http://schemas.openxmlformats.org/officeDocument/2006/relationships/image" Target="media/image91.jpeg"/><Relationship Id="rId2" Type="http://schemas.openxmlformats.org/officeDocument/2006/relationships/numbering" Target="numbering.xml"/><Relationship Id="rId29" Type="http://schemas.openxmlformats.org/officeDocument/2006/relationships/image" Target="media/image18.jpeg"/><Relationship Id="rId24" Type="http://schemas.openxmlformats.org/officeDocument/2006/relationships/hyperlink" Target="http://ru.wikipedia.org/wiki/%D0%A0%D0%B5%D0%BB%D1%8F%D1%86%D0%B8%D0%BE%D0%BD%D0%BD%D0%B0%D1%8F_%D0%BC%D0%BE%D0%B4%D0%B5%D0%BB%D1%8C_%D0%B4%D0%B0%D0%BD%D0%BD%D1%8B%D1%85" TargetMode="External"/><Relationship Id="rId40" Type="http://schemas.openxmlformats.org/officeDocument/2006/relationships/image" Target="media/image25.jpeg"/><Relationship Id="rId45" Type="http://schemas.openxmlformats.org/officeDocument/2006/relationships/image" Target="media/image29.jpeg"/><Relationship Id="rId66" Type="http://schemas.openxmlformats.org/officeDocument/2006/relationships/image" Target="media/image43.jpeg"/><Relationship Id="rId87" Type="http://schemas.openxmlformats.org/officeDocument/2006/relationships/image" Target="media/image56.jpeg"/><Relationship Id="rId110" Type="http://schemas.openxmlformats.org/officeDocument/2006/relationships/hyperlink" Target="http://fineuploader.com/" TargetMode="External"/><Relationship Id="rId115" Type="http://schemas.openxmlformats.org/officeDocument/2006/relationships/hyperlink" Target="http://localhost/User/SubscriptionTest" TargetMode="External"/><Relationship Id="rId131" Type="http://schemas.openxmlformats.org/officeDocument/2006/relationships/hyperlink" Target="http://our-site.com/%7blang%7d/%7bcontroller%7d/%7baction%7d" TargetMode="External"/><Relationship Id="rId136" Type="http://schemas.openxmlformats.org/officeDocument/2006/relationships/image" Target="media/image78.jpeg"/><Relationship Id="rId157" Type="http://schemas.openxmlformats.org/officeDocument/2006/relationships/hyperlink" Target="http://www.olegsych.com/2007/12/text-template-transformation-toolkit/" TargetMode="External"/><Relationship Id="rId61" Type="http://schemas.openxmlformats.org/officeDocument/2006/relationships/hyperlink" Target="http://www.nczonline.net/blog/2009/05/05/http-cookies-explained/" TargetMode="External"/><Relationship Id="rId82" Type="http://schemas.openxmlformats.org/officeDocument/2006/relationships/image" Target="media/image51.jpeg"/><Relationship Id="rId152" Type="http://schemas.openxmlformats.org/officeDocument/2006/relationships/hyperlink" Target="http://powergui.org/index.jspa" TargetMode="External"/><Relationship Id="rId19" Type="http://schemas.openxmlformats.org/officeDocument/2006/relationships/hyperlink" Target="http://nlog-project.org/wiki/Tutorial" TargetMode="External"/><Relationship Id="rId14" Type="http://schemas.openxmlformats.org/officeDocument/2006/relationships/image" Target="media/image7.jpeg"/><Relationship Id="rId30" Type="http://schemas.openxmlformats.org/officeDocument/2006/relationships/image" Target="media/image19.jpeg"/><Relationship Id="rId35" Type="http://schemas.openxmlformats.org/officeDocument/2006/relationships/hyperlink" Target="http://www.w3schools.com/sql/" TargetMode="External"/><Relationship Id="rId56" Type="http://schemas.openxmlformats.org/officeDocument/2006/relationships/comments" Target="comments.xml"/><Relationship Id="rId77" Type="http://schemas.openxmlformats.org/officeDocument/2006/relationships/hyperlink" Target="http://jqueryui.com/selectable/" TargetMode="External"/><Relationship Id="rId100" Type="http://schemas.openxmlformats.org/officeDocument/2006/relationships/image" Target="media/image63.jpeg"/><Relationship Id="rId105" Type="http://schemas.openxmlformats.org/officeDocument/2006/relationships/image" Target="media/image66.jpeg"/><Relationship Id="rId126" Type="http://schemas.openxmlformats.org/officeDocument/2006/relationships/hyperlink" Target="http://localhost:54484/Facebook/Token" TargetMode="External"/><Relationship Id="rId147" Type="http://schemas.openxmlformats.org/officeDocument/2006/relationships/image" Target="media/image87.jpeg"/><Relationship Id="rId168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hyperlink" Target="http://dataannotationsextensions.org/" TargetMode="External"/><Relationship Id="rId72" Type="http://schemas.openxmlformats.org/officeDocument/2006/relationships/image" Target="media/image48.jpeg"/><Relationship Id="rId93" Type="http://schemas.openxmlformats.org/officeDocument/2006/relationships/hyperlink" Target="http://twitter.github.com/bootstrap/" TargetMode="External"/><Relationship Id="rId98" Type="http://schemas.openxmlformats.org/officeDocument/2006/relationships/image" Target="media/image61.jpeg"/><Relationship Id="rId121" Type="http://schemas.openxmlformats.org/officeDocument/2006/relationships/hyperlink" Target="https://developers.facebook.com/apps" TargetMode="External"/><Relationship Id="rId142" Type="http://schemas.openxmlformats.org/officeDocument/2006/relationships/image" Target="media/image83.jpeg"/><Relationship Id="rId163" Type="http://schemas.openxmlformats.org/officeDocument/2006/relationships/image" Target="media/image92.jpeg"/><Relationship Id="rId3" Type="http://schemas.openxmlformats.org/officeDocument/2006/relationships/styles" Target="styles.xml"/><Relationship Id="rId25" Type="http://schemas.openxmlformats.org/officeDocument/2006/relationships/image" Target="media/image14.gif"/><Relationship Id="rId46" Type="http://schemas.openxmlformats.org/officeDocument/2006/relationships/image" Target="media/image30.jpeg"/><Relationship Id="rId67" Type="http://schemas.openxmlformats.org/officeDocument/2006/relationships/image" Target="media/image44.jpeg"/><Relationship Id="rId116" Type="http://schemas.openxmlformats.org/officeDocument/2006/relationships/hyperlink" Target="http://localhost/User/SubscriptionShow" TargetMode="External"/><Relationship Id="rId137" Type="http://schemas.openxmlformats.org/officeDocument/2006/relationships/image" Target="media/image79.jpeg"/><Relationship Id="rId158" Type="http://schemas.openxmlformats.org/officeDocument/2006/relationships/image" Target="media/image90.jpeg"/><Relationship Id="rId20" Type="http://schemas.openxmlformats.org/officeDocument/2006/relationships/image" Target="media/image11.jpeg"/><Relationship Id="rId41" Type="http://schemas.openxmlformats.org/officeDocument/2006/relationships/image" Target="media/image26.jpeg"/><Relationship Id="rId62" Type="http://schemas.openxmlformats.org/officeDocument/2006/relationships/image" Target="media/image40.jpeg"/><Relationship Id="rId83" Type="http://schemas.openxmlformats.org/officeDocument/2006/relationships/image" Target="media/image52.jpeg"/><Relationship Id="rId88" Type="http://schemas.openxmlformats.org/officeDocument/2006/relationships/image" Target="media/image57.jpeg"/><Relationship Id="rId111" Type="http://schemas.openxmlformats.org/officeDocument/2006/relationships/hyperlink" Target="https://github.com/valums/file-uploader" TargetMode="External"/><Relationship Id="rId132" Type="http://schemas.openxmlformats.org/officeDocument/2006/relationships/hyperlink" Target="http://our-site.com/%7bcontroller%7d/%7baction%7d?lang=ru" TargetMode="External"/><Relationship Id="rId153" Type="http://schemas.openxmlformats.org/officeDocument/2006/relationships/hyperlink" Target="http://t4-editor.tangible-engineering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F85E1D6-822D-4640-94F8-0D067ACB38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683</TotalTime>
  <Pages>235</Pages>
  <Words>53800</Words>
  <Characters>306662</Characters>
  <Application>Microsoft Office Word</Application>
  <DocSecurity>0</DocSecurity>
  <Lines>2555</Lines>
  <Paragraphs>719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359743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chernikov</dc:creator>
  <cp:lastModifiedBy>chernikov</cp:lastModifiedBy>
  <cp:revision>4</cp:revision>
  <dcterms:created xsi:type="dcterms:W3CDTF">2013-04-04T16:30:00Z</dcterms:created>
  <dcterms:modified xsi:type="dcterms:W3CDTF">2013-04-09T18:21:00Z</dcterms:modified>
</cp:coreProperties>
</file>